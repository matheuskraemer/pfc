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Change w:id="0" w:author="Unknown">
            <w:rPr>
              <w:rStyle w:val="Normal"/>
            </w:rPr>
          </w:rPrChange>
        </w:rPr>
      </w:sdtEndPr>
      <w:sdtContent>
        <w:p w:rsidR="00DF2D8A" w:rsidRPr="004E7DBD" w:rsidRDefault="00DF2D8A" w:rsidP="00DF2D8A">
          <w:pPr>
            <w:spacing w:line="240" w:lineRule="auto"/>
            <w:ind w:firstLine="0"/>
            <w:jc w:val="center"/>
            <w:rPr>
              <w:b/>
              <w:sz w:val="28"/>
              <w:szCs w:val="28"/>
            </w:rPr>
          </w:pPr>
          <w:r w:rsidRPr="004E7DBD">
            <w:rPr>
              <w:b/>
              <w:sz w:val="28"/>
              <w:szCs w:val="28"/>
            </w:rPr>
            <w:t>UNIVERSIDADE FEDERAL DE SANTA CATARINA</w:t>
          </w:r>
        </w:p>
        <w:p w:rsidR="00DF2D8A" w:rsidRPr="004E7DBD" w:rsidRDefault="00DF2D8A" w:rsidP="00DF2D8A">
          <w:pPr>
            <w:spacing w:line="240" w:lineRule="auto"/>
            <w:ind w:firstLine="0"/>
            <w:jc w:val="center"/>
            <w:rPr>
              <w:b/>
              <w:sz w:val="28"/>
              <w:szCs w:val="28"/>
            </w:rPr>
          </w:pPr>
          <w:r w:rsidRPr="004E7DBD">
            <w:rPr>
              <w:b/>
              <w:sz w:val="28"/>
              <w:szCs w:val="28"/>
            </w:rPr>
            <w:t>CENTRO TECNOLÓGICO</w:t>
          </w:r>
        </w:p>
        <w:p w:rsidR="00DF2D8A" w:rsidRPr="004E7DBD" w:rsidRDefault="00DF2D8A" w:rsidP="00DF2D8A">
          <w:pPr>
            <w:spacing w:line="240" w:lineRule="auto"/>
            <w:ind w:firstLine="0"/>
            <w:jc w:val="center"/>
            <w:rPr>
              <w:b/>
              <w:sz w:val="28"/>
              <w:szCs w:val="28"/>
            </w:rPr>
          </w:pPr>
          <w:r w:rsidRPr="004E7DBD">
            <w:rPr>
              <w:b/>
              <w:sz w:val="28"/>
              <w:szCs w:val="28"/>
            </w:rPr>
            <w:t>DEPARTAMENTO DE AUTOMAÇÃO E SISTEMAS</w:t>
          </w:r>
        </w:p>
        <w:p w:rsidR="00DF2D8A" w:rsidRPr="004E7DBD" w:rsidRDefault="00DF2D8A">
          <w:pPr>
            <w:jc w:val="center"/>
            <w:pPrChange w:id="1" w:author="Alexandre Marcondes" w:date="2019-07-04T17:51:00Z">
              <w:pPr/>
            </w:pPrChange>
          </w:pPr>
        </w:p>
        <w:p w:rsidR="00DF2D8A" w:rsidRPr="004E7DBD" w:rsidRDefault="00DF2D8A">
          <w:pPr>
            <w:jc w:val="center"/>
            <w:rPr>
              <w:rPrChange w:id="2" w:author="Alexandre Marcondes" w:date="2019-07-09T18:16:00Z">
                <w:rPr/>
              </w:rPrChange>
            </w:rPr>
            <w:pPrChange w:id="3" w:author="Alexandre Marcondes" w:date="2019-07-04T17:51:00Z">
              <w:pPr/>
            </w:pPrChange>
          </w:pPr>
        </w:p>
        <w:p w:rsidR="00DF2D8A" w:rsidRPr="004E7DBD" w:rsidRDefault="00DF2D8A">
          <w:pPr>
            <w:jc w:val="center"/>
            <w:rPr>
              <w:rPrChange w:id="4" w:author="Alexandre Marcondes" w:date="2019-07-09T18:16:00Z">
                <w:rPr/>
              </w:rPrChange>
            </w:rPr>
            <w:pPrChange w:id="5" w:author="Alexandre Marcondes" w:date="2019-07-04T17:51:00Z">
              <w:pPr/>
            </w:pPrChange>
          </w:pPr>
        </w:p>
        <w:p w:rsidR="00DF2D8A" w:rsidRPr="004E7DBD" w:rsidRDefault="00DF2D8A">
          <w:pPr>
            <w:jc w:val="center"/>
            <w:rPr>
              <w:rPrChange w:id="6" w:author="Alexandre Marcondes" w:date="2019-07-09T18:16:00Z">
                <w:rPr/>
              </w:rPrChange>
            </w:rPr>
            <w:pPrChange w:id="7" w:author="Alexandre Marcondes" w:date="2019-07-04T17:51:00Z">
              <w:pPr/>
            </w:pPrChange>
          </w:pPr>
        </w:p>
        <w:p w:rsidR="00DF2D8A" w:rsidRPr="004E7DBD" w:rsidRDefault="00DF2D8A">
          <w:pPr>
            <w:jc w:val="center"/>
            <w:rPr>
              <w:rPrChange w:id="8" w:author="Alexandre Marcondes" w:date="2019-07-09T18:16:00Z">
                <w:rPr/>
              </w:rPrChange>
            </w:rPr>
            <w:pPrChange w:id="9" w:author="Alexandre Marcondes" w:date="2019-07-04T17:51:00Z">
              <w:pPr/>
            </w:pPrChange>
          </w:pPr>
        </w:p>
        <w:p w:rsidR="00DF2D8A" w:rsidRPr="004E7DBD" w:rsidRDefault="00DF2D8A">
          <w:pPr>
            <w:jc w:val="center"/>
            <w:rPr>
              <w:rPrChange w:id="10" w:author="Alexandre Marcondes" w:date="2019-07-09T18:16:00Z">
                <w:rPr/>
              </w:rPrChange>
            </w:rPr>
            <w:pPrChange w:id="11" w:author="Alexandre Marcondes" w:date="2019-07-04T17:51:00Z">
              <w:pPr/>
            </w:pPrChange>
          </w:pPr>
        </w:p>
        <w:p w:rsidR="00DF2D8A" w:rsidRPr="004E7DBD" w:rsidRDefault="00DF2D8A" w:rsidP="00DF2D8A">
          <w:pPr>
            <w:ind w:firstLine="0"/>
            <w:jc w:val="center"/>
            <w:rPr>
              <w:b/>
              <w:sz w:val="36"/>
              <w:szCs w:val="36"/>
              <w:rPrChange w:id="12" w:author="Alexandre Marcondes" w:date="2019-07-09T18:16:00Z">
                <w:rPr>
                  <w:b/>
                  <w:sz w:val="36"/>
                  <w:szCs w:val="36"/>
                </w:rPr>
              </w:rPrChange>
            </w:rPr>
          </w:pPr>
          <w:r w:rsidRPr="004E7DBD">
            <w:rPr>
              <w:b/>
              <w:sz w:val="36"/>
              <w:szCs w:val="36"/>
              <w:rPrChange w:id="13" w:author="Alexandre Marcondes" w:date="2019-07-09T18:16:00Z">
                <w:rPr>
                  <w:b/>
                  <w:sz w:val="36"/>
                  <w:szCs w:val="36"/>
                </w:rPr>
              </w:rPrChange>
            </w:rPr>
            <w:t xml:space="preserve">Matheus </w:t>
          </w:r>
          <w:proofErr w:type="spellStart"/>
          <w:r w:rsidRPr="004E7DBD">
            <w:rPr>
              <w:b/>
              <w:sz w:val="36"/>
              <w:szCs w:val="36"/>
              <w:rPrChange w:id="14" w:author="Alexandre Marcondes" w:date="2019-07-09T18:16:00Z">
                <w:rPr>
                  <w:b/>
                  <w:sz w:val="36"/>
                  <w:szCs w:val="36"/>
                </w:rPr>
              </w:rPrChange>
            </w:rPr>
            <w:t>Kraemer</w:t>
          </w:r>
          <w:proofErr w:type="spellEnd"/>
          <w:r w:rsidRPr="004E7DBD">
            <w:rPr>
              <w:b/>
              <w:sz w:val="36"/>
              <w:szCs w:val="36"/>
              <w:rPrChange w:id="15" w:author="Alexandre Marcondes" w:date="2019-07-09T18:16:00Z">
                <w:rPr>
                  <w:b/>
                  <w:sz w:val="36"/>
                  <w:szCs w:val="36"/>
                </w:rPr>
              </w:rPrChange>
            </w:rPr>
            <w:t xml:space="preserve"> Bastos do Canto</w:t>
          </w:r>
        </w:p>
        <w:p w:rsidR="00DF2D8A" w:rsidRPr="004E7DBD" w:rsidRDefault="00DF2D8A">
          <w:pPr>
            <w:pStyle w:val="Ttulomonografia"/>
            <w:rPr>
              <w:rPrChange w:id="16" w:author="Alexandre Marcondes" w:date="2019-07-09T18:16:00Z">
                <w:rPr/>
              </w:rPrChange>
            </w:rPr>
          </w:pPr>
        </w:p>
        <w:p w:rsidR="00DF2D8A" w:rsidRPr="004E7DBD" w:rsidRDefault="00DF2D8A">
          <w:pPr>
            <w:pStyle w:val="Ttulomonografia"/>
            <w:rPr>
              <w:rPrChange w:id="17" w:author="Alexandre Marcondes" w:date="2019-07-09T18:16:00Z">
                <w:rPr/>
              </w:rPrChange>
            </w:rPr>
          </w:pPr>
        </w:p>
        <w:p w:rsidR="00DF2D8A" w:rsidRPr="004E7DBD" w:rsidRDefault="00DF2D8A">
          <w:pPr>
            <w:pStyle w:val="Ttulomonografia"/>
            <w:rPr>
              <w:rPrChange w:id="18" w:author="Alexandre Marcondes" w:date="2019-07-09T18:16:00Z">
                <w:rPr/>
              </w:rPrChange>
            </w:rPr>
          </w:pPr>
        </w:p>
        <w:p w:rsidR="00DF2D8A" w:rsidRPr="004E7DBD" w:rsidRDefault="00DF2D8A">
          <w:pPr>
            <w:pStyle w:val="Ttulomonografia"/>
            <w:rPr>
              <w:rPrChange w:id="19" w:author="Alexandre Marcondes" w:date="2019-07-09T18:16:00Z">
                <w:rPr/>
              </w:rPrChange>
            </w:rPr>
          </w:pPr>
        </w:p>
        <w:p w:rsidR="00DF2D8A" w:rsidRPr="004E7DBD" w:rsidRDefault="00DF2D8A" w:rsidP="00DF2D8A">
          <w:pPr>
            <w:pStyle w:val="Ttulomonografia"/>
            <w:rPr>
              <w:sz w:val="40"/>
              <w:szCs w:val="40"/>
              <w:rPrChange w:id="20" w:author="Alexandre Marcondes" w:date="2019-07-09T18:16:00Z">
                <w:rPr>
                  <w:sz w:val="40"/>
                  <w:szCs w:val="40"/>
                </w:rPr>
              </w:rPrChange>
            </w:rPr>
          </w:pPr>
          <w:r w:rsidRPr="004E7DBD">
            <w:rPr>
              <w:sz w:val="40"/>
              <w:szCs w:val="40"/>
              <w:rPrChange w:id="21" w:author="Alexandre Marcondes" w:date="2019-07-09T18:16:00Z">
                <w:rPr>
                  <w:sz w:val="40"/>
                  <w:szCs w:val="40"/>
                </w:rPr>
              </w:rPrChange>
            </w:rPr>
            <w:t>Rotas adaptativas para inspeção autônoma de subestação por meio do uso de VANT</w:t>
          </w:r>
        </w:p>
        <w:p w:rsidR="00DF2D8A" w:rsidRPr="004E7DBD" w:rsidRDefault="00DF2D8A" w:rsidP="00DF2D8A">
          <w:pPr>
            <w:rPr>
              <w:rPrChange w:id="22" w:author="Alexandre Marcondes" w:date="2019-07-09T18:16:00Z">
                <w:rPr/>
              </w:rPrChange>
            </w:rPr>
          </w:pPr>
        </w:p>
        <w:p w:rsidR="00DF2D8A" w:rsidRPr="004E7DBD" w:rsidRDefault="00DF2D8A" w:rsidP="00DF2D8A">
          <w:pPr>
            <w:spacing w:line="240" w:lineRule="auto"/>
            <w:rPr>
              <w:rPrChange w:id="23" w:author="Alexandre Marcondes" w:date="2019-07-09T18:16:00Z">
                <w:rPr/>
              </w:rPrChange>
            </w:rPr>
          </w:pPr>
        </w:p>
        <w:p w:rsidR="00DF2D8A" w:rsidRPr="004E7DBD" w:rsidRDefault="00DF2D8A" w:rsidP="00DF2D8A">
          <w:pPr>
            <w:spacing w:line="240" w:lineRule="auto"/>
            <w:ind w:firstLine="0"/>
            <w:rPr>
              <w:rPrChange w:id="24" w:author="Alexandre Marcondes" w:date="2019-07-09T18:16:00Z">
                <w:rPr/>
              </w:rPrChange>
            </w:rPr>
          </w:pPr>
        </w:p>
        <w:p w:rsidR="00DF2D8A" w:rsidRPr="004E7DBD" w:rsidRDefault="00DF2D8A" w:rsidP="00DF2D8A">
          <w:pPr>
            <w:pStyle w:val="Auxcapa3"/>
            <w:rPr>
              <w:i w:val="0"/>
              <w:rPrChange w:id="25" w:author="Alexandre Marcondes" w:date="2019-07-09T18:16:00Z">
                <w:rPr>
                  <w:i w:val="0"/>
                </w:rPr>
              </w:rPrChange>
            </w:rPr>
          </w:pPr>
        </w:p>
        <w:p w:rsidR="00DF2D8A" w:rsidRPr="004E7DBD" w:rsidRDefault="00DF2D8A" w:rsidP="00DF2D8A">
          <w:pPr>
            <w:pStyle w:val="Auxcapa3"/>
            <w:rPr>
              <w:i w:val="0"/>
              <w:rPrChange w:id="26" w:author="Alexandre Marcondes" w:date="2019-07-09T18:16:00Z">
                <w:rPr>
                  <w:i w:val="0"/>
                </w:rPr>
              </w:rPrChange>
            </w:rPr>
          </w:pPr>
        </w:p>
        <w:p w:rsidR="00DF2D8A" w:rsidRPr="004E7DBD" w:rsidRDefault="00DF2D8A" w:rsidP="00DF2D8A">
          <w:pPr>
            <w:pStyle w:val="Auxcapa3"/>
            <w:rPr>
              <w:i w:val="0"/>
              <w:rPrChange w:id="27" w:author="Alexandre Marcondes" w:date="2019-07-09T18:16:00Z">
                <w:rPr>
                  <w:i w:val="0"/>
                </w:rPr>
              </w:rPrChange>
            </w:rPr>
          </w:pPr>
        </w:p>
        <w:p w:rsidR="00DF2D8A" w:rsidRPr="004E7DBD" w:rsidRDefault="00DF2D8A" w:rsidP="00DF2D8A">
          <w:pPr>
            <w:pStyle w:val="Auxcapa3"/>
            <w:rPr>
              <w:i w:val="0"/>
              <w:rPrChange w:id="28" w:author="Alexandre Marcondes" w:date="2019-07-09T18:16:00Z">
                <w:rPr>
                  <w:i w:val="0"/>
                </w:rPr>
              </w:rPrChange>
            </w:rPr>
          </w:pPr>
        </w:p>
        <w:p w:rsidR="00DF2D8A" w:rsidRPr="004E7DBD" w:rsidRDefault="00DF2D8A" w:rsidP="00DF2D8A">
          <w:pPr>
            <w:pStyle w:val="Auxcapa3"/>
            <w:rPr>
              <w:i w:val="0"/>
              <w:rPrChange w:id="29" w:author="Alexandre Marcondes" w:date="2019-07-09T18:16:00Z">
                <w:rPr>
                  <w:i w:val="0"/>
                </w:rPr>
              </w:rPrChange>
            </w:rPr>
          </w:pPr>
        </w:p>
        <w:p w:rsidR="00DF2D8A" w:rsidRPr="004E7DBD" w:rsidRDefault="00DF2D8A" w:rsidP="00DF2D8A">
          <w:pPr>
            <w:pStyle w:val="Auxcapa3"/>
            <w:rPr>
              <w:i w:val="0"/>
              <w:rPrChange w:id="30" w:author="Alexandre Marcondes" w:date="2019-07-09T18:16:00Z">
                <w:rPr>
                  <w:i w:val="0"/>
                </w:rPr>
              </w:rPrChange>
            </w:rPr>
          </w:pPr>
        </w:p>
        <w:p w:rsidR="00DF2D8A" w:rsidRPr="004E7DBD" w:rsidRDefault="00DF2D8A" w:rsidP="00DF2D8A">
          <w:pPr>
            <w:pStyle w:val="Auxcapa3"/>
            <w:rPr>
              <w:i w:val="0"/>
              <w:rPrChange w:id="31" w:author="Alexandre Marcondes" w:date="2019-07-09T18:16:00Z">
                <w:rPr>
                  <w:i w:val="0"/>
                </w:rPr>
              </w:rPrChange>
            </w:rPr>
          </w:pPr>
        </w:p>
        <w:p w:rsidR="00DF2D8A" w:rsidRPr="004E7DBD" w:rsidRDefault="00DF2D8A" w:rsidP="00DF2D8A">
          <w:pPr>
            <w:pStyle w:val="Auxcapa3"/>
            <w:rPr>
              <w:i w:val="0"/>
              <w:rPrChange w:id="32" w:author="Alexandre Marcondes" w:date="2019-07-09T18:16:00Z">
                <w:rPr>
                  <w:i w:val="0"/>
                </w:rPr>
              </w:rPrChange>
            </w:rPr>
          </w:pPr>
        </w:p>
        <w:p w:rsidR="00DF2D8A" w:rsidRPr="004E7DBD" w:rsidRDefault="00DF2D8A" w:rsidP="00DF2D8A">
          <w:pPr>
            <w:pStyle w:val="Auxcapa3"/>
            <w:rPr>
              <w:i w:val="0"/>
              <w:rPrChange w:id="33" w:author="Alexandre Marcondes" w:date="2019-07-09T18:16:00Z">
                <w:rPr>
                  <w:i w:val="0"/>
                </w:rPr>
              </w:rPrChange>
            </w:rPr>
          </w:pPr>
        </w:p>
        <w:p w:rsidR="00DF2D8A" w:rsidRPr="004E7DBD" w:rsidRDefault="00DF2D8A" w:rsidP="00DF2D8A">
          <w:pPr>
            <w:pStyle w:val="Auxcapa3"/>
            <w:rPr>
              <w:i w:val="0"/>
              <w:rPrChange w:id="34" w:author="Alexandre Marcondes" w:date="2019-07-09T18:16:00Z">
                <w:rPr>
                  <w:i w:val="0"/>
                </w:rPr>
              </w:rPrChange>
            </w:rPr>
          </w:pPr>
        </w:p>
        <w:p w:rsidR="00DF2D8A" w:rsidRPr="004E7DBD" w:rsidRDefault="00DF2D8A" w:rsidP="00DF2D8A">
          <w:pPr>
            <w:pStyle w:val="Auxcapa3"/>
            <w:rPr>
              <w:i w:val="0"/>
              <w:rPrChange w:id="35" w:author="Alexandre Marcondes" w:date="2019-07-09T18:16:00Z">
                <w:rPr>
                  <w:i w:val="0"/>
                </w:rPr>
              </w:rPrChange>
            </w:rPr>
          </w:pPr>
        </w:p>
        <w:p w:rsidR="00DF2D8A" w:rsidRPr="004E7DBD" w:rsidRDefault="00DF2D8A" w:rsidP="00DF2D8A">
          <w:pPr>
            <w:pStyle w:val="Auxcapa3"/>
            <w:rPr>
              <w:i w:val="0"/>
              <w:rPrChange w:id="36" w:author="Alexandre Marcondes" w:date="2019-07-09T18:16:00Z">
                <w:rPr>
                  <w:i w:val="0"/>
                </w:rPr>
              </w:rPrChange>
            </w:rPr>
          </w:pPr>
        </w:p>
        <w:p w:rsidR="00DF2D8A" w:rsidRPr="004E7DBD" w:rsidRDefault="00DF2D8A" w:rsidP="00DF2D8A">
          <w:pPr>
            <w:pStyle w:val="Auxcapa3"/>
            <w:rPr>
              <w:i w:val="0"/>
              <w:rPrChange w:id="37" w:author="Alexandre Marcondes" w:date="2019-07-09T18:16:00Z">
                <w:rPr>
                  <w:i w:val="0"/>
                </w:rPr>
              </w:rPrChange>
            </w:rPr>
          </w:pPr>
        </w:p>
        <w:p w:rsidR="00DF2D8A" w:rsidRPr="004E7DBD" w:rsidRDefault="00DF2D8A" w:rsidP="00DF2D8A">
          <w:pPr>
            <w:pStyle w:val="Auxcapa3"/>
            <w:rPr>
              <w:i w:val="0"/>
              <w:rPrChange w:id="38" w:author="Alexandre Marcondes" w:date="2019-07-09T18:16:00Z">
                <w:rPr>
                  <w:i w:val="0"/>
                </w:rPr>
              </w:rPrChange>
            </w:rPr>
          </w:pPr>
        </w:p>
        <w:p w:rsidR="00DF2D8A" w:rsidRPr="004E7DBD" w:rsidRDefault="00DF2D8A" w:rsidP="00DF2D8A">
          <w:pPr>
            <w:pStyle w:val="Auxcapa3"/>
            <w:rPr>
              <w:i w:val="0"/>
              <w:rPrChange w:id="39" w:author="Alexandre Marcondes" w:date="2019-07-09T18:16:00Z">
                <w:rPr>
                  <w:i w:val="0"/>
                </w:rPr>
              </w:rPrChange>
            </w:rPr>
          </w:pPr>
        </w:p>
        <w:p w:rsidR="00DF2D8A" w:rsidRPr="004E7DBD" w:rsidRDefault="00DF2D8A" w:rsidP="00DF2D8A">
          <w:pPr>
            <w:pStyle w:val="Auxcapa3"/>
            <w:rPr>
              <w:i w:val="0"/>
              <w:rPrChange w:id="40" w:author="Alexandre Marcondes" w:date="2019-07-09T18:16:00Z">
                <w:rPr>
                  <w:i w:val="0"/>
                </w:rPr>
              </w:rPrChange>
            </w:rPr>
          </w:pPr>
        </w:p>
        <w:p w:rsidR="00DF2D8A" w:rsidRPr="004E7DBD" w:rsidRDefault="00DF2D8A" w:rsidP="00DF2D8A">
          <w:pPr>
            <w:pStyle w:val="Auxcapa3"/>
            <w:jc w:val="both"/>
            <w:rPr>
              <w:i w:val="0"/>
              <w:rPrChange w:id="41" w:author="Alexandre Marcondes" w:date="2019-07-09T18:16:00Z">
                <w:rPr>
                  <w:i w:val="0"/>
                </w:rPr>
              </w:rPrChange>
            </w:rPr>
          </w:pPr>
        </w:p>
        <w:p w:rsidR="00DF2D8A" w:rsidRPr="004E7DBD" w:rsidRDefault="00DF2D8A" w:rsidP="00DF2D8A">
          <w:pPr>
            <w:pStyle w:val="Auxcapa3"/>
            <w:rPr>
              <w:i w:val="0"/>
              <w:rPrChange w:id="42" w:author="Alexandre Marcondes" w:date="2019-07-09T18:16:00Z">
                <w:rPr>
                  <w:i w:val="0"/>
                </w:rPr>
              </w:rPrChange>
            </w:rPr>
          </w:pPr>
          <w:r w:rsidRPr="004E7DBD">
            <w:rPr>
              <w:i w:val="0"/>
              <w:rPrChange w:id="43" w:author="Alexandre Marcondes" w:date="2019-07-09T18:16:00Z">
                <w:rPr>
                  <w:i w:val="0"/>
                </w:rPr>
              </w:rPrChange>
            </w:rPr>
            <w:t>Florianópolis</w:t>
          </w:r>
        </w:p>
        <w:p w:rsidR="00DF2D8A" w:rsidRPr="004E7DBD" w:rsidRDefault="00DF2D8A" w:rsidP="00DF2D8A">
          <w:pPr>
            <w:pStyle w:val="Auxcapa3"/>
            <w:rPr>
              <w:i w:val="0"/>
              <w:rPrChange w:id="44" w:author="Alexandre Marcondes" w:date="2019-07-09T18:16:00Z">
                <w:rPr>
                  <w:i w:val="0"/>
                </w:rPr>
              </w:rPrChange>
            </w:rPr>
          </w:pPr>
          <w:r w:rsidRPr="004E7DBD">
            <w:rPr>
              <w:i w:val="0"/>
              <w:rPrChange w:id="45" w:author="Alexandre Marcondes" w:date="2019-07-09T18:16:00Z">
                <w:rPr>
                  <w:i w:val="0"/>
                </w:rPr>
              </w:rPrChange>
            </w:rPr>
            <w:t>2019</w:t>
          </w:r>
        </w:p>
        <w:p w:rsidR="00DF2D8A" w:rsidRPr="004E7DBD" w:rsidRDefault="00AC6783" w:rsidP="00DF2D8A">
          <w:pPr>
            <w:suppressAutoHyphens w:val="0"/>
            <w:spacing w:line="240" w:lineRule="auto"/>
            <w:ind w:firstLine="0"/>
            <w:jc w:val="center"/>
            <w:rPr>
              <w:b/>
              <w:sz w:val="28"/>
              <w:szCs w:val="28"/>
              <w:rPrChange w:id="46" w:author="Alexandre Marcondes" w:date="2019-07-09T18:16:00Z">
                <w:rPr>
                  <w:b/>
                  <w:sz w:val="28"/>
                  <w:szCs w:val="28"/>
                </w:rPr>
              </w:rPrChange>
            </w:rPr>
          </w:pPr>
        </w:p>
      </w:sdtContent>
    </w:sdt>
    <w:p w:rsidR="00DF2D8A" w:rsidRPr="004E7DBD" w:rsidRDefault="00DF2D8A" w:rsidP="00DF2D8A">
      <w:pPr>
        <w:suppressAutoHyphens w:val="0"/>
        <w:spacing w:line="240" w:lineRule="auto"/>
        <w:ind w:firstLine="0"/>
        <w:jc w:val="left"/>
        <w:rPr>
          <w:b/>
          <w:sz w:val="36"/>
          <w:szCs w:val="36"/>
          <w:rPrChange w:id="47" w:author="Alexandre Marcondes" w:date="2019-07-09T18:16:00Z">
            <w:rPr>
              <w:b/>
              <w:sz w:val="36"/>
              <w:szCs w:val="36"/>
            </w:rPr>
          </w:rPrChange>
        </w:rPr>
        <w:sectPr w:rsidR="00DF2D8A" w:rsidRPr="004E7DBD"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4E7DBD" w:rsidRDefault="00DF2D8A" w:rsidP="00DF2D8A">
      <w:pPr>
        <w:suppressAutoHyphens w:val="0"/>
        <w:spacing w:line="240" w:lineRule="auto"/>
        <w:ind w:firstLine="0"/>
        <w:jc w:val="center"/>
        <w:rPr>
          <w:b/>
          <w:i/>
          <w:sz w:val="36"/>
          <w:szCs w:val="36"/>
          <w:rPrChange w:id="48" w:author="Alexandre Marcondes" w:date="2019-07-09T18:16:00Z">
            <w:rPr>
              <w:b/>
              <w:i/>
              <w:sz w:val="36"/>
              <w:szCs w:val="36"/>
            </w:rPr>
          </w:rPrChange>
        </w:rPr>
      </w:pPr>
      <w:r w:rsidRPr="004E7DBD">
        <w:rPr>
          <w:b/>
          <w:sz w:val="36"/>
          <w:szCs w:val="36"/>
          <w:rPrChange w:id="49" w:author="Alexandre Marcondes" w:date="2019-07-09T18:16:00Z">
            <w:rPr>
              <w:b/>
              <w:sz w:val="36"/>
              <w:szCs w:val="36"/>
            </w:rPr>
          </w:rPrChange>
        </w:rPr>
        <w:lastRenderedPageBreak/>
        <w:t xml:space="preserve">Matheus </w:t>
      </w:r>
      <w:proofErr w:type="spellStart"/>
      <w:r w:rsidRPr="004E7DBD">
        <w:rPr>
          <w:b/>
          <w:sz w:val="36"/>
          <w:szCs w:val="36"/>
          <w:rPrChange w:id="50" w:author="Alexandre Marcondes" w:date="2019-07-09T18:16:00Z">
            <w:rPr>
              <w:b/>
              <w:sz w:val="36"/>
              <w:szCs w:val="36"/>
            </w:rPr>
          </w:rPrChange>
        </w:rPr>
        <w:t>Kraemer</w:t>
      </w:r>
      <w:proofErr w:type="spellEnd"/>
      <w:r w:rsidRPr="004E7DBD">
        <w:rPr>
          <w:b/>
          <w:sz w:val="36"/>
          <w:szCs w:val="36"/>
          <w:rPrChange w:id="51" w:author="Alexandre Marcondes" w:date="2019-07-09T18:16:00Z">
            <w:rPr>
              <w:b/>
              <w:sz w:val="36"/>
              <w:szCs w:val="36"/>
            </w:rPr>
          </w:rPrChange>
        </w:rPr>
        <w:t xml:space="preserve"> Bastos do Canto</w:t>
      </w:r>
    </w:p>
    <w:p w:rsidR="00DF2D8A" w:rsidRPr="004E7DBD" w:rsidRDefault="00DF2D8A" w:rsidP="00DF2D8A">
      <w:pPr>
        <w:pStyle w:val="Auxcapa5"/>
        <w:rPr>
          <w:sz w:val="24"/>
          <w:szCs w:val="24"/>
          <w:rPrChange w:id="52" w:author="Alexandre Marcondes" w:date="2019-07-09T18:16:00Z">
            <w:rPr>
              <w:sz w:val="24"/>
              <w:szCs w:val="24"/>
            </w:rPr>
          </w:rPrChange>
        </w:rPr>
      </w:pPr>
    </w:p>
    <w:p w:rsidR="00DF2D8A" w:rsidRPr="004E7DBD" w:rsidRDefault="00DF2D8A" w:rsidP="00DF2D8A">
      <w:pPr>
        <w:pStyle w:val="Auxcapa5"/>
        <w:rPr>
          <w:sz w:val="24"/>
          <w:szCs w:val="24"/>
          <w:rPrChange w:id="53" w:author="Alexandre Marcondes" w:date="2019-07-09T18:16:00Z">
            <w:rPr>
              <w:sz w:val="24"/>
              <w:szCs w:val="24"/>
            </w:rPr>
          </w:rPrChange>
        </w:rPr>
      </w:pPr>
    </w:p>
    <w:p w:rsidR="00DF2D8A" w:rsidRPr="004E7DBD" w:rsidRDefault="00DF2D8A" w:rsidP="00DF2D8A">
      <w:pPr>
        <w:pStyle w:val="Auxcapa5"/>
        <w:rPr>
          <w:sz w:val="24"/>
          <w:szCs w:val="24"/>
          <w:rPrChange w:id="54" w:author="Alexandre Marcondes" w:date="2019-07-09T18:16:00Z">
            <w:rPr>
              <w:sz w:val="24"/>
              <w:szCs w:val="24"/>
            </w:rPr>
          </w:rPrChange>
        </w:rPr>
      </w:pPr>
    </w:p>
    <w:p w:rsidR="00DF2D8A" w:rsidRPr="004E7DBD" w:rsidRDefault="00DF2D8A" w:rsidP="00DF2D8A">
      <w:pPr>
        <w:pStyle w:val="Auxcapa5"/>
        <w:rPr>
          <w:sz w:val="24"/>
          <w:szCs w:val="24"/>
          <w:rPrChange w:id="55" w:author="Alexandre Marcondes" w:date="2019-07-09T18:16:00Z">
            <w:rPr>
              <w:sz w:val="24"/>
              <w:szCs w:val="24"/>
            </w:rPr>
          </w:rPrChange>
        </w:rPr>
      </w:pPr>
    </w:p>
    <w:p w:rsidR="00DF2D8A" w:rsidRPr="004E7DBD" w:rsidRDefault="00DF2D8A" w:rsidP="00DF2D8A">
      <w:pPr>
        <w:pStyle w:val="Auxcapa5"/>
        <w:rPr>
          <w:sz w:val="24"/>
          <w:szCs w:val="24"/>
          <w:rPrChange w:id="56" w:author="Alexandre Marcondes" w:date="2019-07-09T18:16:00Z">
            <w:rPr>
              <w:sz w:val="24"/>
              <w:szCs w:val="24"/>
            </w:rPr>
          </w:rPrChange>
        </w:rPr>
      </w:pPr>
    </w:p>
    <w:p w:rsidR="00DF2D8A" w:rsidRPr="004E7DBD" w:rsidRDefault="00DF2D8A" w:rsidP="00DF2D8A">
      <w:pPr>
        <w:pStyle w:val="Auxcapa5"/>
        <w:rPr>
          <w:sz w:val="24"/>
          <w:szCs w:val="24"/>
          <w:rPrChange w:id="57" w:author="Alexandre Marcondes" w:date="2019-07-09T18:16:00Z">
            <w:rPr>
              <w:sz w:val="24"/>
              <w:szCs w:val="24"/>
            </w:rPr>
          </w:rPrChange>
        </w:rPr>
      </w:pPr>
    </w:p>
    <w:p w:rsidR="00DF2D8A" w:rsidRPr="004E7DBD" w:rsidRDefault="00DF2D8A" w:rsidP="00DF2D8A">
      <w:pPr>
        <w:pStyle w:val="Auxcapa5"/>
        <w:rPr>
          <w:sz w:val="24"/>
          <w:szCs w:val="24"/>
          <w:rPrChange w:id="58" w:author="Alexandre Marcondes" w:date="2019-07-09T18:16:00Z">
            <w:rPr>
              <w:sz w:val="24"/>
              <w:szCs w:val="24"/>
            </w:rPr>
          </w:rPrChange>
        </w:rPr>
      </w:pPr>
    </w:p>
    <w:p w:rsidR="00DF2D8A" w:rsidRPr="004E7DBD" w:rsidRDefault="00DF2D8A" w:rsidP="00DF2D8A">
      <w:pPr>
        <w:pStyle w:val="Auxcapa5"/>
        <w:rPr>
          <w:sz w:val="24"/>
          <w:szCs w:val="24"/>
          <w:rPrChange w:id="59" w:author="Alexandre Marcondes" w:date="2019-07-09T18:16:00Z">
            <w:rPr>
              <w:sz w:val="24"/>
              <w:szCs w:val="24"/>
            </w:rPr>
          </w:rPrChange>
        </w:rPr>
      </w:pPr>
    </w:p>
    <w:p w:rsidR="00DF2D8A" w:rsidRPr="004E7DBD" w:rsidRDefault="00DF2D8A" w:rsidP="00DF2D8A">
      <w:pPr>
        <w:pStyle w:val="Auxcapa5"/>
        <w:rPr>
          <w:sz w:val="24"/>
          <w:szCs w:val="24"/>
          <w:rPrChange w:id="60" w:author="Alexandre Marcondes" w:date="2019-07-09T18:16:00Z">
            <w:rPr>
              <w:sz w:val="24"/>
              <w:szCs w:val="24"/>
            </w:rPr>
          </w:rPrChange>
        </w:rPr>
      </w:pPr>
    </w:p>
    <w:p w:rsidR="00DF2D8A" w:rsidRPr="004E7DBD" w:rsidRDefault="00DF2D8A" w:rsidP="00DF2D8A">
      <w:pPr>
        <w:pStyle w:val="Auxcapa5"/>
        <w:rPr>
          <w:sz w:val="24"/>
          <w:szCs w:val="24"/>
          <w:rPrChange w:id="61" w:author="Alexandre Marcondes" w:date="2019-07-09T18:16:00Z">
            <w:rPr>
              <w:sz w:val="24"/>
              <w:szCs w:val="24"/>
            </w:rPr>
          </w:rPrChange>
        </w:rPr>
      </w:pPr>
    </w:p>
    <w:p w:rsidR="00DF2D8A" w:rsidRPr="004E7DBD" w:rsidRDefault="00DF2D8A" w:rsidP="00DF2D8A">
      <w:pPr>
        <w:pStyle w:val="Auxcapa5"/>
        <w:rPr>
          <w:sz w:val="24"/>
          <w:szCs w:val="24"/>
          <w:rPrChange w:id="62" w:author="Alexandre Marcondes" w:date="2019-07-09T18:16:00Z">
            <w:rPr>
              <w:sz w:val="24"/>
              <w:szCs w:val="24"/>
            </w:rPr>
          </w:rPrChange>
        </w:rPr>
      </w:pPr>
    </w:p>
    <w:p w:rsidR="00DF2D8A" w:rsidRPr="004E7DBD" w:rsidRDefault="00DF2D8A" w:rsidP="00DF2D8A">
      <w:pPr>
        <w:pStyle w:val="Auxcapa4"/>
        <w:spacing w:before="0"/>
        <w:rPr>
          <w:sz w:val="36"/>
          <w:szCs w:val="36"/>
          <w:rPrChange w:id="63" w:author="Alexandre Marcondes" w:date="2019-07-09T18:16:00Z">
            <w:rPr>
              <w:sz w:val="36"/>
              <w:szCs w:val="36"/>
            </w:rPr>
          </w:rPrChange>
        </w:rPr>
      </w:pPr>
    </w:p>
    <w:p w:rsidR="00DF2D8A" w:rsidRPr="004E7DBD" w:rsidRDefault="00DF2D8A" w:rsidP="00DF2D8A">
      <w:pPr>
        <w:pStyle w:val="Ttulomonografia"/>
        <w:rPr>
          <w:sz w:val="40"/>
          <w:szCs w:val="40"/>
          <w:rPrChange w:id="64" w:author="Alexandre Marcondes" w:date="2019-07-09T18:16:00Z">
            <w:rPr>
              <w:sz w:val="40"/>
              <w:szCs w:val="40"/>
            </w:rPr>
          </w:rPrChange>
        </w:rPr>
      </w:pPr>
      <w:r w:rsidRPr="004E7DBD">
        <w:rPr>
          <w:sz w:val="40"/>
          <w:szCs w:val="40"/>
          <w:rPrChange w:id="65" w:author="Alexandre Marcondes" w:date="2019-07-09T18:16:00Z">
            <w:rPr>
              <w:sz w:val="40"/>
              <w:szCs w:val="40"/>
            </w:rPr>
          </w:rPrChange>
        </w:rPr>
        <w:t>Rotas adaptativas para inspeção autônoma de subestação por meio do uso de VANT</w:t>
      </w:r>
    </w:p>
    <w:p w:rsidR="00DF2D8A" w:rsidRPr="004E7DBD" w:rsidRDefault="00DF2D8A" w:rsidP="00DF2D8A">
      <w:pPr>
        <w:pStyle w:val="Auxcapa5"/>
        <w:rPr>
          <w:rPrChange w:id="66" w:author="Alexandre Marcondes" w:date="2019-07-09T18:16:00Z">
            <w:rPr/>
          </w:rPrChange>
        </w:rPr>
      </w:pPr>
    </w:p>
    <w:p w:rsidR="00DF2D8A" w:rsidRPr="004E7DBD" w:rsidRDefault="00DF2D8A" w:rsidP="00DF2D8A">
      <w:pPr>
        <w:pStyle w:val="Auxcapa5"/>
        <w:rPr>
          <w:rPrChange w:id="67" w:author="Alexandre Marcondes" w:date="2019-07-09T18:16:00Z">
            <w:rPr/>
          </w:rPrChange>
        </w:rPr>
      </w:pPr>
    </w:p>
    <w:p w:rsidR="00DF2D8A" w:rsidRPr="004E7DBD" w:rsidRDefault="00DF2D8A" w:rsidP="00DF2D8A">
      <w:pPr>
        <w:pStyle w:val="Auxcapa5"/>
        <w:rPr>
          <w:rPrChange w:id="68" w:author="Alexandre Marcondes" w:date="2019-07-09T18:16:00Z">
            <w:rPr/>
          </w:rPrChange>
        </w:rPr>
      </w:pPr>
    </w:p>
    <w:p w:rsidR="00DF2D8A" w:rsidRPr="004E7DBD" w:rsidRDefault="00DF2D8A" w:rsidP="00DF2D8A">
      <w:pPr>
        <w:pStyle w:val="Auxcapa5"/>
        <w:rPr>
          <w:rPrChange w:id="69" w:author="Alexandre Marcondes" w:date="2019-07-09T18:16:00Z">
            <w:rPr/>
          </w:rPrChange>
        </w:rPr>
      </w:pPr>
    </w:p>
    <w:p w:rsidR="00DF2D8A" w:rsidRPr="004E7DBD" w:rsidRDefault="00DF2D8A" w:rsidP="00DF2D8A">
      <w:pPr>
        <w:pStyle w:val="Auxcapa5"/>
        <w:rPr>
          <w:rPrChange w:id="70" w:author="Alexandre Marcondes" w:date="2019-07-09T18:16:00Z">
            <w:rPr/>
          </w:rPrChange>
        </w:rPr>
      </w:pPr>
    </w:p>
    <w:p w:rsidR="00DF2D8A" w:rsidRPr="004E7DBD" w:rsidRDefault="00DF2D8A" w:rsidP="00DF2D8A">
      <w:pPr>
        <w:pStyle w:val="Auxcapa5"/>
        <w:rPr>
          <w:rPrChange w:id="71" w:author="Alexandre Marcondes" w:date="2019-07-09T18:16:00Z">
            <w:rPr/>
          </w:rPrChange>
        </w:rPr>
      </w:pPr>
    </w:p>
    <w:p w:rsidR="00DF2D8A" w:rsidRPr="004E7DBD" w:rsidRDefault="00DF2D8A" w:rsidP="00DF2D8A">
      <w:pPr>
        <w:pStyle w:val="Auxcapa5"/>
        <w:rPr>
          <w:sz w:val="24"/>
          <w:szCs w:val="24"/>
          <w:rPrChange w:id="72" w:author="Alexandre Marcondes" w:date="2019-07-09T18:16:00Z">
            <w:rPr>
              <w:sz w:val="24"/>
              <w:szCs w:val="24"/>
            </w:rPr>
          </w:rPrChange>
        </w:rPr>
      </w:pPr>
    </w:p>
    <w:p w:rsidR="00DF2D8A" w:rsidRPr="004E7DBD" w:rsidRDefault="00DF2D8A" w:rsidP="00DF2D8A">
      <w:pPr>
        <w:pStyle w:val="NormalWeb"/>
        <w:spacing w:before="0" w:beforeAutospacing="0" w:after="0" w:afterAutospacing="0"/>
        <w:ind w:left="4536"/>
        <w:jc w:val="both"/>
        <w:rPr>
          <w:rFonts w:ascii="Arial" w:hAnsi="Arial" w:cs="Arial"/>
          <w:bCs/>
          <w:iCs/>
          <w:rPrChange w:id="73" w:author="Alexandre Marcondes" w:date="2019-07-09T18:16:00Z">
            <w:rPr>
              <w:rFonts w:ascii="Arial" w:hAnsi="Arial" w:cs="Arial"/>
              <w:bCs/>
              <w:iCs/>
              <w:color w:val="000000"/>
            </w:rPr>
          </w:rPrChange>
        </w:rPr>
      </w:pPr>
      <w:r w:rsidRPr="004E7DBD">
        <w:rPr>
          <w:rFonts w:ascii="Arial" w:hAnsi="Arial" w:cs="Arial"/>
          <w:iCs/>
          <w:rPrChange w:id="74" w:author="Alexandre Marcondes" w:date="2019-07-09T18:16:00Z">
            <w:rPr>
              <w:rFonts w:ascii="Arial" w:hAnsi="Arial" w:cs="Arial"/>
              <w:iCs/>
              <w:color w:val="000000"/>
            </w:rPr>
          </w:rPrChange>
        </w:rPr>
        <w:t xml:space="preserve">Relatório submetido à Universidade Federal de Santa Catarina como requisito para a aprovação na disciplina </w:t>
      </w:r>
      <w:r w:rsidRPr="004E7DBD">
        <w:rPr>
          <w:rFonts w:ascii="Arial" w:hAnsi="Arial" w:cs="Arial"/>
          <w:b/>
          <w:bCs/>
          <w:iCs/>
          <w:rPrChange w:id="75" w:author="Alexandre Marcondes" w:date="2019-07-09T18:16:00Z">
            <w:rPr>
              <w:rFonts w:ascii="Arial" w:hAnsi="Arial" w:cs="Arial"/>
              <w:b/>
              <w:bCs/>
              <w:iCs/>
              <w:color w:val="000000"/>
            </w:rPr>
          </w:rPrChange>
        </w:rPr>
        <w:t xml:space="preserve">DAS 5511: Projeto de Fim de Curso </w:t>
      </w:r>
      <w:r w:rsidRPr="004E7DBD">
        <w:rPr>
          <w:rFonts w:ascii="Arial" w:hAnsi="Arial" w:cs="Arial"/>
          <w:bCs/>
          <w:iCs/>
          <w:rPrChange w:id="76" w:author="Alexandre Marcondes" w:date="2019-07-09T18:16:00Z">
            <w:rPr>
              <w:rFonts w:ascii="Arial" w:hAnsi="Arial" w:cs="Arial"/>
              <w:bCs/>
              <w:iCs/>
              <w:color w:val="000000"/>
            </w:rPr>
          </w:rPrChange>
        </w:rPr>
        <w:t xml:space="preserve">do curso de Graduação em Engenharia de Controle e Automação. </w:t>
      </w:r>
    </w:p>
    <w:p w:rsidR="00DF2D8A" w:rsidRPr="004E7DBD" w:rsidRDefault="00DF2D8A" w:rsidP="00DF2D8A">
      <w:pPr>
        <w:pStyle w:val="NormalWeb"/>
        <w:spacing w:before="0" w:beforeAutospacing="0" w:after="0" w:afterAutospacing="0"/>
        <w:ind w:left="4536"/>
        <w:jc w:val="both"/>
        <w:rPr>
          <w:rFonts w:ascii="Arial" w:hAnsi="Arial" w:cs="Arial"/>
          <w:bCs/>
          <w:iCs/>
          <w:rPrChange w:id="77" w:author="Alexandre Marcondes" w:date="2019-07-09T18:16:00Z">
            <w:rPr>
              <w:rFonts w:ascii="Arial" w:hAnsi="Arial" w:cs="Arial"/>
              <w:bCs/>
              <w:iCs/>
              <w:color w:val="000000"/>
            </w:rPr>
          </w:rPrChange>
        </w:rPr>
      </w:pPr>
      <w:proofErr w:type="gramStart"/>
      <w:r w:rsidRPr="004E7DBD">
        <w:rPr>
          <w:rFonts w:ascii="Arial" w:hAnsi="Arial" w:cs="Arial"/>
          <w:bCs/>
          <w:iCs/>
          <w:rPrChange w:id="78" w:author="Alexandre Marcondes" w:date="2019-07-09T18:16:00Z">
            <w:rPr>
              <w:rFonts w:ascii="Arial" w:hAnsi="Arial" w:cs="Arial"/>
              <w:bCs/>
              <w:iCs/>
              <w:color w:val="000000"/>
            </w:rPr>
          </w:rPrChange>
        </w:rPr>
        <w:t>Orientador(</w:t>
      </w:r>
      <w:proofErr w:type="gramEnd"/>
      <w:r w:rsidRPr="004E7DBD">
        <w:rPr>
          <w:rFonts w:ascii="Arial" w:hAnsi="Arial" w:cs="Arial"/>
          <w:bCs/>
          <w:iCs/>
          <w:rPrChange w:id="79" w:author="Alexandre Marcondes" w:date="2019-07-09T18:16:00Z">
            <w:rPr>
              <w:rFonts w:ascii="Arial" w:hAnsi="Arial" w:cs="Arial"/>
              <w:bCs/>
              <w:iCs/>
              <w:color w:val="000000"/>
            </w:rPr>
          </w:rPrChange>
        </w:rPr>
        <w:t xml:space="preserve">a): Prof. Ubirajara Franco Moreno </w:t>
      </w:r>
    </w:p>
    <w:p w:rsidR="00DF2D8A" w:rsidRPr="004E7DBD" w:rsidRDefault="00DF2D8A" w:rsidP="00DF2D8A">
      <w:pPr>
        <w:pStyle w:val="Auxcapa6"/>
        <w:rPr>
          <w:rPrChange w:id="80" w:author="Alexandre Marcondes" w:date="2019-07-09T18:16:00Z">
            <w:rPr/>
          </w:rPrChange>
        </w:rPr>
      </w:pPr>
    </w:p>
    <w:p w:rsidR="00DF2D8A" w:rsidRPr="004E7DBD" w:rsidRDefault="00DF2D8A" w:rsidP="00DF2D8A">
      <w:pPr>
        <w:pStyle w:val="Auxcapa6"/>
        <w:rPr>
          <w:rPrChange w:id="81" w:author="Alexandre Marcondes" w:date="2019-07-09T18:16:00Z">
            <w:rPr/>
          </w:rPrChange>
        </w:rPr>
      </w:pPr>
    </w:p>
    <w:p w:rsidR="00DF2D8A" w:rsidRPr="004E7DBD" w:rsidRDefault="00DF2D8A" w:rsidP="00DF2D8A">
      <w:pPr>
        <w:pStyle w:val="Auxcapa6"/>
        <w:rPr>
          <w:rPrChange w:id="82" w:author="Alexandre Marcondes" w:date="2019-07-09T18:16:00Z">
            <w:rPr/>
          </w:rPrChange>
        </w:rPr>
      </w:pPr>
    </w:p>
    <w:p w:rsidR="00DF2D8A" w:rsidRPr="004E7DBD" w:rsidRDefault="00DF2D8A" w:rsidP="00DF2D8A">
      <w:pPr>
        <w:pStyle w:val="Auxcapa3"/>
        <w:rPr>
          <w:i w:val="0"/>
          <w:szCs w:val="24"/>
          <w:rPrChange w:id="83" w:author="Alexandre Marcondes" w:date="2019-07-09T18:16:00Z">
            <w:rPr>
              <w:i w:val="0"/>
              <w:szCs w:val="24"/>
            </w:rPr>
          </w:rPrChange>
        </w:rPr>
      </w:pPr>
    </w:p>
    <w:p w:rsidR="00DF2D8A" w:rsidRPr="004E7DBD" w:rsidRDefault="00DF2D8A" w:rsidP="00DF2D8A">
      <w:pPr>
        <w:pStyle w:val="Auxcapa3"/>
        <w:rPr>
          <w:i w:val="0"/>
          <w:szCs w:val="24"/>
          <w:rPrChange w:id="84" w:author="Alexandre Marcondes" w:date="2019-07-09T18:16:00Z">
            <w:rPr>
              <w:i w:val="0"/>
              <w:szCs w:val="24"/>
            </w:rPr>
          </w:rPrChange>
        </w:rPr>
      </w:pPr>
    </w:p>
    <w:p w:rsidR="00DF2D8A" w:rsidRPr="004E7DBD" w:rsidRDefault="00DF2D8A" w:rsidP="00DF2D8A">
      <w:pPr>
        <w:pStyle w:val="Auxcapa3"/>
        <w:jc w:val="both"/>
        <w:rPr>
          <w:i w:val="0"/>
          <w:szCs w:val="24"/>
          <w:rPrChange w:id="85" w:author="Alexandre Marcondes" w:date="2019-07-09T18:16:00Z">
            <w:rPr>
              <w:i w:val="0"/>
              <w:szCs w:val="24"/>
            </w:rPr>
          </w:rPrChange>
        </w:rPr>
      </w:pPr>
    </w:p>
    <w:p w:rsidR="00DF2D8A" w:rsidRPr="004E7DBD" w:rsidRDefault="00DF2D8A" w:rsidP="00DF2D8A">
      <w:pPr>
        <w:pStyle w:val="Auxcapa3"/>
        <w:rPr>
          <w:i w:val="0"/>
          <w:szCs w:val="24"/>
          <w:rPrChange w:id="86" w:author="Alexandre Marcondes" w:date="2019-07-09T18:16:00Z">
            <w:rPr>
              <w:i w:val="0"/>
              <w:szCs w:val="24"/>
            </w:rPr>
          </w:rPrChange>
        </w:rPr>
      </w:pPr>
    </w:p>
    <w:p w:rsidR="00DF2D8A" w:rsidRPr="004E7DBD" w:rsidRDefault="00DF2D8A" w:rsidP="00DF2D8A">
      <w:pPr>
        <w:pStyle w:val="Auxcapa3"/>
        <w:rPr>
          <w:i w:val="0"/>
          <w:szCs w:val="24"/>
          <w:rPrChange w:id="87" w:author="Alexandre Marcondes" w:date="2019-07-09T18:16:00Z">
            <w:rPr>
              <w:i w:val="0"/>
              <w:szCs w:val="24"/>
            </w:rPr>
          </w:rPrChange>
        </w:rPr>
      </w:pPr>
    </w:p>
    <w:p w:rsidR="00DF2D8A" w:rsidRPr="004E7DBD" w:rsidRDefault="00DF2D8A" w:rsidP="00DF2D8A">
      <w:pPr>
        <w:pStyle w:val="Auxcapa3"/>
        <w:rPr>
          <w:i w:val="0"/>
          <w:szCs w:val="24"/>
          <w:rPrChange w:id="88" w:author="Alexandre Marcondes" w:date="2019-07-09T18:16:00Z">
            <w:rPr>
              <w:i w:val="0"/>
              <w:szCs w:val="24"/>
            </w:rPr>
          </w:rPrChange>
        </w:rPr>
      </w:pPr>
    </w:p>
    <w:p w:rsidR="00DF2D8A" w:rsidRPr="004E7DBD" w:rsidRDefault="00DF2D8A" w:rsidP="00DF2D8A">
      <w:pPr>
        <w:pStyle w:val="Auxcapa3"/>
        <w:rPr>
          <w:i w:val="0"/>
          <w:szCs w:val="24"/>
          <w:rPrChange w:id="89" w:author="Alexandre Marcondes" w:date="2019-07-09T18:16:00Z">
            <w:rPr>
              <w:i w:val="0"/>
              <w:szCs w:val="24"/>
            </w:rPr>
          </w:rPrChange>
        </w:rPr>
      </w:pPr>
    </w:p>
    <w:p w:rsidR="00DF2D8A" w:rsidRPr="004E7DBD" w:rsidRDefault="00DF2D8A" w:rsidP="00DF2D8A">
      <w:pPr>
        <w:pStyle w:val="Auxcapa3"/>
        <w:rPr>
          <w:i w:val="0"/>
          <w:szCs w:val="24"/>
          <w:rPrChange w:id="90" w:author="Alexandre Marcondes" w:date="2019-07-09T18:16:00Z">
            <w:rPr>
              <w:i w:val="0"/>
              <w:szCs w:val="24"/>
            </w:rPr>
          </w:rPrChange>
        </w:rPr>
      </w:pPr>
    </w:p>
    <w:p w:rsidR="00DF2D8A" w:rsidRPr="004E7DBD" w:rsidRDefault="00DF2D8A" w:rsidP="00DF2D8A">
      <w:pPr>
        <w:pStyle w:val="Auxcapa3"/>
        <w:rPr>
          <w:i w:val="0"/>
          <w:szCs w:val="24"/>
          <w:rPrChange w:id="91" w:author="Alexandre Marcondes" w:date="2019-07-09T18:16:00Z">
            <w:rPr>
              <w:i w:val="0"/>
              <w:szCs w:val="24"/>
            </w:rPr>
          </w:rPrChange>
        </w:rPr>
      </w:pPr>
    </w:p>
    <w:p w:rsidR="00DF2D8A" w:rsidRPr="004E7DBD" w:rsidRDefault="00DF2D8A" w:rsidP="00DF2D8A">
      <w:pPr>
        <w:pStyle w:val="Auxcapa3"/>
        <w:rPr>
          <w:i w:val="0"/>
          <w:szCs w:val="24"/>
          <w:rPrChange w:id="92" w:author="Alexandre Marcondes" w:date="2019-07-09T18:16:00Z">
            <w:rPr>
              <w:i w:val="0"/>
              <w:szCs w:val="24"/>
            </w:rPr>
          </w:rPrChange>
        </w:rPr>
      </w:pPr>
    </w:p>
    <w:p w:rsidR="00DF2D8A" w:rsidRPr="004E7DBD" w:rsidRDefault="00DF2D8A" w:rsidP="00DF2D8A">
      <w:pPr>
        <w:pStyle w:val="Auxcapa3"/>
        <w:rPr>
          <w:i w:val="0"/>
          <w:szCs w:val="24"/>
          <w:rPrChange w:id="93" w:author="Alexandre Marcondes" w:date="2019-07-09T18:16:00Z">
            <w:rPr>
              <w:i w:val="0"/>
              <w:szCs w:val="24"/>
            </w:rPr>
          </w:rPrChange>
        </w:rPr>
      </w:pPr>
    </w:p>
    <w:p w:rsidR="00DF2D8A" w:rsidRPr="004E7DBD" w:rsidRDefault="00DF2D8A" w:rsidP="00DF2D8A">
      <w:pPr>
        <w:pStyle w:val="Auxcapa3"/>
        <w:rPr>
          <w:i w:val="0"/>
          <w:szCs w:val="24"/>
          <w:rPrChange w:id="94" w:author="Alexandre Marcondes" w:date="2019-07-09T18:16:00Z">
            <w:rPr>
              <w:i w:val="0"/>
              <w:szCs w:val="24"/>
            </w:rPr>
          </w:rPrChange>
        </w:rPr>
      </w:pPr>
      <w:r w:rsidRPr="004E7DBD">
        <w:rPr>
          <w:i w:val="0"/>
          <w:szCs w:val="24"/>
          <w:rPrChange w:id="95" w:author="Alexandre Marcondes" w:date="2019-07-09T18:16:00Z">
            <w:rPr>
              <w:i w:val="0"/>
              <w:szCs w:val="24"/>
            </w:rPr>
          </w:rPrChange>
        </w:rPr>
        <w:t>Florianópolis</w:t>
      </w:r>
    </w:p>
    <w:p w:rsidR="00DF2D8A" w:rsidRPr="004E7DBD" w:rsidRDefault="00DF2D8A" w:rsidP="00DF2D8A">
      <w:pPr>
        <w:pStyle w:val="Auxcapa7"/>
        <w:spacing w:after="0"/>
        <w:rPr>
          <w:b w:val="0"/>
          <w:i w:val="0"/>
          <w:sz w:val="24"/>
          <w:szCs w:val="24"/>
          <w:rPrChange w:id="96" w:author="Alexandre Marcondes" w:date="2019-07-09T18:16:00Z">
            <w:rPr>
              <w:b w:val="0"/>
              <w:i w:val="0"/>
              <w:sz w:val="24"/>
              <w:szCs w:val="24"/>
            </w:rPr>
          </w:rPrChange>
        </w:rPr>
      </w:pPr>
      <w:r w:rsidRPr="004E7DBD">
        <w:rPr>
          <w:b w:val="0"/>
          <w:i w:val="0"/>
          <w:sz w:val="24"/>
          <w:szCs w:val="24"/>
          <w:rPrChange w:id="97" w:author="Alexandre Marcondes" w:date="2019-07-09T18:16:00Z">
            <w:rPr>
              <w:b w:val="0"/>
              <w:i w:val="0"/>
              <w:sz w:val="24"/>
              <w:szCs w:val="24"/>
            </w:rPr>
          </w:rPrChange>
        </w:rPr>
        <w:t>2019</w:t>
      </w:r>
    </w:p>
    <w:p w:rsidR="00DF2D8A" w:rsidRPr="004E7DBD" w:rsidRDefault="00DF2D8A" w:rsidP="00DF2D8A">
      <w:pPr>
        <w:suppressAutoHyphens w:val="0"/>
        <w:spacing w:line="240" w:lineRule="auto"/>
        <w:ind w:firstLine="0"/>
        <w:jc w:val="left"/>
        <w:rPr>
          <w:b/>
          <w:sz w:val="28"/>
          <w:szCs w:val="28"/>
          <w:lang w:eastAsia="pt-BR"/>
          <w:rPrChange w:id="98" w:author="Alexandre Marcondes" w:date="2019-07-09T18:16:00Z">
            <w:rPr>
              <w:b/>
              <w:sz w:val="28"/>
              <w:szCs w:val="28"/>
              <w:lang w:eastAsia="pt-BR"/>
            </w:rPr>
          </w:rPrChange>
        </w:rPr>
        <w:sectPr w:rsidR="00DF2D8A" w:rsidRPr="004E7DBD" w:rsidSect="00EC6349">
          <w:headerReference w:type="default" r:id="rId11"/>
          <w:pgSz w:w="11906" w:h="16838" w:code="9"/>
          <w:pgMar w:top="1701" w:right="1134" w:bottom="1134" w:left="1701" w:header="1134" w:footer="1134" w:gutter="0"/>
          <w:cols w:space="720"/>
          <w:docGrid w:linePitch="360"/>
        </w:sectPr>
      </w:pPr>
    </w:p>
    <w:p w:rsidR="00DF2D8A" w:rsidRPr="004E7DBD" w:rsidRDefault="00DF2D8A" w:rsidP="00DF2D8A">
      <w:pPr>
        <w:suppressAutoHyphens w:val="0"/>
        <w:spacing w:line="240" w:lineRule="auto"/>
        <w:ind w:firstLine="0"/>
        <w:jc w:val="center"/>
        <w:rPr>
          <w:b/>
          <w:sz w:val="28"/>
          <w:szCs w:val="28"/>
          <w:lang w:eastAsia="pt-BR"/>
          <w:rPrChange w:id="99" w:author="Alexandre Marcondes" w:date="2019-07-09T18:16:00Z">
            <w:rPr>
              <w:b/>
              <w:sz w:val="28"/>
              <w:szCs w:val="28"/>
              <w:lang w:eastAsia="pt-BR"/>
            </w:rPr>
          </w:rPrChange>
        </w:rPr>
      </w:pPr>
      <w:r w:rsidRPr="004E7DBD">
        <w:rPr>
          <w:b/>
          <w:sz w:val="28"/>
          <w:szCs w:val="28"/>
          <w:lang w:eastAsia="pt-BR"/>
          <w:rPrChange w:id="100" w:author="Alexandre Marcondes" w:date="2019-07-09T18:16:00Z">
            <w:rPr>
              <w:b/>
              <w:sz w:val="28"/>
              <w:szCs w:val="28"/>
              <w:lang w:eastAsia="pt-BR"/>
            </w:rPr>
          </w:rPrChange>
        </w:rPr>
        <w:lastRenderedPageBreak/>
        <w:t xml:space="preserve">Matheus </w:t>
      </w:r>
      <w:proofErr w:type="spellStart"/>
      <w:r w:rsidRPr="004E7DBD">
        <w:rPr>
          <w:b/>
          <w:sz w:val="28"/>
          <w:szCs w:val="28"/>
          <w:lang w:eastAsia="pt-BR"/>
          <w:rPrChange w:id="101" w:author="Alexandre Marcondes" w:date="2019-07-09T18:16:00Z">
            <w:rPr>
              <w:b/>
              <w:sz w:val="28"/>
              <w:szCs w:val="28"/>
              <w:lang w:eastAsia="pt-BR"/>
            </w:rPr>
          </w:rPrChange>
        </w:rPr>
        <w:t>Kraemer</w:t>
      </w:r>
      <w:proofErr w:type="spellEnd"/>
      <w:r w:rsidRPr="004E7DBD">
        <w:rPr>
          <w:b/>
          <w:sz w:val="28"/>
          <w:szCs w:val="28"/>
          <w:lang w:eastAsia="pt-BR"/>
          <w:rPrChange w:id="102" w:author="Alexandre Marcondes" w:date="2019-07-09T18:16:00Z">
            <w:rPr>
              <w:b/>
              <w:sz w:val="28"/>
              <w:szCs w:val="28"/>
              <w:lang w:eastAsia="pt-BR"/>
            </w:rPr>
          </w:rPrChange>
        </w:rPr>
        <w:t xml:space="preserve"> Bastos do Canto</w:t>
      </w:r>
    </w:p>
    <w:p w:rsidR="00DF2D8A" w:rsidRPr="004E7DBD" w:rsidRDefault="00DF2D8A" w:rsidP="00DF2D8A">
      <w:pPr>
        <w:suppressAutoHyphens w:val="0"/>
        <w:spacing w:line="240" w:lineRule="auto"/>
        <w:ind w:firstLine="0"/>
        <w:jc w:val="center"/>
        <w:rPr>
          <w:b/>
          <w:szCs w:val="24"/>
          <w:lang w:eastAsia="pt-BR"/>
          <w:rPrChange w:id="103" w:author="Alexandre Marcondes" w:date="2019-07-09T18:16:00Z">
            <w:rPr>
              <w:b/>
              <w:szCs w:val="24"/>
              <w:lang w:eastAsia="pt-BR"/>
            </w:rPr>
          </w:rPrChange>
        </w:rPr>
      </w:pPr>
    </w:p>
    <w:p w:rsidR="00DF2D8A" w:rsidRPr="004E7DBD" w:rsidRDefault="00DF2D8A" w:rsidP="00DF2D8A">
      <w:pPr>
        <w:suppressAutoHyphens w:val="0"/>
        <w:spacing w:line="240" w:lineRule="auto"/>
        <w:ind w:firstLine="0"/>
        <w:jc w:val="center"/>
        <w:rPr>
          <w:b/>
          <w:szCs w:val="24"/>
          <w:lang w:eastAsia="pt-BR"/>
          <w:rPrChange w:id="104" w:author="Alexandre Marcondes" w:date="2019-07-09T18:16:00Z">
            <w:rPr>
              <w:b/>
              <w:szCs w:val="24"/>
              <w:lang w:eastAsia="pt-BR"/>
            </w:rPr>
          </w:rPrChange>
        </w:rPr>
      </w:pPr>
    </w:p>
    <w:p w:rsidR="00DF2D8A" w:rsidRPr="004E7DBD" w:rsidRDefault="00DF2D8A" w:rsidP="00DF2D8A">
      <w:pPr>
        <w:pStyle w:val="Auxcapa4"/>
        <w:spacing w:before="0"/>
        <w:rPr>
          <w:sz w:val="36"/>
          <w:szCs w:val="36"/>
          <w:rPrChange w:id="105" w:author="Alexandre Marcondes" w:date="2019-07-09T18:16:00Z">
            <w:rPr>
              <w:sz w:val="36"/>
              <w:szCs w:val="36"/>
            </w:rPr>
          </w:rPrChange>
        </w:rPr>
      </w:pPr>
      <w:r w:rsidRPr="004E7DBD">
        <w:rPr>
          <w:sz w:val="36"/>
          <w:szCs w:val="36"/>
          <w:rPrChange w:id="106" w:author="Alexandre Marcondes" w:date="2019-07-09T18:16:00Z">
            <w:rPr>
              <w:sz w:val="36"/>
              <w:szCs w:val="36"/>
            </w:rPr>
          </w:rPrChange>
        </w:rPr>
        <w:t>Título: subtítulo (se houver)</w:t>
      </w:r>
    </w:p>
    <w:p w:rsidR="00DF2D8A" w:rsidRPr="004E7DBD" w:rsidRDefault="00DF2D8A" w:rsidP="00DF2D8A">
      <w:pPr>
        <w:pStyle w:val="Auxcapa4"/>
        <w:spacing w:before="0"/>
        <w:rPr>
          <w:sz w:val="24"/>
          <w:szCs w:val="24"/>
          <w:rPrChange w:id="107" w:author="Alexandre Marcondes" w:date="2019-07-09T18:16:00Z">
            <w:rPr>
              <w:sz w:val="24"/>
              <w:szCs w:val="24"/>
            </w:rPr>
          </w:rPrChange>
        </w:rPr>
      </w:pPr>
    </w:p>
    <w:p w:rsidR="00DF2D8A" w:rsidRPr="004E7DBD" w:rsidRDefault="00DF2D8A" w:rsidP="00DF2D8A">
      <w:pPr>
        <w:pStyle w:val="Auxcapa4"/>
        <w:spacing w:before="0"/>
        <w:rPr>
          <w:sz w:val="24"/>
          <w:szCs w:val="24"/>
          <w:rPrChange w:id="108" w:author="Alexandre Marcondes" w:date="2019-07-09T18:16:00Z">
            <w:rPr>
              <w:sz w:val="24"/>
              <w:szCs w:val="24"/>
            </w:rPr>
          </w:rPrChange>
        </w:rPr>
      </w:pPr>
    </w:p>
    <w:p w:rsidR="00DF2D8A" w:rsidRPr="004E7DBD" w:rsidRDefault="00DF2D8A" w:rsidP="00DF2D8A">
      <w:pPr>
        <w:pStyle w:val="Auxcapa4"/>
        <w:spacing w:before="0"/>
        <w:rPr>
          <w:b w:val="0"/>
          <w:sz w:val="24"/>
          <w:szCs w:val="24"/>
          <w:rPrChange w:id="109" w:author="Alexandre Marcondes" w:date="2019-07-09T18:16:00Z">
            <w:rPr>
              <w:b w:val="0"/>
              <w:sz w:val="24"/>
              <w:szCs w:val="24"/>
            </w:rPr>
          </w:rPrChange>
        </w:rPr>
      </w:pPr>
      <w:r w:rsidRPr="004E7DBD">
        <w:rPr>
          <w:b w:val="0"/>
          <w:sz w:val="24"/>
          <w:szCs w:val="24"/>
          <w:rPrChange w:id="110" w:author="Alexandre Marcondes" w:date="2019-07-09T18:16:00Z">
            <w:rPr>
              <w:b w:val="0"/>
              <w:sz w:val="24"/>
              <w:szCs w:val="24"/>
            </w:rPr>
          </w:rPrChange>
        </w:rPr>
        <w:t>Esta monografia foi julgada no contexto da disciplina DAS5511: Projeto de Fim de Curso e aprovada na sua forma final pelo Curso de Engenharia de Controle e Automação.</w:t>
      </w:r>
    </w:p>
    <w:p w:rsidR="00DF2D8A" w:rsidRPr="004E7DBD" w:rsidRDefault="00DF2D8A" w:rsidP="00DF2D8A">
      <w:pPr>
        <w:pStyle w:val="Auxcapa4"/>
        <w:spacing w:before="0"/>
        <w:rPr>
          <w:b w:val="0"/>
          <w:sz w:val="24"/>
          <w:szCs w:val="24"/>
          <w:rPrChange w:id="111" w:author="Alexandre Marcondes" w:date="2019-07-09T18:16:00Z">
            <w:rPr>
              <w:b w:val="0"/>
              <w:sz w:val="24"/>
              <w:szCs w:val="24"/>
            </w:rPr>
          </w:rPrChange>
        </w:rPr>
      </w:pPr>
    </w:p>
    <w:p w:rsidR="00DF2D8A" w:rsidRPr="004E7DBD" w:rsidRDefault="00DF2D8A" w:rsidP="00DF2D8A">
      <w:pPr>
        <w:pStyle w:val="Auxcapa4"/>
        <w:spacing w:before="0"/>
        <w:rPr>
          <w:b w:val="0"/>
          <w:sz w:val="24"/>
          <w:szCs w:val="24"/>
          <w:rPrChange w:id="112" w:author="Alexandre Marcondes" w:date="2019-07-09T18:16:00Z">
            <w:rPr>
              <w:b w:val="0"/>
              <w:sz w:val="24"/>
              <w:szCs w:val="24"/>
            </w:rPr>
          </w:rPrChange>
        </w:rPr>
      </w:pPr>
      <w:r w:rsidRPr="004E7DBD">
        <w:rPr>
          <w:b w:val="0"/>
          <w:sz w:val="24"/>
          <w:szCs w:val="24"/>
          <w:rPrChange w:id="113" w:author="Alexandre Marcondes" w:date="2019-07-09T18:16:00Z">
            <w:rPr>
              <w:b w:val="0"/>
              <w:sz w:val="24"/>
              <w:szCs w:val="24"/>
            </w:rPr>
          </w:rPrChange>
        </w:rPr>
        <w:t xml:space="preserve">Florianópolis, ______ de __________ </w:t>
      </w:r>
      <w:proofErr w:type="spellStart"/>
      <w:r w:rsidRPr="004E7DBD">
        <w:rPr>
          <w:b w:val="0"/>
          <w:sz w:val="24"/>
          <w:szCs w:val="24"/>
          <w:rPrChange w:id="114" w:author="Alexandre Marcondes" w:date="2019-07-09T18:16:00Z">
            <w:rPr>
              <w:b w:val="0"/>
              <w:sz w:val="24"/>
              <w:szCs w:val="24"/>
            </w:rPr>
          </w:rPrChange>
        </w:rPr>
        <w:t>de</w:t>
      </w:r>
      <w:proofErr w:type="spellEnd"/>
      <w:r w:rsidRPr="004E7DBD">
        <w:rPr>
          <w:b w:val="0"/>
          <w:sz w:val="24"/>
          <w:szCs w:val="24"/>
          <w:rPrChange w:id="115" w:author="Alexandre Marcondes" w:date="2019-07-09T18:16:00Z">
            <w:rPr>
              <w:b w:val="0"/>
              <w:sz w:val="24"/>
              <w:szCs w:val="24"/>
            </w:rPr>
          </w:rPrChange>
        </w:rPr>
        <w:t xml:space="preserve"> </w:t>
      </w:r>
      <w:proofErr w:type="gramStart"/>
      <w:r w:rsidRPr="004E7DBD">
        <w:rPr>
          <w:b w:val="0"/>
          <w:sz w:val="24"/>
          <w:szCs w:val="24"/>
          <w:rPrChange w:id="116" w:author="Alexandre Marcondes" w:date="2019-07-09T18:16:00Z">
            <w:rPr>
              <w:b w:val="0"/>
              <w:sz w:val="24"/>
              <w:szCs w:val="24"/>
            </w:rPr>
          </w:rPrChange>
        </w:rPr>
        <w:t>_____</w:t>
      </w:r>
      <w:proofErr w:type="gramEnd"/>
    </w:p>
    <w:p w:rsidR="00DF2D8A" w:rsidRPr="004E7DBD" w:rsidRDefault="00DF2D8A" w:rsidP="00DF2D8A">
      <w:pPr>
        <w:suppressAutoHyphens w:val="0"/>
        <w:spacing w:line="240" w:lineRule="auto"/>
        <w:ind w:firstLine="0"/>
        <w:jc w:val="center"/>
        <w:rPr>
          <w:b/>
          <w:szCs w:val="24"/>
          <w:lang w:eastAsia="pt-BR"/>
          <w:rPrChange w:id="117" w:author="Alexandre Marcondes" w:date="2019-07-09T18:16:00Z">
            <w:rPr>
              <w:b/>
              <w:szCs w:val="24"/>
              <w:lang w:eastAsia="pt-BR"/>
            </w:rPr>
          </w:rPrChange>
        </w:rPr>
      </w:pPr>
    </w:p>
    <w:p w:rsidR="00DF2D8A" w:rsidRPr="004E7DBD" w:rsidRDefault="00DF2D8A" w:rsidP="00DF2D8A">
      <w:pPr>
        <w:suppressAutoHyphens w:val="0"/>
        <w:spacing w:line="240" w:lineRule="auto"/>
        <w:ind w:firstLine="0"/>
        <w:jc w:val="center"/>
        <w:rPr>
          <w:b/>
          <w:szCs w:val="24"/>
          <w:lang w:eastAsia="pt-BR"/>
          <w:rPrChange w:id="118" w:author="Alexandre Marcondes" w:date="2019-07-09T18:16:00Z">
            <w:rPr>
              <w:b/>
              <w:szCs w:val="24"/>
              <w:lang w:eastAsia="pt-BR"/>
            </w:rPr>
          </w:rPrChange>
        </w:rPr>
      </w:pPr>
    </w:p>
    <w:p w:rsidR="00DF2D8A" w:rsidRPr="004E7DBD" w:rsidRDefault="00DF2D8A" w:rsidP="00DF2D8A">
      <w:pPr>
        <w:suppressAutoHyphens w:val="0"/>
        <w:spacing w:line="240" w:lineRule="auto"/>
        <w:ind w:firstLine="0"/>
        <w:jc w:val="center"/>
        <w:rPr>
          <w:b/>
          <w:i/>
          <w:szCs w:val="24"/>
          <w:rPrChange w:id="119" w:author="Alexandre Marcondes" w:date="2019-07-09T18:16:00Z">
            <w:rPr>
              <w:b/>
              <w:i/>
              <w:szCs w:val="24"/>
            </w:rPr>
          </w:rPrChange>
        </w:rPr>
      </w:pPr>
      <w:r w:rsidRPr="004E7DBD">
        <w:rPr>
          <w:b/>
          <w:szCs w:val="24"/>
          <w:lang w:eastAsia="pt-BR"/>
          <w:rPrChange w:id="120" w:author="Alexandre Marcondes" w:date="2019-07-09T18:16:00Z">
            <w:rPr>
              <w:b/>
              <w:szCs w:val="24"/>
              <w:lang w:eastAsia="pt-BR"/>
            </w:rPr>
          </w:rPrChange>
        </w:rPr>
        <w:t>Banca Examinadora:</w:t>
      </w:r>
    </w:p>
    <w:p w:rsidR="00DF2D8A" w:rsidRPr="004E7DBD" w:rsidRDefault="00DF2D8A" w:rsidP="00DF2D8A">
      <w:pPr>
        <w:pStyle w:val="Auxcapa7"/>
        <w:spacing w:after="0"/>
        <w:rPr>
          <w:b w:val="0"/>
          <w:i w:val="0"/>
          <w:sz w:val="24"/>
          <w:szCs w:val="24"/>
          <w:rPrChange w:id="121"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22"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23"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24" w:author="Alexandre Marcondes" w:date="2019-07-09T18:16:00Z">
            <w:rPr>
              <w:b w:val="0"/>
              <w:i w:val="0"/>
              <w:sz w:val="24"/>
              <w:szCs w:val="24"/>
            </w:rPr>
          </w:rPrChange>
        </w:rPr>
      </w:pPr>
      <w:r w:rsidRPr="004E7DBD">
        <w:rPr>
          <w:b w:val="0"/>
          <w:i w:val="0"/>
          <w:sz w:val="24"/>
          <w:szCs w:val="24"/>
          <w:rPrChange w:id="125" w:author="Alexandre Marcondes" w:date="2019-07-09T18:16:00Z">
            <w:rPr>
              <w:b w:val="0"/>
              <w:i w:val="0"/>
              <w:sz w:val="24"/>
              <w:szCs w:val="24"/>
            </w:rPr>
          </w:rPrChange>
        </w:rPr>
        <w:t>Alexandre Marcondes</w:t>
      </w:r>
    </w:p>
    <w:p w:rsidR="00DF2D8A" w:rsidRPr="004E7DBD" w:rsidRDefault="00DF2D8A" w:rsidP="00DF2D8A">
      <w:pPr>
        <w:pStyle w:val="Auxcapa7"/>
        <w:spacing w:after="0"/>
        <w:rPr>
          <w:b w:val="0"/>
          <w:i w:val="0"/>
          <w:sz w:val="24"/>
          <w:szCs w:val="24"/>
          <w:rPrChange w:id="126" w:author="Alexandre Marcondes" w:date="2019-07-09T18:16:00Z">
            <w:rPr>
              <w:b w:val="0"/>
              <w:i w:val="0"/>
              <w:sz w:val="24"/>
              <w:szCs w:val="24"/>
            </w:rPr>
          </w:rPrChange>
        </w:rPr>
      </w:pPr>
      <w:r w:rsidRPr="004E7DBD">
        <w:rPr>
          <w:b w:val="0"/>
          <w:i w:val="0"/>
          <w:sz w:val="24"/>
          <w:szCs w:val="24"/>
          <w:rPrChange w:id="127" w:author="Alexandre Marcondes" w:date="2019-07-09T18:16:00Z">
            <w:rPr>
              <w:b w:val="0"/>
              <w:i w:val="0"/>
              <w:sz w:val="24"/>
              <w:szCs w:val="24"/>
            </w:rPr>
          </w:rPrChange>
        </w:rPr>
        <w:t>Orientador na Empresa</w:t>
      </w:r>
    </w:p>
    <w:p w:rsidR="00DF2D8A" w:rsidRPr="004E7DBD" w:rsidRDefault="00DF2D8A" w:rsidP="00DF2D8A">
      <w:pPr>
        <w:pStyle w:val="Auxcapa7"/>
        <w:spacing w:after="0"/>
        <w:rPr>
          <w:b w:val="0"/>
          <w:i w:val="0"/>
          <w:sz w:val="24"/>
          <w:szCs w:val="24"/>
          <w:rPrChange w:id="128" w:author="Alexandre Marcondes" w:date="2019-07-09T18:16:00Z">
            <w:rPr>
              <w:b w:val="0"/>
              <w:i w:val="0"/>
              <w:sz w:val="24"/>
              <w:szCs w:val="24"/>
            </w:rPr>
          </w:rPrChange>
        </w:rPr>
      </w:pPr>
      <w:r w:rsidRPr="004E7DBD">
        <w:rPr>
          <w:b w:val="0"/>
          <w:i w:val="0"/>
          <w:sz w:val="24"/>
          <w:szCs w:val="24"/>
          <w:rPrChange w:id="129" w:author="Alexandre Marcondes" w:date="2019-07-09T18:16:00Z">
            <w:rPr>
              <w:b w:val="0"/>
              <w:i w:val="0"/>
              <w:sz w:val="24"/>
              <w:szCs w:val="24"/>
            </w:rPr>
          </w:rPrChange>
        </w:rPr>
        <w:t>Fundação CERTI</w:t>
      </w:r>
    </w:p>
    <w:p w:rsidR="00DF2D8A" w:rsidRPr="004E7DBD" w:rsidRDefault="00DF2D8A" w:rsidP="00DF2D8A">
      <w:pPr>
        <w:pStyle w:val="Auxcapa7"/>
        <w:spacing w:after="0"/>
        <w:rPr>
          <w:b w:val="0"/>
          <w:i w:val="0"/>
          <w:sz w:val="24"/>
          <w:szCs w:val="24"/>
          <w:rPrChange w:id="130"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31"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32"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33" w:author="Alexandre Marcondes" w:date="2019-07-09T18:16:00Z">
            <w:rPr>
              <w:b w:val="0"/>
              <w:i w:val="0"/>
              <w:sz w:val="24"/>
              <w:szCs w:val="24"/>
            </w:rPr>
          </w:rPrChange>
        </w:rPr>
      </w:pPr>
      <w:r w:rsidRPr="004E7DBD">
        <w:rPr>
          <w:b w:val="0"/>
          <w:i w:val="0"/>
          <w:sz w:val="24"/>
          <w:szCs w:val="24"/>
          <w:rPrChange w:id="134" w:author="Alexandre Marcondes" w:date="2019-07-09T18:16:00Z">
            <w:rPr>
              <w:b w:val="0"/>
              <w:i w:val="0"/>
              <w:sz w:val="24"/>
              <w:szCs w:val="24"/>
            </w:rPr>
          </w:rPrChange>
        </w:rPr>
        <w:t>Prof. Ubirajara Franco Moreno</w:t>
      </w:r>
    </w:p>
    <w:p w:rsidR="00DF2D8A" w:rsidRPr="004E7DBD" w:rsidRDefault="00DF2D8A" w:rsidP="00DF2D8A">
      <w:pPr>
        <w:pStyle w:val="Auxcapa7"/>
        <w:spacing w:after="0"/>
        <w:rPr>
          <w:b w:val="0"/>
          <w:i w:val="0"/>
          <w:sz w:val="24"/>
          <w:szCs w:val="24"/>
          <w:rPrChange w:id="135" w:author="Alexandre Marcondes" w:date="2019-07-09T18:16:00Z">
            <w:rPr>
              <w:b w:val="0"/>
              <w:i w:val="0"/>
              <w:sz w:val="24"/>
              <w:szCs w:val="24"/>
            </w:rPr>
          </w:rPrChange>
        </w:rPr>
      </w:pPr>
      <w:r w:rsidRPr="004E7DBD">
        <w:rPr>
          <w:b w:val="0"/>
          <w:i w:val="0"/>
          <w:sz w:val="24"/>
          <w:szCs w:val="24"/>
          <w:rPrChange w:id="136" w:author="Alexandre Marcondes" w:date="2019-07-09T18:16:00Z">
            <w:rPr>
              <w:b w:val="0"/>
              <w:i w:val="0"/>
              <w:sz w:val="24"/>
              <w:szCs w:val="24"/>
            </w:rPr>
          </w:rPrChange>
        </w:rPr>
        <w:t>Orientador no Curso</w:t>
      </w:r>
    </w:p>
    <w:p w:rsidR="00DF2D8A" w:rsidRPr="004E7DBD" w:rsidRDefault="00DF2D8A" w:rsidP="00DF2D8A">
      <w:pPr>
        <w:pStyle w:val="Auxcapa7"/>
        <w:spacing w:after="0"/>
        <w:rPr>
          <w:b w:val="0"/>
          <w:i w:val="0"/>
          <w:sz w:val="24"/>
          <w:szCs w:val="24"/>
          <w:rPrChange w:id="137" w:author="Alexandre Marcondes" w:date="2019-07-09T18:16:00Z">
            <w:rPr>
              <w:b w:val="0"/>
              <w:i w:val="0"/>
              <w:sz w:val="24"/>
              <w:szCs w:val="24"/>
            </w:rPr>
          </w:rPrChange>
        </w:rPr>
      </w:pPr>
      <w:r w:rsidRPr="004E7DBD">
        <w:rPr>
          <w:b w:val="0"/>
          <w:i w:val="0"/>
          <w:sz w:val="24"/>
          <w:szCs w:val="24"/>
          <w:rPrChange w:id="138" w:author="Alexandre Marcondes" w:date="2019-07-09T18:16:00Z">
            <w:rPr>
              <w:b w:val="0"/>
              <w:i w:val="0"/>
              <w:sz w:val="24"/>
              <w:szCs w:val="24"/>
            </w:rPr>
          </w:rPrChange>
        </w:rPr>
        <w:t>Universidade Federal de Santa Catarina</w:t>
      </w:r>
    </w:p>
    <w:p w:rsidR="00DF2D8A" w:rsidRPr="004E7DBD" w:rsidRDefault="00DF2D8A" w:rsidP="00DF2D8A">
      <w:pPr>
        <w:pStyle w:val="Auxcapa7"/>
        <w:spacing w:after="0"/>
        <w:rPr>
          <w:b w:val="0"/>
          <w:i w:val="0"/>
          <w:sz w:val="24"/>
          <w:szCs w:val="24"/>
          <w:rPrChange w:id="139"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40"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41"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42" w:author="Alexandre Marcondes" w:date="2019-07-09T18:16:00Z">
            <w:rPr>
              <w:b w:val="0"/>
              <w:i w:val="0"/>
              <w:sz w:val="24"/>
              <w:szCs w:val="24"/>
            </w:rPr>
          </w:rPrChange>
        </w:rPr>
      </w:pPr>
      <w:proofErr w:type="gramStart"/>
      <w:r w:rsidRPr="004E7DBD">
        <w:rPr>
          <w:b w:val="0"/>
          <w:i w:val="0"/>
          <w:sz w:val="24"/>
          <w:szCs w:val="24"/>
          <w:rPrChange w:id="143" w:author="Alexandre Marcondes" w:date="2019-07-09T18:16:00Z">
            <w:rPr>
              <w:b w:val="0"/>
              <w:i w:val="0"/>
              <w:sz w:val="24"/>
              <w:szCs w:val="24"/>
            </w:rPr>
          </w:rPrChange>
        </w:rPr>
        <w:t>Prof.</w:t>
      </w:r>
      <w:proofErr w:type="gramEnd"/>
      <w:r w:rsidRPr="004E7DBD">
        <w:rPr>
          <w:b w:val="0"/>
          <w:i w:val="0"/>
          <w:sz w:val="24"/>
          <w:szCs w:val="24"/>
          <w:rPrChange w:id="144" w:author="Alexandre Marcondes" w:date="2019-07-09T18:16:00Z">
            <w:rPr>
              <w:b w:val="0"/>
              <w:i w:val="0"/>
              <w:sz w:val="24"/>
              <w:szCs w:val="24"/>
            </w:rPr>
          </w:rPrChange>
        </w:rPr>
        <w:t xml:space="preserve"> &lt;nome do professor avaliador&gt;</w:t>
      </w:r>
    </w:p>
    <w:p w:rsidR="00DF2D8A" w:rsidRPr="004E7DBD" w:rsidRDefault="00DF2D8A" w:rsidP="00DF2D8A">
      <w:pPr>
        <w:pStyle w:val="Auxcapa7"/>
        <w:spacing w:after="0"/>
        <w:rPr>
          <w:b w:val="0"/>
          <w:i w:val="0"/>
          <w:sz w:val="24"/>
          <w:szCs w:val="24"/>
          <w:rPrChange w:id="145" w:author="Alexandre Marcondes" w:date="2019-07-09T18:16:00Z">
            <w:rPr>
              <w:b w:val="0"/>
              <w:i w:val="0"/>
              <w:sz w:val="24"/>
              <w:szCs w:val="24"/>
            </w:rPr>
          </w:rPrChange>
        </w:rPr>
      </w:pPr>
      <w:r w:rsidRPr="004E7DBD">
        <w:rPr>
          <w:b w:val="0"/>
          <w:i w:val="0"/>
          <w:sz w:val="24"/>
          <w:szCs w:val="24"/>
          <w:rPrChange w:id="146" w:author="Alexandre Marcondes" w:date="2019-07-09T18:16:00Z">
            <w:rPr>
              <w:b w:val="0"/>
              <w:i w:val="0"/>
              <w:sz w:val="24"/>
              <w:szCs w:val="24"/>
            </w:rPr>
          </w:rPrChange>
        </w:rPr>
        <w:t>Avaliador</w:t>
      </w:r>
    </w:p>
    <w:p w:rsidR="00DF2D8A" w:rsidRPr="004E7DBD" w:rsidRDefault="00DF2D8A" w:rsidP="00DF2D8A">
      <w:pPr>
        <w:pStyle w:val="Auxcapa7"/>
        <w:spacing w:after="0"/>
        <w:rPr>
          <w:b w:val="0"/>
          <w:i w:val="0"/>
          <w:sz w:val="24"/>
          <w:szCs w:val="24"/>
          <w:rPrChange w:id="147" w:author="Alexandre Marcondes" w:date="2019-07-09T18:16:00Z">
            <w:rPr>
              <w:b w:val="0"/>
              <w:i w:val="0"/>
              <w:sz w:val="24"/>
              <w:szCs w:val="24"/>
            </w:rPr>
          </w:rPrChange>
        </w:rPr>
      </w:pPr>
      <w:r w:rsidRPr="004E7DBD">
        <w:rPr>
          <w:b w:val="0"/>
          <w:i w:val="0"/>
          <w:sz w:val="24"/>
          <w:szCs w:val="24"/>
          <w:rPrChange w:id="148" w:author="Alexandre Marcondes" w:date="2019-07-09T18:16:00Z">
            <w:rPr>
              <w:b w:val="0"/>
              <w:i w:val="0"/>
              <w:sz w:val="24"/>
              <w:szCs w:val="24"/>
            </w:rPr>
          </w:rPrChange>
        </w:rPr>
        <w:t>Universidade Federal de Santa Catarina</w:t>
      </w:r>
    </w:p>
    <w:p w:rsidR="00DF2D8A" w:rsidRPr="004E7DBD" w:rsidRDefault="00DF2D8A" w:rsidP="00DF2D8A">
      <w:pPr>
        <w:pStyle w:val="Auxcapa7"/>
        <w:spacing w:after="0"/>
        <w:rPr>
          <w:b w:val="0"/>
          <w:i w:val="0"/>
          <w:sz w:val="24"/>
          <w:szCs w:val="24"/>
          <w:rPrChange w:id="149"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50"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51"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52" w:author="Alexandre Marcondes" w:date="2019-07-09T18:16:00Z">
            <w:rPr>
              <w:b w:val="0"/>
              <w:i w:val="0"/>
              <w:sz w:val="24"/>
              <w:szCs w:val="24"/>
            </w:rPr>
          </w:rPrChange>
        </w:rPr>
      </w:pPr>
      <w:r w:rsidRPr="004E7DBD">
        <w:rPr>
          <w:b w:val="0"/>
          <w:i w:val="0"/>
          <w:sz w:val="24"/>
          <w:szCs w:val="24"/>
          <w:rPrChange w:id="153" w:author="Alexandre Marcondes" w:date="2019-07-09T18:16:00Z">
            <w:rPr>
              <w:b w:val="0"/>
              <w:i w:val="0"/>
              <w:sz w:val="24"/>
              <w:szCs w:val="24"/>
            </w:rPr>
          </w:rPrChange>
        </w:rPr>
        <w:t>&lt;nome aluno 1&gt;</w:t>
      </w:r>
    </w:p>
    <w:p w:rsidR="00DF2D8A" w:rsidRPr="004E7DBD" w:rsidRDefault="00DF2D8A" w:rsidP="00DF2D8A">
      <w:pPr>
        <w:pStyle w:val="Auxcapa7"/>
        <w:spacing w:after="0"/>
        <w:rPr>
          <w:b w:val="0"/>
          <w:i w:val="0"/>
          <w:sz w:val="24"/>
          <w:szCs w:val="24"/>
          <w:rPrChange w:id="154" w:author="Alexandre Marcondes" w:date="2019-07-09T18:16:00Z">
            <w:rPr>
              <w:b w:val="0"/>
              <w:i w:val="0"/>
              <w:sz w:val="24"/>
              <w:szCs w:val="24"/>
            </w:rPr>
          </w:rPrChange>
        </w:rPr>
      </w:pPr>
      <w:r w:rsidRPr="004E7DBD">
        <w:rPr>
          <w:b w:val="0"/>
          <w:i w:val="0"/>
          <w:sz w:val="24"/>
          <w:szCs w:val="24"/>
          <w:rPrChange w:id="155" w:author="Alexandre Marcondes" w:date="2019-07-09T18:16:00Z">
            <w:rPr>
              <w:b w:val="0"/>
              <w:i w:val="0"/>
              <w:sz w:val="24"/>
              <w:szCs w:val="24"/>
            </w:rPr>
          </w:rPrChange>
        </w:rPr>
        <w:t>Debatedor</w:t>
      </w:r>
    </w:p>
    <w:p w:rsidR="00DF2D8A" w:rsidRPr="004E7DBD" w:rsidRDefault="00DF2D8A" w:rsidP="00DF2D8A">
      <w:pPr>
        <w:pStyle w:val="Auxcapa7"/>
        <w:spacing w:after="0"/>
        <w:rPr>
          <w:b w:val="0"/>
          <w:i w:val="0"/>
          <w:sz w:val="24"/>
          <w:szCs w:val="24"/>
          <w:rPrChange w:id="156" w:author="Alexandre Marcondes" w:date="2019-07-09T18:16:00Z">
            <w:rPr>
              <w:b w:val="0"/>
              <w:i w:val="0"/>
              <w:sz w:val="24"/>
              <w:szCs w:val="24"/>
            </w:rPr>
          </w:rPrChange>
        </w:rPr>
      </w:pPr>
      <w:r w:rsidRPr="004E7DBD">
        <w:rPr>
          <w:b w:val="0"/>
          <w:i w:val="0"/>
          <w:sz w:val="24"/>
          <w:szCs w:val="24"/>
          <w:rPrChange w:id="157" w:author="Alexandre Marcondes" w:date="2019-07-09T18:16:00Z">
            <w:rPr>
              <w:b w:val="0"/>
              <w:i w:val="0"/>
              <w:sz w:val="24"/>
              <w:szCs w:val="24"/>
            </w:rPr>
          </w:rPrChange>
        </w:rPr>
        <w:t>Universidade Federal de Santa Catarina</w:t>
      </w:r>
    </w:p>
    <w:p w:rsidR="00DF2D8A" w:rsidRPr="004E7DBD" w:rsidRDefault="00DF2D8A" w:rsidP="00DF2D8A">
      <w:pPr>
        <w:pStyle w:val="Auxcapa7"/>
        <w:spacing w:after="0"/>
        <w:rPr>
          <w:b w:val="0"/>
          <w:i w:val="0"/>
          <w:sz w:val="24"/>
          <w:szCs w:val="24"/>
          <w:rPrChange w:id="158"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59"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60" w:author="Alexandre Marcondes" w:date="2019-07-09T18:16:00Z">
            <w:rPr>
              <w:b w:val="0"/>
              <w:i w:val="0"/>
              <w:sz w:val="24"/>
              <w:szCs w:val="24"/>
            </w:rPr>
          </w:rPrChange>
        </w:rPr>
      </w:pPr>
    </w:p>
    <w:p w:rsidR="00DF2D8A" w:rsidRPr="004E7DBD" w:rsidRDefault="00DF2D8A" w:rsidP="00DF2D8A">
      <w:pPr>
        <w:pStyle w:val="Auxcapa7"/>
        <w:spacing w:after="0"/>
        <w:rPr>
          <w:b w:val="0"/>
          <w:i w:val="0"/>
          <w:sz w:val="24"/>
          <w:szCs w:val="24"/>
          <w:rPrChange w:id="161" w:author="Alexandre Marcondes" w:date="2019-07-09T18:16:00Z">
            <w:rPr>
              <w:b w:val="0"/>
              <w:i w:val="0"/>
              <w:sz w:val="24"/>
              <w:szCs w:val="24"/>
            </w:rPr>
          </w:rPrChange>
        </w:rPr>
      </w:pPr>
      <w:r w:rsidRPr="004E7DBD">
        <w:rPr>
          <w:b w:val="0"/>
          <w:i w:val="0"/>
          <w:sz w:val="24"/>
          <w:szCs w:val="24"/>
          <w:rPrChange w:id="162" w:author="Alexandre Marcondes" w:date="2019-07-09T18:16:00Z">
            <w:rPr>
              <w:b w:val="0"/>
              <w:i w:val="0"/>
              <w:sz w:val="24"/>
              <w:szCs w:val="24"/>
            </w:rPr>
          </w:rPrChange>
        </w:rPr>
        <w:t>&lt;nome aluno 2&gt;</w:t>
      </w:r>
    </w:p>
    <w:p w:rsidR="00DF2D8A" w:rsidRPr="004E7DBD" w:rsidRDefault="00DF2D8A" w:rsidP="00DF2D8A">
      <w:pPr>
        <w:pStyle w:val="Auxcapa7"/>
        <w:spacing w:after="0"/>
        <w:rPr>
          <w:b w:val="0"/>
          <w:i w:val="0"/>
          <w:sz w:val="24"/>
          <w:szCs w:val="24"/>
          <w:rPrChange w:id="163" w:author="Alexandre Marcondes" w:date="2019-07-09T18:16:00Z">
            <w:rPr>
              <w:b w:val="0"/>
              <w:i w:val="0"/>
              <w:sz w:val="24"/>
              <w:szCs w:val="24"/>
            </w:rPr>
          </w:rPrChange>
        </w:rPr>
      </w:pPr>
      <w:r w:rsidRPr="004E7DBD">
        <w:rPr>
          <w:b w:val="0"/>
          <w:i w:val="0"/>
          <w:sz w:val="24"/>
          <w:szCs w:val="24"/>
          <w:rPrChange w:id="164" w:author="Alexandre Marcondes" w:date="2019-07-09T18:16:00Z">
            <w:rPr>
              <w:b w:val="0"/>
              <w:i w:val="0"/>
              <w:sz w:val="24"/>
              <w:szCs w:val="24"/>
            </w:rPr>
          </w:rPrChange>
        </w:rPr>
        <w:t>Debatedor</w:t>
      </w:r>
    </w:p>
    <w:p w:rsidR="00DF2D8A" w:rsidRPr="004E7DBD" w:rsidRDefault="00DF2D8A" w:rsidP="00DF2D8A">
      <w:pPr>
        <w:pStyle w:val="Auxcapa7"/>
        <w:spacing w:after="0"/>
        <w:rPr>
          <w:b w:val="0"/>
          <w:i w:val="0"/>
          <w:sz w:val="24"/>
          <w:szCs w:val="24"/>
          <w:rPrChange w:id="165" w:author="Alexandre Marcondes" w:date="2019-07-09T18:16:00Z">
            <w:rPr>
              <w:b w:val="0"/>
              <w:i w:val="0"/>
              <w:sz w:val="24"/>
              <w:szCs w:val="24"/>
            </w:rPr>
          </w:rPrChange>
        </w:rPr>
      </w:pPr>
      <w:r w:rsidRPr="004E7DBD">
        <w:rPr>
          <w:b w:val="0"/>
          <w:i w:val="0"/>
          <w:sz w:val="24"/>
          <w:szCs w:val="24"/>
          <w:rPrChange w:id="166" w:author="Alexandre Marcondes" w:date="2019-07-09T18:16:00Z">
            <w:rPr>
              <w:b w:val="0"/>
              <w:i w:val="0"/>
              <w:sz w:val="24"/>
              <w:szCs w:val="24"/>
            </w:rPr>
          </w:rPrChange>
        </w:rPr>
        <w:t>Universidade Federal de Santa Catarina</w:t>
      </w:r>
    </w:p>
    <w:p w:rsidR="00774144" w:rsidRPr="004E7DBD" w:rsidRDefault="00774144" w:rsidP="00774144">
      <w:pPr>
        <w:suppressAutoHyphens w:val="0"/>
        <w:spacing w:line="240" w:lineRule="auto"/>
        <w:ind w:firstLine="0"/>
        <w:jc w:val="left"/>
        <w:rPr>
          <w:b/>
          <w:i/>
          <w:szCs w:val="24"/>
          <w:rPrChange w:id="167" w:author="Alexandre Marcondes" w:date="2019-07-09T18:16:00Z">
            <w:rPr>
              <w:b/>
              <w:i/>
              <w:szCs w:val="24"/>
            </w:rPr>
          </w:rPrChange>
        </w:rPr>
        <w:sectPr w:rsidR="00774144" w:rsidRPr="004E7DBD" w:rsidSect="00EC6349">
          <w:headerReference w:type="default" r:id="rId12"/>
          <w:pgSz w:w="11906" w:h="16838" w:code="9"/>
          <w:pgMar w:top="1701" w:right="1134" w:bottom="1134" w:left="1701" w:header="1134" w:footer="1134" w:gutter="0"/>
          <w:cols w:space="720"/>
          <w:docGrid w:linePitch="360"/>
        </w:sectPr>
      </w:pPr>
    </w:p>
    <w:p w:rsidR="002B1CE8" w:rsidRPr="004E7DBD" w:rsidRDefault="002B1CE8" w:rsidP="002B1CE8">
      <w:pPr>
        <w:suppressAutoHyphens w:val="0"/>
        <w:spacing w:line="240" w:lineRule="auto"/>
        <w:ind w:left="4536" w:firstLine="0"/>
        <w:jc w:val="left"/>
        <w:rPr>
          <w:b/>
          <w:i/>
          <w:szCs w:val="24"/>
          <w:rPrChange w:id="168"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69"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0"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1"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2"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3"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4"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5"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6"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7"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8"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79"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0"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1"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2"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3"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4"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5"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6"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7"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8"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89"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0"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1"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2"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3"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4"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5"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6"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7"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8"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199"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0"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1"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2"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3"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4"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5"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6"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7"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8"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09"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10"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11"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12" w:author="Alexandre Marcondes" w:date="2019-07-09T18:16:00Z">
            <w:rPr>
              <w:b/>
              <w:i/>
              <w:szCs w:val="24"/>
            </w:rPr>
          </w:rPrChange>
        </w:rPr>
      </w:pPr>
    </w:p>
    <w:p w:rsidR="002B1CE8" w:rsidRPr="004E7DBD" w:rsidRDefault="002B1CE8" w:rsidP="002B1CE8">
      <w:pPr>
        <w:suppressAutoHyphens w:val="0"/>
        <w:spacing w:line="240" w:lineRule="auto"/>
        <w:ind w:left="4536" w:firstLine="0"/>
        <w:jc w:val="left"/>
        <w:rPr>
          <w:b/>
          <w:i/>
          <w:szCs w:val="24"/>
          <w:rPrChange w:id="213" w:author="Alexandre Marcondes" w:date="2019-07-09T18:16:00Z">
            <w:rPr>
              <w:b/>
              <w:i/>
              <w:szCs w:val="24"/>
            </w:rPr>
          </w:rPrChange>
        </w:rPr>
      </w:pPr>
    </w:p>
    <w:p w:rsidR="002B1CE8" w:rsidRPr="004E7DBD" w:rsidRDefault="002B1CE8" w:rsidP="002B1CE8">
      <w:pPr>
        <w:suppressAutoHyphens w:val="0"/>
        <w:spacing w:line="240" w:lineRule="auto"/>
        <w:ind w:left="4536" w:firstLine="0"/>
        <w:rPr>
          <w:bCs/>
          <w:i/>
          <w:szCs w:val="24"/>
          <w:rPrChange w:id="214" w:author="Alexandre Marcondes" w:date="2019-07-09T18:16:00Z">
            <w:rPr>
              <w:bCs/>
              <w:i/>
              <w:szCs w:val="24"/>
            </w:rPr>
          </w:rPrChange>
        </w:rPr>
      </w:pPr>
      <w:r w:rsidRPr="004E7DBD">
        <w:rPr>
          <w:bCs/>
          <w:i/>
          <w:szCs w:val="24"/>
          <w:rPrChange w:id="215" w:author="Alexandre Marcondes" w:date="2019-07-09T18:16:00Z">
            <w:rPr>
              <w:bCs/>
              <w:i/>
              <w:szCs w:val="24"/>
            </w:rPr>
          </w:rPrChange>
        </w:rPr>
        <w:t xml:space="preserve">Esse trabalho é dedicado </w:t>
      </w:r>
      <w:del w:id="216" w:author="Alexandre Marcondes" w:date="2019-07-03T14:04:00Z">
        <w:r w:rsidRPr="004E7DBD" w:rsidDel="00215A60">
          <w:rPr>
            <w:bCs/>
            <w:i/>
            <w:szCs w:val="24"/>
            <w:rPrChange w:id="217" w:author="Alexandre Marcondes" w:date="2019-07-09T18:16:00Z">
              <w:rPr>
                <w:bCs/>
                <w:i/>
                <w:szCs w:val="24"/>
              </w:rPr>
            </w:rPrChange>
          </w:rPr>
          <w:delText>aos todos os meus pais e mães</w:delText>
        </w:r>
      </w:del>
      <w:ins w:id="218" w:author="Alexandre Marcondes" w:date="2019-07-03T14:04:00Z">
        <w:r w:rsidR="00215A60" w:rsidRPr="004E7DBD">
          <w:rPr>
            <w:bCs/>
            <w:i/>
            <w:szCs w:val="24"/>
            <w:rPrChange w:id="219" w:author="Alexandre Marcondes" w:date="2019-07-09T18:16:00Z">
              <w:rPr>
                <w:bCs/>
                <w:i/>
                <w:szCs w:val="24"/>
              </w:rPr>
            </w:rPrChange>
          </w:rPr>
          <w:t>ao meu pai e mãe</w:t>
        </w:r>
      </w:ins>
      <w:r w:rsidRPr="004E7DBD">
        <w:rPr>
          <w:bCs/>
          <w:i/>
          <w:szCs w:val="24"/>
          <w:rPrChange w:id="220" w:author="Alexandre Marcondes" w:date="2019-07-09T18:16:00Z">
            <w:rPr>
              <w:bCs/>
              <w:i/>
              <w:szCs w:val="24"/>
            </w:rPr>
          </w:rPrChange>
        </w:rPr>
        <w:t>, que com o tempero de sua individualidade me ajudaram a chegar até aqui</w:t>
      </w:r>
      <w:ins w:id="221" w:author="Alexandre Marcondes" w:date="2019-07-03T14:02:00Z">
        <w:r w:rsidR="00215A60" w:rsidRPr="004E7DBD">
          <w:rPr>
            <w:bCs/>
            <w:i/>
            <w:szCs w:val="24"/>
            <w:rPrChange w:id="222" w:author="Alexandre Marcondes" w:date="2019-07-09T18:16:00Z">
              <w:rPr>
                <w:bCs/>
                <w:i/>
                <w:szCs w:val="24"/>
              </w:rPr>
            </w:rPrChange>
          </w:rPr>
          <w:t>.</w:t>
        </w:r>
      </w:ins>
    </w:p>
    <w:p w:rsidR="002B1CE8" w:rsidRPr="004E7DBD" w:rsidRDefault="002B1CE8" w:rsidP="002B1CE8">
      <w:pPr>
        <w:rPr>
          <w:szCs w:val="24"/>
          <w:rPrChange w:id="223" w:author="Alexandre Marcondes" w:date="2019-07-09T18:16:00Z">
            <w:rPr>
              <w:szCs w:val="24"/>
            </w:rPr>
          </w:rPrChange>
        </w:rPr>
      </w:pPr>
    </w:p>
    <w:p w:rsidR="00E80B47" w:rsidRPr="004E7DBD" w:rsidRDefault="00FA721D">
      <w:pPr>
        <w:suppressAutoHyphens w:val="0"/>
        <w:spacing w:line="240" w:lineRule="auto"/>
        <w:ind w:firstLine="0"/>
        <w:jc w:val="center"/>
        <w:rPr>
          <w:i/>
          <w:szCs w:val="24"/>
          <w:rPrChange w:id="224" w:author="Alexandre Marcondes" w:date="2019-07-09T18:16:00Z">
            <w:rPr>
              <w:i/>
              <w:szCs w:val="24"/>
            </w:rPr>
          </w:rPrChange>
        </w:rPr>
        <w:pPrChange w:id="225" w:author="Alexandre Marcondes" w:date="2019-07-03T14:05:00Z">
          <w:pPr>
            <w:suppressAutoHyphens w:val="0"/>
            <w:spacing w:line="240" w:lineRule="auto"/>
            <w:ind w:firstLine="0"/>
            <w:jc w:val="left"/>
          </w:pPr>
        </w:pPrChange>
      </w:pPr>
      <w:r w:rsidRPr="004E7DBD">
        <w:rPr>
          <w:b/>
          <w:caps/>
          <w:szCs w:val="24"/>
          <w:rPrChange w:id="226" w:author="Alexandre Marcondes" w:date="2019-07-09T18:16:00Z">
            <w:rPr>
              <w:b/>
              <w:caps/>
              <w:szCs w:val="24"/>
            </w:rPr>
          </w:rPrChange>
        </w:rPr>
        <w:t>Agradecimentos</w:t>
      </w:r>
    </w:p>
    <w:p w:rsidR="00250A9A" w:rsidRPr="004E7DBD" w:rsidRDefault="00250A9A" w:rsidP="00E80B47">
      <w:pPr>
        <w:pStyle w:val="Auxcapa7"/>
        <w:spacing w:after="0"/>
        <w:rPr>
          <w:i w:val="0"/>
          <w:sz w:val="24"/>
          <w:szCs w:val="24"/>
          <w:rPrChange w:id="227" w:author="Alexandre Marcondes" w:date="2019-07-09T18:16:00Z">
            <w:rPr>
              <w:i w:val="0"/>
              <w:sz w:val="24"/>
              <w:szCs w:val="24"/>
            </w:rPr>
          </w:rPrChange>
        </w:rPr>
      </w:pPr>
    </w:p>
    <w:p w:rsidR="002B1CE8" w:rsidRPr="004E7DBD" w:rsidRDefault="002B1CE8" w:rsidP="002B1CE8">
      <w:pPr>
        <w:rPr>
          <w:rPrChange w:id="228" w:author="Alexandre Marcondes" w:date="2019-07-09T18:16:00Z">
            <w:rPr/>
          </w:rPrChange>
        </w:rPr>
      </w:pPr>
      <w:r w:rsidRPr="004E7DBD">
        <w:rPr>
          <w:rPrChange w:id="229" w:author="Alexandre Marcondes" w:date="2019-07-09T18:16:00Z">
            <w:rPr/>
          </w:rPrChange>
        </w:rPr>
        <w:t>Ao meu pai Jefferson e minha mãe Miriam que cada qual, a sua maneira, me ajudaram no ingresso e apoiaram minha permanência nesta instituição.</w:t>
      </w:r>
    </w:p>
    <w:p w:rsidR="002B1CE8" w:rsidRPr="004E7DBD" w:rsidRDefault="002B1CE8" w:rsidP="002B1CE8">
      <w:pPr>
        <w:rPr>
          <w:rPrChange w:id="230" w:author="Alexandre Marcondes" w:date="2019-07-09T18:16:00Z">
            <w:rPr/>
          </w:rPrChange>
        </w:rPr>
      </w:pPr>
      <w:r w:rsidRPr="004E7DBD">
        <w:rPr>
          <w:rPrChange w:id="231" w:author="Alexandre Marcondes" w:date="2019-07-09T18:16:00Z">
            <w:rPr/>
          </w:rPrChange>
        </w:rPr>
        <w:t>Ao meu companheiro de quarto e primo Júlio por me aguentar e me manter constantemente em contato com a diferença.</w:t>
      </w:r>
    </w:p>
    <w:p w:rsidR="002B1CE8" w:rsidRPr="004E7DBD" w:rsidRDefault="002B1CE8" w:rsidP="002B1CE8">
      <w:pPr>
        <w:rPr>
          <w:rPrChange w:id="232" w:author="Alexandre Marcondes" w:date="2019-07-09T18:16:00Z">
            <w:rPr/>
          </w:rPrChange>
        </w:rPr>
      </w:pPr>
      <w:r w:rsidRPr="004E7DBD">
        <w:rPr>
          <w:rPrChange w:id="233" w:author="Alexandre Marcondes" w:date="2019-07-09T18:16:00Z">
            <w:rPr/>
          </w:rPrChange>
        </w:rPr>
        <w:t xml:space="preserve">Agradeço enormemente ao meu amigo Thiago, pelo seu soberbo senso crítico e disposição na revisão desse texto, </w:t>
      </w:r>
      <w:r w:rsidR="002738E5" w:rsidRPr="004E7DBD">
        <w:rPr>
          <w:rPrChange w:id="234" w:author="Alexandre Marcondes" w:date="2019-07-09T18:16:00Z">
            <w:rPr/>
          </w:rPrChange>
        </w:rPr>
        <w:t>e junto</w:t>
      </w:r>
      <w:r w:rsidRPr="004E7DBD">
        <w:rPr>
          <w:rPrChange w:id="235" w:author="Alexandre Marcondes" w:date="2019-07-09T18:16:00Z">
            <w:rPr/>
          </w:rPrChange>
        </w:rPr>
        <w:t xml:space="preserve"> aos amigos Diogo e </w:t>
      </w:r>
      <w:proofErr w:type="spellStart"/>
      <w:r w:rsidRPr="004E7DBD">
        <w:rPr>
          <w:rPrChange w:id="236" w:author="Alexandre Marcondes" w:date="2019-07-09T18:16:00Z">
            <w:rPr/>
          </w:rPrChange>
        </w:rPr>
        <w:t>Maycon</w:t>
      </w:r>
      <w:proofErr w:type="spellEnd"/>
      <w:r w:rsidRPr="004E7DBD">
        <w:rPr>
          <w:rPrChange w:id="237" w:author="Alexandre Marcondes" w:date="2019-07-09T18:16:00Z">
            <w:rPr/>
          </w:rPrChange>
        </w:rPr>
        <w:t xml:space="preserve"> também pelo companheirismo nos melhores e piores momentos desta graduação, que definitivamente foi essencial para a conclusão dessa etapa da minha vida.</w:t>
      </w:r>
    </w:p>
    <w:p w:rsidR="002B1CE8" w:rsidRPr="004E7DBD" w:rsidRDefault="002B1CE8" w:rsidP="002B1CE8">
      <w:pPr>
        <w:rPr>
          <w:rPrChange w:id="238" w:author="Alexandre Marcondes" w:date="2019-07-09T18:16:00Z">
            <w:rPr/>
          </w:rPrChange>
        </w:rPr>
      </w:pPr>
      <w:r w:rsidRPr="004E7DBD">
        <w:rPr>
          <w:rPrChange w:id="239" w:author="Alexandre Marcondes" w:date="2019-07-09T18:16:00Z">
            <w:rPr/>
          </w:rPrChange>
        </w:rPr>
        <w:t>Ao meu amigo Kevin, pelos interessantes grupos de trabalhos e reflexões que tivemos aqui e lá fora.</w:t>
      </w:r>
    </w:p>
    <w:p w:rsidR="002B1CE8" w:rsidRPr="004E7DBD" w:rsidRDefault="002B1CE8" w:rsidP="002B1CE8">
      <w:pPr>
        <w:rPr>
          <w:rPrChange w:id="240" w:author="Alexandre Marcondes" w:date="2019-07-09T18:16:00Z">
            <w:rPr/>
          </w:rPrChange>
        </w:rPr>
      </w:pPr>
      <w:r w:rsidRPr="004E7DBD">
        <w:rPr>
          <w:rPrChange w:id="241" w:author="Alexandre Marcondes" w:date="2019-07-09T18:16:00Z">
            <w:rPr/>
          </w:rPrChange>
        </w:rPr>
        <w:t>A Fundação CERTI, instituição que serviu como meu berço profissional, pela estrutura, apoio e companheirismo imprescindíveis de seus colaboradores para a conclusão desse trabalho.</w:t>
      </w:r>
    </w:p>
    <w:p w:rsidR="002B1CE8" w:rsidRPr="004E7DBD" w:rsidRDefault="002B1CE8" w:rsidP="002B1CE8">
      <w:pPr>
        <w:rPr>
          <w:rPrChange w:id="242" w:author="Alexandre Marcondes" w:date="2019-07-09T18:16:00Z">
            <w:rPr/>
          </w:rPrChange>
        </w:rPr>
      </w:pPr>
      <w:r w:rsidRPr="004E7DBD">
        <w:rPr>
          <w:rPrChange w:id="243" w:author="Alexandre Marcondes" w:date="2019-07-09T18:16:00Z">
            <w:rPr/>
          </w:rPrChange>
        </w:rPr>
        <w:t xml:space="preserve">A toda a equipe de </w:t>
      </w:r>
      <w:ins w:id="244" w:author="Alexandre Marcondes" w:date="2019-07-03T14:08:00Z">
        <w:r w:rsidR="004C6857" w:rsidRPr="004E7DBD">
          <w:rPr>
            <w:rPrChange w:id="245" w:author="Alexandre Marcondes" w:date="2019-07-09T18:16:00Z">
              <w:rPr/>
            </w:rPrChange>
          </w:rPr>
          <w:t>M</w:t>
        </w:r>
      </w:ins>
      <w:del w:id="246" w:author="Alexandre Marcondes" w:date="2019-07-03T14:08:00Z">
        <w:r w:rsidRPr="004E7DBD" w:rsidDel="004C6857">
          <w:rPr>
            <w:rPrChange w:id="247" w:author="Alexandre Marcondes" w:date="2019-07-09T18:16:00Z">
              <w:rPr/>
            </w:rPrChange>
          </w:rPr>
          <w:delText>m</w:delText>
        </w:r>
      </w:del>
      <w:r w:rsidRPr="004E7DBD">
        <w:rPr>
          <w:rPrChange w:id="248" w:author="Alexandre Marcondes" w:date="2019-07-09T18:16:00Z">
            <w:rPr/>
          </w:rPrChange>
        </w:rPr>
        <w:t>etrologia e Instrumentação &amp; Testes da Fundação CERTI, em especial meu coordenador Alexandre Marcondes, pelos incentivos, paciência, diálogos e discussões que tivemos ao longo desta caminhada.</w:t>
      </w:r>
    </w:p>
    <w:p w:rsidR="002B1CE8" w:rsidRPr="004E7DBD" w:rsidRDefault="002B1CE8" w:rsidP="002B1CE8">
      <w:pPr>
        <w:rPr>
          <w:rPrChange w:id="249" w:author="Alexandre Marcondes" w:date="2019-07-09T18:16:00Z">
            <w:rPr/>
          </w:rPrChange>
        </w:rPr>
      </w:pPr>
      <w:r w:rsidRPr="004E7DBD">
        <w:rPr>
          <w:rPrChange w:id="250" w:author="Alexandre Marcondes" w:date="2019-07-09T18:16:00Z">
            <w:rPr/>
          </w:rPrChange>
        </w:rPr>
        <w:t>A todas as mãos que sustentam a universidade pública e contribuem para o futuro do Brasil.</w:t>
      </w:r>
    </w:p>
    <w:p w:rsidR="002B1CE8" w:rsidRPr="004E7DBD" w:rsidRDefault="002B1CE8" w:rsidP="002B1CE8">
      <w:pPr>
        <w:rPr>
          <w:rPrChange w:id="251" w:author="Alexandre Marcondes" w:date="2019-07-09T18:16:00Z">
            <w:rPr/>
          </w:rPrChange>
        </w:rPr>
      </w:pPr>
      <w:r w:rsidRPr="004E7DBD">
        <w:rPr>
          <w:rPrChange w:id="252" w:author="Alexandre Marcondes" w:date="2019-07-09T18:16:00Z">
            <w:rPr/>
          </w:rPrChange>
        </w:rPr>
        <w:t>A todos que contribuíram direta ou indiretamente com este trabalho meu eterno agradecimento.</w:t>
      </w:r>
    </w:p>
    <w:p w:rsidR="00E80B47" w:rsidRPr="004E7DBD" w:rsidRDefault="00E80B47" w:rsidP="00E80B47">
      <w:pPr>
        <w:pStyle w:val="Auxcapa7"/>
        <w:spacing w:after="0"/>
        <w:rPr>
          <w:b w:val="0"/>
          <w:i w:val="0"/>
          <w:sz w:val="24"/>
          <w:szCs w:val="24"/>
          <w:rPrChange w:id="253" w:author="Alexandre Marcondes" w:date="2019-07-09T18:16:00Z">
            <w:rPr>
              <w:b w:val="0"/>
              <w:i w:val="0"/>
              <w:sz w:val="24"/>
              <w:szCs w:val="24"/>
            </w:rPr>
          </w:rPrChange>
        </w:rPr>
      </w:pPr>
    </w:p>
    <w:p w:rsidR="00E80B47" w:rsidRPr="004E7DBD" w:rsidRDefault="00E80B47" w:rsidP="00E80B47">
      <w:pPr>
        <w:pStyle w:val="Auxcapa7"/>
        <w:spacing w:after="0"/>
        <w:rPr>
          <w:b w:val="0"/>
          <w:i w:val="0"/>
          <w:sz w:val="24"/>
          <w:szCs w:val="24"/>
          <w:rPrChange w:id="254" w:author="Alexandre Marcondes" w:date="2019-07-09T18:16:00Z">
            <w:rPr>
              <w:b w:val="0"/>
              <w:i w:val="0"/>
              <w:sz w:val="24"/>
              <w:szCs w:val="24"/>
            </w:rPr>
          </w:rPrChange>
        </w:rPr>
      </w:pPr>
    </w:p>
    <w:p w:rsidR="00774144" w:rsidRPr="004E7DBD" w:rsidRDefault="00774144" w:rsidP="00774144">
      <w:pPr>
        <w:suppressAutoHyphens w:val="0"/>
        <w:spacing w:line="240" w:lineRule="auto"/>
        <w:ind w:firstLine="0"/>
        <w:jc w:val="left"/>
        <w:rPr>
          <w:rPrChange w:id="255" w:author="Alexandre Marcondes" w:date="2019-07-09T18:16:00Z">
            <w:rPr/>
          </w:rPrChange>
        </w:rPr>
        <w:sectPr w:rsidR="00774144" w:rsidRPr="004E7DBD" w:rsidSect="00EC6349">
          <w:pgSz w:w="11906" w:h="16838" w:code="9"/>
          <w:pgMar w:top="1701" w:right="1134" w:bottom="1134" w:left="1701" w:header="1134" w:footer="1134" w:gutter="0"/>
          <w:cols w:space="720"/>
          <w:docGrid w:linePitch="360"/>
        </w:sectPr>
      </w:pPr>
    </w:p>
    <w:p w:rsidR="001E72BB" w:rsidRPr="004E7DBD" w:rsidRDefault="001E72BB" w:rsidP="001E72BB">
      <w:pPr>
        <w:pStyle w:val="Auxcapa7"/>
        <w:spacing w:after="0" w:line="360" w:lineRule="auto"/>
        <w:rPr>
          <w:b w:val="0"/>
          <w:sz w:val="24"/>
          <w:szCs w:val="24"/>
          <w:rPrChange w:id="256" w:author="Alexandre Marcondes" w:date="2019-07-09T18:16:00Z">
            <w:rPr>
              <w:b w:val="0"/>
              <w:sz w:val="24"/>
              <w:szCs w:val="24"/>
            </w:rPr>
          </w:rPrChange>
        </w:rPr>
      </w:pPr>
      <w:r w:rsidRPr="004E7DBD">
        <w:rPr>
          <w:i w:val="0"/>
          <w:caps/>
          <w:sz w:val="24"/>
          <w:szCs w:val="24"/>
          <w:rPrChange w:id="257" w:author="Alexandre Marcondes" w:date="2019-07-09T18:16:00Z">
            <w:rPr>
              <w:i w:val="0"/>
              <w:caps/>
              <w:sz w:val="24"/>
              <w:szCs w:val="24"/>
            </w:rPr>
          </w:rPrChange>
        </w:rPr>
        <w:lastRenderedPageBreak/>
        <w:t>ResumO</w:t>
      </w:r>
    </w:p>
    <w:p w:rsidR="000677D9" w:rsidRPr="004E7DBD" w:rsidRDefault="000677D9" w:rsidP="00212BCF">
      <w:pPr>
        <w:ind w:firstLine="0"/>
        <w:rPr>
          <w:rPrChange w:id="258" w:author="Alexandre Marcondes" w:date="2019-07-09T18:16:00Z">
            <w:rPr/>
          </w:rPrChange>
        </w:rPr>
      </w:pPr>
    </w:p>
    <w:p w:rsidR="001E72BB" w:rsidRPr="004E7DBD" w:rsidRDefault="004C634F" w:rsidP="00277494">
      <w:pPr>
        <w:rPr>
          <w:rPrChange w:id="259" w:author="Alexandre Marcondes" w:date="2019-07-09T18:16:00Z">
            <w:rPr/>
          </w:rPrChange>
        </w:rPr>
      </w:pPr>
      <w:r w:rsidRPr="004E7DBD">
        <w:rPr>
          <w:rPrChange w:id="260" w:author="Alexandre Marcondes" w:date="2019-07-09T18:16:00Z">
            <w:rPr/>
          </w:rPrChange>
        </w:rPr>
        <w:t>Frente a</w:t>
      </w:r>
      <w:r w:rsidR="000677D9" w:rsidRPr="004E7DBD">
        <w:rPr>
          <w:rPrChange w:id="261" w:author="Alexandre Marcondes" w:date="2019-07-09T18:16:00Z">
            <w:rPr/>
          </w:rPrChange>
        </w:rPr>
        <w:t xml:space="preserve"> </w:t>
      </w:r>
      <w:r w:rsidRPr="004E7DBD">
        <w:rPr>
          <w:rPrChange w:id="262" w:author="Alexandre Marcondes" w:date="2019-07-09T18:16:00Z">
            <w:rPr/>
          </w:rPrChange>
        </w:rPr>
        <w:t xml:space="preserve">crescente </w:t>
      </w:r>
      <w:del w:id="263" w:author="Alexandre Marcondes" w:date="2019-07-03T14:11:00Z">
        <w:r w:rsidR="000677D9" w:rsidRPr="004E7DBD" w:rsidDel="004C6857">
          <w:rPr>
            <w:rPrChange w:id="264" w:author="Alexandre Marcondes" w:date="2019-07-09T18:16:00Z">
              <w:rPr/>
            </w:rPrChange>
          </w:rPr>
          <w:delText xml:space="preserve">exigência </w:delText>
        </w:r>
      </w:del>
      <w:r w:rsidR="00277494" w:rsidRPr="004E7DBD">
        <w:rPr>
          <w:rPrChange w:id="265" w:author="Alexandre Marcondes" w:date="2019-07-09T18:16:00Z">
            <w:rPr/>
          </w:rPrChange>
        </w:rPr>
        <w:t xml:space="preserve">tecnológica </w:t>
      </w:r>
      <w:del w:id="266" w:author="Alexandre Marcondes" w:date="2019-07-03T14:11:00Z">
        <w:r w:rsidRPr="004E7DBD" w:rsidDel="004C6857">
          <w:rPr>
            <w:rPrChange w:id="267" w:author="Alexandre Marcondes" w:date="2019-07-09T18:16:00Z">
              <w:rPr/>
            </w:rPrChange>
          </w:rPr>
          <w:delText xml:space="preserve">imposta aos </w:delText>
        </w:r>
      </w:del>
      <w:ins w:id="268" w:author="Alexandre Marcondes" w:date="2019-07-03T14:11:00Z">
        <w:r w:rsidR="004C6857" w:rsidRPr="004E7DBD">
          <w:rPr>
            <w:rPrChange w:id="269" w:author="Alexandre Marcondes" w:date="2019-07-09T18:16:00Z">
              <w:rPr/>
            </w:rPrChange>
          </w:rPr>
          <w:t xml:space="preserve">dos </w:t>
        </w:r>
      </w:ins>
      <w:r w:rsidRPr="004E7DBD">
        <w:rPr>
          <w:rPrChange w:id="270" w:author="Alexandre Marcondes" w:date="2019-07-09T18:16:00Z">
            <w:rPr/>
          </w:rPrChange>
        </w:rPr>
        <w:t xml:space="preserve">agentes </w:t>
      </w:r>
      <w:del w:id="271" w:author="Alexandre Marcondes" w:date="2019-07-03T14:11:00Z">
        <w:r w:rsidRPr="004E7DBD" w:rsidDel="004C6857">
          <w:rPr>
            <w:rPrChange w:id="272" w:author="Alexandre Marcondes" w:date="2019-07-09T18:16:00Z">
              <w:rPr/>
            </w:rPrChange>
          </w:rPr>
          <w:delText xml:space="preserve">de produção e distribuição </w:delText>
        </w:r>
      </w:del>
      <w:r w:rsidRPr="004E7DBD">
        <w:rPr>
          <w:rPrChange w:id="273" w:author="Alexandre Marcondes" w:date="2019-07-09T18:16:00Z">
            <w:rPr/>
          </w:rPrChange>
        </w:rPr>
        <w:t xml:space="preserve">do setor </w:t>
      </w:r>
      <w:r w:rsidR="000677D9" w:rsidRPr="004E7DBD">
        <w:rPr>
          <w:rPrChange w:id="274" w:author="Alexandre Marcondes" w:date="2019-07-09T18:16:00Z">
            <w:rPr/>
          </w:rPrChange>
        </w:rPr>
        <w:t>elétrico</w:t>
      </w:r>
      <w:r w:rsidRPr="004E7DBD">
        <w:rPr>
          <w:rPrChange w:id="275" w:author="Alexandre Marcondes" w:date="2019-07-09T18:16:00Z">
            <w:rPr/>
          </w:rPrChange>
        </w:rPr>
        <w:t>, associada às r</w:t>
      </w:r>
      <w:r w:rsidR="00277494" w:rsidRPr="004E7DBD">
        <w:rPr>
          <w:rPrChange w:id="276" w:author="Alexandre Marcondes" w:date="2019-07-09T18:16:00Z">
            <w:rPr/>
          </w:rPrChange>
        </w:rPr>
        <w:t>igorosas</w:t>
      </w:r>
      <w:r w:rsidRPr="004E7DBD">
        <w:rPr>
          <w:rPrChange w:id="277" w:author="Alexandre Marcondes" w:date="2019-07-09T18:16:00Z">
            <w:rPr/>
          </w:rPrChange>
        </w:rPr>
        <w:t xml:space="preserve"> e onerosas determinações das agencias reguladoras do mercado de energia</w:t>
      </w:r>
      <w:r w:rsidR="00277494" w:rsidRPr="004E7DBD">
        <w:rPr>
          <w:rPrChange w:id="278" w:author="Alexandre Marcondes" w:date="2019-07-09T18:16:00Z">
            <w:rPr/>
          </w:rPrChange>
        </w:rPr>
        <w:t>, em caso de prejuízos ao consumidor</w:t>
      </w:r>
      <w:r w:rsidRPr="004E7DBD">
        <w:rPr>
          <w:rPrChange w:id="279" w:author="Alexandre Marcondes" w:date="2019-07-09T18:16:00Z">
            <w:rPr/>
          </w:rPrChange>
        </w:rPr>
        <w:t xml:space="preserve">, os resultados deste trabalho permitem a </w:t>
      </w:r>
      <w:proofErr w:type="gramStart"/>
      <w:r w:rsidRPr="004E7DBD">
        <w:rPr>
          <w:rPrChange w:id="280" w:author="Alexandre Marcondes" w:date="2019-07-09T18:16:00Z">
            <w:rPr/>
          </w:rPrChange>
        </w:rPr>
        <w:t>flexibilização</w:t>
      </w:r>
      <w:proofErr w:type="gramEnd"/>
      <w:r w:rsidR="00277494" w:rsidRPr="004E7DBD">
        <w:rPr>
          <w:rPrChange w:id="281" w:author="Alexandre Marcondes" w:date="2019-07-09T18:16:00Z">
            <w:rPr/>
          </w:rPrChange>
        </w:rPr>
        <w:t>, e consequente aumento de assertividade,</w:t>
      </w:r>
      <w:r w:rsidRPr="004E7DBD">
        <w:rPr>
          <w:rPrChange w:id="282" w:author="Alexandre Marcondes" w:date="2019-07-09T18:16:00Z">
            <w:rPr/>
          </w:rPrChange>
        </w:rPr>
        <w:t xml:space="preserve"> dos planos de inspeção de equipamentos de alto valor agrega</w:t>
      </w:r>
      <w:r w:rsidR="00277494" w:rsidRPr="004E7DBD">
        <w:rPr>
          <w:rPrChange w:id="283" w:author="Alexandre Marcondes" w:date="2019-07-09T18:16:00Z">
            <w:rPr/>
          </w:rPrChange>
        </w:rPr>
        <w:t>do</w:t>
      </w:r>
      <w:r w:rsidRPr="004E7DBD">
        <w:rPr>
          <w:rPrChange w:id="284" w:author="Alexandre Marcondes" w:date="2019-07-09T18:16:00Z">
            <w:rPr/>
          </w:rPrChange>
        </w:rPr>
        <w:t xml:space="preserve"> que compõe</w:t>
      </w:r>
      <w:ins w:id="285" w:author="Alexandre Marcondes" w:date="2019-07-03T14:09:00Z">
        <w:r w:rsidR="004C6857" w:rsidRPr="004E7DBD">
          <w:rPr>
            <w:rPrChange w:id="286" w:author="Alexandre Marcondes" w:date="2019-07-09T18:16:00Z">
              <w:rPr/>
            </w:rPrChange>
          </w:rPr>
          <w:t>m</w:t>
        </w:r>
      </w:ins>
      <w:r w:rsidRPr="004E7DBD">
        <w:rPr>
          <w:rPrChange w:id="287" w:author="Alexandre Marcondes" w:date="2019-07-09T18:16:00Z">
            <w:rPr/>
          </w:rPrChange>
        </w:rPr>
        <w:t xml:space="preserve"> </w:t>
      </w:r>
      <w:r w:rsidR="00277494" w:rsidRPr="004E7DBD">
        <w:rPr>
          <w:rPrChange w:id="288" w:author="Alexandre Marcondes" w:date="2019-07-09T18:16:00Z">
            <w:rPr/>
          </w:rPrChange>
        </w:rPr>
        <w:t>as instalações do fornecedor na etapa</w:t>
      </w:r>
      <w:r w:rsidRPr="004E7DBD">
        <w:rPr>
          <w:rPrChange w:id="289" w:author="Alexandre Marcondes" w:date="2019-07-09T18:16:00Z">
            <w:rPr/>
          </w:rPrChange>
        </w:rPr>
        <w:t xml:space="preserve"> de distribuição de energia, </w:t>
      </w:r>
      <w:r w:rsidR="00277494" w:rsidRPr="004E7DBD">
        <w:rPr>
          <w:rPrChange w:id="290" w:author="Alexandre Marcondes" w:date="2019-07-09T18:16:00Z">
            <w:rPr/>
          </w:rPrChange>
        </w:rPr>
        <w:t xml:space="preserve">mais especificamente </w:t>
      </w:r>
      <w:r w:rsidRPr="004E7DBD">
        <w:rPr>
          <w:rPrChange w:id="291" w:author="Alexandre Marcondes" w:date="2019-07-09T18:16:00Z">
            <w:rPr/>
          </w:rPrChange>
        </w:rPr>
        <w:t xml:space="preserve">as </w:t>
      </w:r>
      <w:r w:rsidR="00277494" w:rsidRPr="004E7DBD">
        <w:rPr>
          <w:rPrChange w:id="292" w:author="Alexandre Marcondes" w:date="2019-07-09T18:16:00Z">
            <w:rPr/>
          </w:rPrChange>
        </w:rPr>
        <w:t>subestações. A solu</w:t>
      </w:r>
      <w:r w:rsidR="00212BCF" w:rsidRPr="004E7DBD">
        <w:rPr>
          <w:rPrChange w:id="293" w:author="Alexandre Marcondes" w:date="2019-07-09T18:16:00Z">
            <w:rPr/>
          </w:rPrChange>
        </w:rPr>
        <w:t>ção</w:t>
      </w:r>
      <w:r w:rsidR="00277494" w:rsidRPr="004E7DBD">
        <w:rPr>
          <w:rPrChange w:id="294" w:author="Alexandre Marcondes" w:date="2019-07-09T18:16:00Z">
            <w:rPr/>
          </w:rPrChange>
        </w:rPr>
        <w:t>, em formato de sistema,</w:t>
      </w:r>
      <w:r w:rsidR="001E72BB" w:rsidRPr="004E7DBD">
        <w:rPr>
          <w:rPrChange w:id="295" w:author="Alexandre Marcondes" w:date="2019-07-09T18:16:00Z">
            <w:rPr/>
          </w:rPrChange>
        </w:rPr>
        <w:t xml:space="preserve"> foi desenvolvid</w:t>
      </w:r>
      <w:r w:rsidR="00277494" w:rsidRPr="004E7DBD">
        <w:rPr>
          <w:rPrChange w:id="296" w:author="Alexandre Marcondes" w:date="2019-07-09T18:16:00Z">
            <w:rPr/>
          </w:rPrChange>
        </w:rPr>
        <w:t>a</w:t>
      </w:r>
      <w:r w:rsidR="001E72BB" w:rsidRPr="004E7DBD">
        <w:rPr>
          <w:rPrChange w:id="297" w:author="Alexandre Marcondes" w:date="2019-07-09T18:16:00Z">
            <w:rPr/>
          </w:rPrChange>
        </w:rPr>
        <w:t xml:space="preserve"> na Fundação CERTI como parte do módulo experimental da automação do processo de aquisição de imagens termográficas de equipamentos de subestação do projeto PD-02866-0015-2019, contratado pela concessionária de energia </w:t>
      </w:r>
      <w:r w:rsidR="00D373C3" w:rsidRPr="004E7DBD">
        <w:rPr>
          <w:rPrChange w:id="298" w:author="Alexandre Marcondes" w:date="2019-07-09T18:16:00Z">
            <w:rPr/>
          </w:rPrChange>
        </w:rPr>
        <w:t>COPEL</w:t>
      </w:r>
      <w:r w:rsidR="001E72BB" w:rsidRPr="004E7DBD">
        <w:rPr>
          <w:rPrChange w:id="299" w:author="Alexandre Marcondes" w:date="2019-07-09T18:16:00Z">
            <w:rPr/>
          </w:rPrChange>
        </w:rPr>
        <w:t xml:space="preserve">. </w:t>
      </w:r>
      <w:r w:rsidR="00212BCF" w:rsidRPr="004E7DBD">
        <w:rPr>
          <w:rPrChange w:id="300" w:author="Alexandre Marcondes" w:date="2019-07-09T18:16:00Z">
            <w:rPr/>
          </w:rPrChange>
        </w:rPr>
        <w:t xml:space="preserve">Este PFC tem como objetivos </w:t>
      </w:r>
      <w:r w:rsidR="001E72BB" w:rsidRPr="004E7DBD">
        <w:rPr>
          <w:rPrChange w:id="301" w:author="Alexandre Marcondes" w:date="2019-07-09T18:16:00Z">
            <w:rPr/>
          </w:rPrChange>
        </w:rPr>
        <w:t>diminuir o risco e acidentes de</w:t>
      </w:r>
      <w:r w:rsidR="00212BCF" w:rsidRPr="004E7DBD">
        <w:rPr>
          <w:rPrChange w:id="302" w:author="Alexandre Marcondes" w:date="2019-07-09T18:16:00Z">
            <w:rPr/>
          </w:rPrChange>
        </w:rPr>
        <w:t xml:space="preserve"> </w:t>
      </w:r>
      <w:r w:rsidR="001E72BB" w:rsidRPr="004E7DBD">
        <w:rPr>
          <w:rPrChange w:id="303" w:author="Alexandre Marcondes" w:date="2019-07-09T18:16:00Z">
            <w:rPr/>
          </w:rPrChange>
        </w:rPr>
        <w:t>trabalho, redução de pessoal para tarefas periódicas de aquisição de imagem, aumento da assertividade e confiabilidade do processo de inspeção</w:t>
      </w:r>
      <w:del w:id="304" w:author="Alexandre Marcondes" w:date="2019-07-03T14:13:00Z">
        <w:r w:rsidR="001E72BB" w:rsidRPr="004E7DBD" w:rsidDel="004C6857">
          <w:rPr>
            <w:rPrChange w:id="305" w:author="Alexandre Marcondes" w:date="2019-07-09T18:16:00Z">
              <w:rPr/>
            </w:rPrChange>
          </w:rPr>
          <w:delText xml:space="preserve"> e redução de custos de deslocamento</w:delText>
        </w:r>
      </w:del>
      <w:r w:rsidR="001E72BB" w:rsidRPr="004E7DBD">
        <w:rPr>
          <w:rPrChange w:id="306" w:author="Alexandre Marcondes" w:date="2019-07-09T18:16:00Z">
            <w:rPr/>
          </w:rPrChange>
        </w:rPr>
        <w:t xml:space="preserve">. O </w:t>
      </w:r>
      <w:r w:rsidR="00212BCF" w:rsidRPr="004E7DBD">
        <w:rPr>
          <w:rPrChange w:id="307" w:author="Alexandre Marcondes" w:date="2019-07-09T18:16:00Z">
            <w:rPr/>
          </w:rPrChange>
        </w:rPr>
        <w:t xml:space="preserve">projeto </w:t>
      </w:r>
      <w:r w:rsidR="001E72BB" w:rsidRPr="004E7DBD">
        <w:rPr>
          <w:rPrChange w:id="308" w:author="Alexandre Marcondes" w:date="2019-07-09T18:16:00Z">
            <w:rPr/>
          </w:rPrChange>
        </w:rPr>
        <w:t xml:space="preserve">propõe um sistema de geração e execução de rotas de inspeção </w:t>
      </w:r>
      <w:r w:rsidR="00212BCF" w:rsidRPr="004E7DBD">
        <w:rPr>
          <w:rPrChange w:id="309" w:author="Alexandre Marcondes" w:date="2019-07-09T18:16:00Z">
            <w:rPr/>
          </w:rPrChange>
        </w:rPr>
        <w:t xml:space="preserve">adaptativas </w:t>
      </w:r>
      <w:r w:rsidR="001E72BB" w:rsidRPr="004E7DBD">
        <w:rPr>
          <w:rPrChange w:id="310" w:author="Alexandre Marcondes" w:date="2019-07-09T18:16:00Z">
            <w:rPr/>
          </w:rPrChange>
        </w:rPr>
        <w:t xml:space="preserve">livres de colisão, passando por pontos definidos pelo usuário. Durante a coleta o operador define quais rotas serão rotas adaptativas, estas possuem como condição para execução o resultado de um algoritmo de análise de imagem. Para </w:t>
      </w:r>
      <w:del w:id="311" w:author="Alexandre Marcondes" w:date="2019-07-03T14:13:00Z">
        <w:r w:rsidR="001E72BB" w:rsidRPr="004E7DBD" w:rsidDel="004C6857">
          <w:rPr>
            <w:rPrChange w:id="312" w:author="Alexandre Marcondes" w:date="2019-07-09T18:16:00Z">
              <w:rPr/>
            </w:rPrChange>
          </w:rPr>
          <w:delText xml:space="preserve">coleta </w:delText>
        </w:r>
      </w:del>
      <w:ins w:id="313" w:author="Alexandre Marcondes" w:date="2019-07-03T14:13:00Z">
        <w:r w:rsidR="004C6857" w:rsidRPr="004E7DBD">
          <w:rPr>
            <w:rPrChange w:id="314" w:author="Alexandre Marcondes" w:date="2019-07-09T18:16:00Z">
              <w:rPr/>
            </w:rPrChange>
          </w:rPr>
          <w:t xml:space="preserve">definição </w:t>
        </w:r>
      </w:ins>
      <w:r w:rsidR="001E72BB" w:rsidRPr="004E7DBD">
        <w:rPr>
          <w:rPrChange w:id="315" w:author="Alexandre Marcondes" w:date="2019-07-09T18:16:00Z">
            <w:rPr/>
          </w:rPrChange>
        </w:rPr>
        <w:t>d</w:t>
      </w:r>
      <w:ins w:id="316" w:author="Alexandre Marcondes" w:date="2019-07-03T14:14:00Z">
        <w:r w:rsidR="004C6857" w:rsidRPr="004E7DBD">
          <w:rPr>
            <w:rPrChange w:id="317" w:author="Alexandre Marcondes" w:date="2019-07-09T18:16:00Z">
              <w:rPr/>
            </w:rPrChange>
          </w:rPr>
          <w:t>os</w:t>
        </w:r>
      </w:ins>
      <w:del w:id="318" w:author="Alexandre Marcondes" w:date="2019-07-03T14:14:00Z">
        <w:r w:rsidR="001E72BB" w:rsidRPr="004E7DBD" w:rsidDel="004C6857">
          <w:rPr>
            <w:rPrChange w:id="319" w:author="Alexandre Marcondes" w:date="2019-07-09T18:16:00Z">
              <w:rPr/>
            </w:rPrChange>
          </w:rPr>
          <w:delText>e</w:delText>
        </w:r>
      </w:del>
      <w:r w:rsidR="001E72BB" w:rsidRPr="004E7DBD">
        <w:rPr>
          <w:rPrChange w:id="320" w:author="Alexandre Marcondes" w:date="2019-07-09T18:16:00Z">
            <w:rPr/>
          </w:rPrChange>
        </w:rPr>
        <w:t xml:space="preserve"> pontos de inspeção o </w:t>
      </w:r>
      <w:r w:rsidR="00212BCF" w:rsidRPr="004E7DBD">
        <w:rPr>
          <w:rPrChange w:id="321" w:author="Alexandre Marcondes" w:date="2019-07-09T18:16:00Z">
            <w:rPr/>
          </w:rPrChange>
        </w:rPr>
        <w:t>operador</w:t>
      </w:r>
      <w:r w:rsidR="001E72BB" w:rsidRPr="004E7DBD">
        <w:rPr>
          <w:rPrChange w:id="322" w:author="Alexandre Marcondes" w:date="2019-07-09T18:16:00Z">
            <w:rPr/>
          </w:rPrChange>
        </w:rPr>
        <w:t xml:space="preserve"> utiliza um ambiente virtual, com o modelo de colisão do</w:t>
      </w:r>
      <w:r w:rsidR="00212BCF" w:rsidRPr="004E7DBD">
        <w:rPr>
          <w:rPrChange w:id="323" w:author="Alexandre Marcondes" w:date="2019-07-09T18:16:00Z">
            <w:rPr/>
          </w:rPrChange>
        </w:rPr>
        <w:t xml:space="preserve">s obstáculos </w:t>
      </w:r>
      <w:r w:rsidR="001E72BB" w:rsidRPr="004E7DBD">
        <w:rPr>
          <w:rPrChange w:id="324" w:author="Alexandre Marcondes" w:date="2019-07-09T18:16:00Z">
            <w:rPr/>
          </w:rPrChange>
        </w:rPr>
        <w:t>e do VANT em uso. Neste ambiente</w:t>
      </w:r>
      <w:r w:rsidR="00D373C3" w:rsidRPr="004E7DBD">
        <w:rPr>
          <w:rPrChange w:id="325" w:author="Alexandre Marcondes" w:date="2019-07-09T18:16:00Z">
            <w:rPr/>
          </w:rPrChange>
        </w:rPr>
        <w:t>,</w:t>
      </w:r>
      <w:r w:rsidR="001E72BB" w:rsidRPr="004E7DBD">
        <w:rPr>
          <w:rPrChange w:id="326" w:author="Alexandre Marcondes" w:date="2019-07-09T18:16:00Z">
            <w:rPr/>
          </w:rPrChange>
        </w:rPr>
        <w:t xml:space="preserve"> o VANT é controlado manualmente pelo operador através de um controle USB genérico. Para representação do modelo de colisão, o trabalho apresenta um método de conversão de modelos 3D para </w:t>
      </w:r>
      <w:proofErr w:type="spellStart"/>
      <w:r w:rsidR="001E72BB" w:rsidRPr="004E7DBD">
        <w:rPr>
          <w:i/>
          <w:rPrChange w:id="327" w:author="Alexandre Marcondes" w:date="2019-07-09T18:16:00Z">
            <w:rPr>
              <w:i/>
            </w:rPr>
          </w:rPrChange>
        </w:rPr>
        <w:t>Octotree</w:t>
      </w:r>
      <w:proofErr w:type="spellEnd"/>
      <w:r w:rsidR="001E72BB" w:rsidRPr="004E7DBD">
        <w:rPr>
          <w:rPrChange w:id="328" w:author="Alexandre Marcondes" w:date="2019-07-09T18:16:00Z">
            <w:rPr/>
          </w:rPrChange>
        </w:rPr>
        <w:t xml:space="preserve">, um padrão de dados utilizado por algoritmos de </w:t>
      </w:r>
      <w:proofErr w:type="spellStart"/>
      <w:r w:rsidR="001E72BB" w:rsidRPr="004E7DBD">
        <w:rPr>
          <w:i/>
          <w:rPrChange w:id="329" w:author="Alexandre Marcondes" w:date="2019-07-09T18:16:00Z">
            <w:rPr>
              <w:i/>
            </w:rPr>
          </w:rPrChange>
        </w:rPr>
        <w:t>motion</w:t>
      </w:r>
      <w:proofErr w:type="spellEnd"/>
      <w:r w:rsidR="001E72BB" w:rsidRPr="004E7DBD">
        <w:rPr>
          <w:i/>
          <w:rPrChange w:id="330" w:author="Alexandre Marcondes" w:date="2019-07-09T18:16:00Z">
            <w:rPr>
              <w:i/>
            </w:rPr>
          </w:rPrChange>
        </w:rPr>
        <w:t xml:space="preserve"> </w:t>
      </w:r>
      <w:proofErr w:type="spellStart"/>
      <w:r w:rsidR="001E72BB" w:rsidRPr="004E7DBD">
        <w:rPr>
          <w:i/>
          <w:rPrChange w:id="331" w:author="Alexandre Marcondes" w:date="2019-07-09T18:16:00Z">
            <w:rPr>
              <w:i/>
            </w:rPr>
          </w:rPrChange>
        </w:rPr>
        <w:t>planning</w:t>
      </w:r>
      <w:proofErr w:type="spellEnd"/>
      <w:r w:rsidR="001E72BB" w:rsidRPr="004E7DBD">
        <w:rPr>
          <w:i/>
          <w:rPrChange w:id="332" w:author="Alexandre Marcondes" w:date="2019-07-09T18:16:00Z">
            <w:rPr>
              <w:i/>
            </w:rPr>
          </w:rPrChange>
        </w:rPr>
        <w:t xml:space="preserve">. </w:t>
      </w:r>
      <w:r w:rsidR="001E72BB" w:rsidRPr="004E7DBD">
        <w:rPr>
          <w:rPrChange w:id="333" w:author="Alexandre Marcondes" w:date="2019-07-09T18:16:00Z">
            <w:rPr/>
          </w:rPrChange>
        </w:rPr>
        <w:t xml:space="preserve">Para geração de rotas entre os pontos coletados o sistema propõe o uso de algoritmos de </w:t>
      </w:r>
      <w:proofErr w:type="spellStart"/>
      <w:r w:rsidR="001E72BB" w:rsidRPr="004E7DBD">
        <w:rPr>
          <w:i/>
          <w:rPrChange w:id="334" w:author="Alexandre Marcondes" w:date="2019-07-09T18:16:00Z">
            <w:rPr>
              <w:i/>
            </w:rPr>
          </w:rPrChange>
        </w:rPr>
        <w:t>motion</w:t>
      </w:r>
      <w:proofErr w:type="spellEnd"/>
      <w:r w:rsidR="001E72BB" w:rsidRPr="004E7DBD">
        <w:rPr>
          <w:i/>
          <w:rPrChange w:id="335" w:author="Alexandre Marcondes" w:date="2019-07-09T18:16:00Z">
            <w:rPr>
              <w:i/>
            </w:rPr>
          </w:rPrChange>
        </w:rPr>
        <w:t xml:space="preserve"> </w:t>
      </w:r>
      <w:proofErr w:type="spellStart"/>
      <w:r w:rsidR="001E72BB" w:rsidRPr="004E7DBD">
        <w:rPr>
          <w:i/>
          <w:rPrChange w:id="336" w:author="Alexandre Marcondes" w:date="2019-07-09T18:16:00Z">
            <w:rPr>
              <w:i/>
            </w:rPr>
          </w:rPrChange>
        </w:rPr>
        <w:t>planning</w:t>
      </w:r>
      <w:proofErr w:type="spellEnd"/>
      <w:r w:rsidR="001E72BB" w:rsidRPr="004E7DBD">
        <w:rPr>
          <w:rPrChange w:id="337" w:author="Alexandre Marcondes" w:date="2019-07-09T18:16:00Z">
            <w:rPr/>
          </w:rPrChange>
        </w:rPr>
        <w:t xml:space="preserve"> disponíveis em bibliotecas gratuitas distribuídas para ROS. Para execução das rotas no VANT, um aplicativo para sistema </w:t>
      </w:r>
      <w:proofErr w:type="spellStart"/>
      <w:r w:rsidR="001E72BB" w:rsidRPr="004E7DBD">
        <w:rPr>
          <w:i/>
          <w:rPrChange w:id="338" w:author="Alexandre Marcondes" w:date="2019-07-09T18:16:00Z">
            <w:rPr>
              <w:i/>
            </w:rPr>
          </w:rPrChange>
        </w:rPr>
        <w:t>Android</w:t>
      </w:r>
      <w:proofErr w:type="spellEnd"/>
      <w:r w:rsidR="001E72BB" w:rsidRPr="004E7DBD">
        <w:rPr>
          <w:rPrChange w:id="339" w:author="Alexandre Marcondes" w:date="2019-07-09T18:16:00Z">
            <w:rPr/>
          </w:rPrChange>
        </w:rPr>
        <w:t xml:space="preserve"> foi desenvolvido para controlar o processo de tratamento e execução dos pontos recebidos pelo sistema gerador de rotas. Para a troca de mensagens e execução de serviços entre os principais módulos do sistema, o </w:t>
      </w:r>
      <w:r w:rsidR="001E72BB" w:rsidRPr="004E7DBD">
        <w:rPr>
          <w:i/>
          <w:rPrChange w:id="340" w:author="Alexandre Marcondes" w:date="2019-07-09T18:16:00Z">
            <w:rPr>
              <w:i/>
            </w:rPr>
          </w:rPrChange>
        </w:rPr>
        <w:t>framework</w:t>
      </w:r>
      <w:r w:rsidR="001E72BB" w:rsidRPr="004E7DBD">
        <w:rPr>
          <w:rPrChange w:id="341" w:author="Alexandre Marcondes" w:date="2019-07-09T18:16:00Z">
            <w:rPr/>
          </w:rPrChange>
        </w:rPr>
        <w:t xml:space="preserve"> ROS foi utilizado. Os resultados do sistema foram satisfatórios quanto ao mecanismo de geração e controle das rotas</w:t>
      </w:r>
      <w:del w:id="342" w:author="Alexandre Marcondes" w:date="2019-07-03T14:15:00Z">
        <w:r w:rsidR="001E72BB" w:rsidRPr="004E7DBD" w:rsidDel="004C6857">
          <w:rPr>
            <w:rPrChange w:id="343" w:author="Alexandre Marcondes" w:date="2019-07-09T18:16:00Z">
              <w:rPr/>
            </w:rPrChange>
          </w:rPr>
          <w:delText>, porém devido a limitações de execução, inerente ao VANT utilizado, o processo não pode ser efetivamente testado no VANT real</w:delText>
        </w:r>
      </w:del>
      <w:r w:rsidR="001E72BB" w:rsidRPr="004E7DBD">
        <w:rPr>
          <w:rPrChange w:id="344" w:author="Alexandre Marcondes" w:date="2019-07-09T18:16:00Z">
            <w:rPr/>
          </w:rPrChange>
        </w:rPr>
        <w:t xml:space="preserve">. </w:t>
      </w:r>
      <w:del w:id="345" w:author="Alexandre Marcondes" w:date="2019-07-03T14:31:00Z">
        <w:r w:rsidR="001E72BB" w:rsidRPr="004E7DBD" w:rsidDel="004A02EF">
          <w:rPr>
            <w:rPrChange w:id="346" w:author="Alexandre Marcondes" w:date="2019-07-09T18:16:00Z">
              <w:rPr/>
            </w:rPrChange>
          </w:rPr>
          <w:delText>As limitações relativas a configurações das rotas permitidas pela SDK do fabricante</w:delText>
        </w:r>
      </w:del>
      <w:del w:id="347" w:author="Alexandre Marcondes" w:date="2019-07-03T14:30:00Z">
        <w:r w:rsidR="001E72BB" w:rsidRPr="004E7DBD" w:rsidDel="004A02EF">
          <w:rPr>
            <w:rPrChange w:id="348" w:author="Alexandre Marcondes" w:date="2019-07-09T18:16:00Z">
              <w:rPr/>
            </w:rPrChange>
          </w:rPr>
          <w:delText>,</w:delText>
        </w:r>
      </w:del>
      <w:del w:id="349" w:author="Alexandre Marcondes" w:date="2019-07-03T14:31:00Z">
        <w:r w:rsidR="001E72BB" w:rsidRPr="004E7DBD" w:rsidDel="004A02EF">
          <w:rPr>
            <w:rPrChange w:id="350" w:author="Alexandre Marcondes" w:date="2019-07-09T18:16:00Z">
              <w:rPr/>
            </w:rPrChange>
          </w:rPr>
          <w:delText xml:space="preserve"> acabou gerando a necessidade de filtrar o resultado dos algoritmos de </w:delText>
        </w:r>
        <w:r w:rsidR="001E72BB" w:rsidRPr="004E7DBD" w:rsidDel="004A02EF">
          <w:rPr>
            <w:i/>
            <w:rPrChange w:id="351" w:author="Alexandre Marcondes" w:date="2019-07-09T18:16:00Z">
              <w:rPr>
                <w:i/>
              </w:rPr>
            </w:rPrChange>
          </w:rPr>
          <w:delText xml:space="preserve">motion planning, </w:delText>
        </w:r>
        <w:r w:rsidR="001E72BB" w:rsidRPr="004E7DBD" w:rsidDel="004A02EF">
          <w:rPr>
            <w:rPrChange w:id="352" w:author="Alexandre Marcondes" w:date="2019-07-09T18:16:00Z">
              <w:rPr/>
            </w:rPrChange>
          </w:rPr>
          <w:delText xml:space="preserve">prejudicando a qualidade das rotas geradas. </w:delText>
        </w:r>
        <w:r w:rsidR="00DD7D6A" w:rsidRPr="004E7DBD" w:rsidDel="004A02EF">
          <w:rPr>
            <w:rPrChange w:id="353" w:author="Alexandre Marcondes" w:date="2019-07-09T18:16:00Z">
              <w:rPr/>
            </w:rPrChange>
          </w:rPr>
          <w:delText>Essa</w:delText>
        </w:r>
        <w:r w:rsidR="001E72BB" w:rsidRPr="004E7DBD" w:rsidDel="004A02EF">
          <w:rPr>
            <w:rPrChange w:id="354" w:author="Alexandre Marcondes" w:date="2019-07-09T18:16:00Z">
              <w:rPr/>
            </w:rPrChange>
          </w:rPr>
          <w:delText xml:space="preserve"> limitação levou ao estudo</w:delText>
        </w:r>
        <w:r w:rsidR="00D37890" w:rsidRPr="004E7DBD" w:rsidDel="004A02EF">
          <w:rPr>
            <w:rPrChange w:id="355" w:author="Alexandre Marcondes" w:date="2019-07-09T18:16:00Z">
              <w:rPr/>
            </w:rPrChange>
          </w:rPr>
          <w:delText xml:space="preserve"> de</w:delText>
        </w:r>
        <w:r w:rsidR="001E72BB" w:rsidRPr="004E7DBD" w:rsidDel="004A02EF">
          <w:rPr>
            <w:rPrChange w:id="356" w:author="Alexandre Marcondes" w:date="2019-07-09T18:16:00Z">
              <w:rPr/>
            </w:rPrChange>
          </w:rPr>
          <w:delText xml:space="preserve"> especificaç</w:delText>
        </w:r>
        <w:r w:rsidR="00DD7D6A" w:rsidRPr="004E7DBD" w:rsidDel="004A02EF">
          <w:rPr>
            <w:rPrChange w:id="357" w:author="Alexandre Marcondes" w:date="2019-07-09T18:16:00Z">
              <w:rPr/>
            </w:rPrChange>
          </w:rPr>
          <w:delText>ão de um novo VANT que atende às</w:delText>
        </w:r>
        <w:r w:rsidR="001E72BB" w:rsidRPr="004E7DBD" w:rsidDel="004A02EF">
          <w:rPr>
            <w:rPrChange w:id="358" w:author="Alexandre Marcondes" w:date="2019-07-09T18:16:00Z">
              <w:rPr/>
            </w:rPrChange>
          </w:rPr>
          <w:delText xml:space="preserve"> necessidades de desenvolvimento requeridas pela </w:delText>
        </w:r>
        <w:r w:rsidR="00DD7D6A" w:rsidRPr="004E7DBD" w:rsidDel="004A02EF">
          <w:rPr>
            <w:rPrChange w:id="359" w:author="Alexandre Marcondes" w:date="2019-07-09T18:16:00Z">
              <w:rPr/>
            </w:rPrChange>
          </w:rPr>
          <w:delText>solução</w:delText>
        </w:r>
        <w:r w:rsidR="001E72BB" w:rsidRPr="004E7DBD" w:rsidDel="004A02EF">
          <w:rPr>
            <w:rPrChange w:id="360" w:author="Alexandre Marcondes" w:date="2019-07-09T18:16:00Z">
              <w:rPr/>
            </w:rPrChange>
          </w:rPr>
          <w:delText>.</w:delText>
        </w:r>
      </w:del>
    </w:p>
    <w:p w:rsidR="00212BCF" w:rsidRPr="004E7DBD" w:rsidRDefault="00212BCF" w:rsidP="001E72BB">
      <w:pPr>
        <w:rPr>
          <w:b/>
          <w:szCs w:val="24"/>
          <w:rPrChange w:id="361" w:author="Alexandre Marcondes" w:date="2019-07-09T18:16:00Z">
            <w:rPr>
              <w:b/>
              <w:szCs w:val="24"/>
            </w:rPr>
          </w:rPrChange>
        </w:rPr>
      </w:pPr>
    </w:p>
    <w:p w:rsidR="001E72BB" w:rsidRPr="004E7DBD" w:rsidRDefault="001E72BB" w:rsidP="004A02EF">
      <w:pPr>
        <w:rPr>
          <w:ins w:id="362" w:author="Alexandre Marcondes" w:date="2019-07-03T14:36:00Z"/>
          <w:i/>
          <w:szCs w:val="24"/>
          <w:rPrChange w:id="363" w:author="Alexandre Marcondes" w:date="2019-07-09T18:16:00Z">
            <w:rPr>
              <w:ins w:id="364" w:author="Alexandre Marcondes" w:date="2019-07-03T14:36:00Z"/>
              <w:i/>
              <w:szCs w:val="24"/>
            </w:rPr>
          </w:rPrChange>
        </w:rPr>
      </w:pPr>
      <w:r w:rsidRPr="004E7DBD">
        <w:rPr>
          <w:b/>
          <w:szCs w:val="24"/>
          <w:rPrChange w:id="365" w:author="Alexandre Marcondes" w:date="2019-07-09T18:16:00Z">
            <w:rPr>
              <w:b/>
              <w:szCs w:val="24"/>
            </w:rPr>
          </w:rPrChange>
        </w:rPr>
        <w:t>Palavras-chave</w:t>
      </w:r>
      <w:r w:rsidRPr="004E7DBD">
        <w:rPr>
          <w:szCs w:val="24"/>
          <w:rPrChange w:id="366" w:author="Alexandre Marcondes" w:date="2019-07-09T18:16:00Z">
            <w:rPr>
              <w:szCs w:val="24"/>
            </w:rPr>
          </w:rPrChange>
        </w:rPr>
        <w:t xml:space="preserve">: </w:t>
      </w:r>
      <w:proofErr w:type="gramStart"/>
      <w:r w:rsidRPr="004E7DBD">
        <w:rPr>
          <w:szCs w:val="24"/>
          <w:rPrChange w:id="367" w:author="Alexandre Marcondes" w:date="2019-07-09T18:16:00Z">
            <w:rPr>
              <w:szCs w:val="24"/>
            </w:rPr>
          </w:rPrChange>
        </w:rPr>
        <w:t>VANT</w:t>
      </w:r>
      <w:ins w:id="368" w:author="Alexandre Marcondes" w:date="2019-07-03T14:35:00Z">
        <w:r w:rsidR="004A02EF" w:rsidRPr="004E7DBD">
          <w:rPr>
            <w:szCs w:val="24"/>
            <w:rPrChange w:id="369" w:author="Alexandre Marcondes" w:date="2019-07-09T18:16:00Z">
              <w:rPr>
                <w:szCs w:val="24"/>
              </w:rPr>
            </w:rPrChange>
          </w:rPr>
          <w:t>;</w:t>
        </w:r>
      </w:ins>
      <w:proofErr w:type="gramEnd"/>
      <w:del w:id="370" w:author="Alexandre Marcondes" w:date="2019-07-03T14:35:00Z">
        <w:r w:rsidRPr="004E7DBD" w:rsidDel="004A02EF">
          <w:rPr>
            <w:szCs w:val="24"/>
            <w:rPrChange w:id="371" w:author="Alexandre Marcondes" w:date="2019-07-09T18:16:00Z">
              <w:rPr>
                <w:szCs w:val="24"/>
              </w:rPr>
            </w:rPrChange>
          </w:rPr>
          <w:delText>,</w:delText>
        </w:r>
      </w:del>
      <w:r w:rsidRPr="004E7DBD">
        <w:rPr>
          <w:szCs w:val="24"/>
          <w:rPrChange w:id="372" w:author="Alexandre Marcondes" w:date="2019-07-09T18:16:00Z">
            <w:rPr>
              <w:szCs w:val="24"/>
            </w:rPr>
          </w:rPrChange>
        </w:rPr>
        <w:t xml:space="preserve"> Inspeção</w:t>
      </w:r>
      <w:ins w:id="373" w:author="Alexandre Marcondes" w:date="2019-07-03T14:35:00Z">
        <w:r w:rsidR="004A02EF" w:rsidRPr="004E7DBD">
          <w:rPr>
            <w:szCs w:val="24"/>
            <w:rPrChange w:id="374" w:author="Alexandre Marcondes" w:date="2019-07-09T18:16:00Z">
              <w:rPr>
                <w:szCs w:val="24"/>
              </w:rPr>
            </w:rPrChange>
          </w:rPr>
          <w:t>;</w:t>
        </w:r>
      </w:ins>
      <w:del w:id="375" w:author="Alexandre Marcondes" w:date="2019-07-03T14:35:00Z">
        <w:r w:rsidRPr="004E7DBD" w:rsidDel="004A02EF">
          <w:rPr>
            <w:szCs w:val="24"/>
            <w:rPrChange w:id="376" w:author="Alexandre Marcondes" w:date="2019-07-09T18:16:00Z">
              <w:rPr>
                <w:szCs w:val="24"/>
              </w:rPr>
            </w:rPrChange>
          </w:rPr>
          <w:delText>,</w:delText>
        </w:r>
      </w:del>
      <w:r w:rsidRPr="004E7DBD">
        <w:rPr>
          <w:szCs w:val="24"/>
          <w:rPrChange w:id="377" w:author="Alexandre Marcondes" w:date="2019-07-09T18:16:00Z">
            <w:rPr>
              <w:szCs w:val="24"/>
            </w:rPr>
          </w:rPrChange>
        </w:rPr>
        <w:t xml:space="preserve"> Rotas</w:t>
      </w:r>
      <w:ins w:id="378" w:author="Alexandre Marcondes" w:date="2019-07-03T14:35:00Z">
        <w:r w:rsidR="004A02EF" w:rsidRPr="004E7DBD">
          <w:rPr>
            <w:szCs w:val="24"/>
            <w:rPrChange w:id="379" w:author="Alexandre Marcondes" w:date="2019-07-09T18:16:00Z">
              <w:rPr>
                <w:szCs w:val="24"/>
              </w:rPr>
            </w:rPrChange>
          </w:rPr>
          <w:t>;</w:t>
        </w:r>
      </w:ins>
      <w:del w:id="380" w:author="Alexandre Marcondes" w:date="2019-07-03T14:35:00Z">
        <w:r w:rsidRPr="004E7DBD" w:rsidDel="004A02EF">
          <w:rPr>
            <w:szCs w:val="24"/>
            <w:rPrChange w:id="381" w:author="Alexandre Marcondes" w:date="2019-07-09T18:16:00Z">
              <w:rPr>
                <w:szCs w:val="24"/>
              </w:rPr>
            </w:rPrChange>
          </w:rPr>
          <w:delText>,</w:delText>
        </w:r>
      </w:del>
      <w:r w:rsidRPr="004E7DBD">
        <w:rPr>
          <w:szCs w:val="24"/>
          <w:rPrChange w:id="382" w:author="Alexandre Marcondes" w:date="2019-07-09T18:16:00Z">
            <w:rPr>
              <w:szCs w:val="24"/>
            </w:rPr>
          </w:rPrChange>
        </w:rPr>
        <w:t xml:space="preserve"> ROS</w:t>
      </w:r>
      <w:ins w:id="383" w:author="Alexandre Marcondes" w:date="2019-07-03T14:36:00Z">
        <w:r w:rsidR="004A02EF" w:rsidRPr="004E7DBD">
          <w:rPr>
            <w:szCs w:val="24"/>
            <w:rPrChange w:id="384" w:author="Alexandre Marcondes" w:date="2019-07-09T18:16:00Z">
              <w:rPr>
                <w:szCs w:val="24"/>
              </w:rPr>
            </w:rPrChange>
          </w:rPr>
          <w:t>;</w:t>
        </w:r>
      </w:ins>
      <w:del w:id="385" w:author="Alexandre Marcondes" w:date="2019-07-03T14:35:00Z">
        <w:r w:rsidRPr="004E7DBD" w:rsidDel="004A02EF">
          <w:rPr>
            <w:szCs w:val="24"/>
            <w:rPrChange w:id="386" w:author="Alexandre Marcondes" w:date="2019-07-09T18:16:00Z">
              <w:rPr>
                <w:szCs w:val="24"/>
              </w:rPr>
            </w:rPrChange>
          </w:rPr>
          <w:delText>,</w:delText>
        </w:r>
      </w:del>
      <w:r w:rsidRPr="004E7DBD">
        <w:rPr>
          <w:szCs w:val="24"/>
          <w:rPrChange w:id="387" w:author="Alexandre Marcondes" w:date="2019-07-09T18:16:00Z">
            <w:rPr>
              <w:szCs w:val="24"/>
            </w:rPr>
          </w:rPrChange>
        </w:rPr>
        <w:t xml:space="preserve"> </w:t>
      </w:r>
      <w:proofErr w:type="spellStart"/>
      <w:r w:rsidRPr="004E7DBD">
        <w:rPr>
          <w:i/>
          <w:szCs w:val="24"/>
          <w:rPrChange w:id="388" w:author="Alexandre Marcondes" w:date="2019-07-09T18:16:00Z">
            <w:rPr>
              <w:i/>
              <w:szCs w:val="24"/>
            </w:rPr>
          </w:rPrChange>
        </w:rPr>
        <w:t>Octotree</w:t>
      </w:r>
      <w:proofErr w:type="spellEnd"/>
      <w:ins w:id="389" w:author="Alexandre Marcondes" w:date="2019-07-03T14:35:00Z">
        <w:r w:rsidR="004A02EF" w:rsidRPr="004E7DBD">
          <w:rPr>
            <w:i/>
            <w:szCs w:val="24"/>
            <w:rPrChange w:id="390" w:author="Alexandre Marcondes" w:date="2019-07-09T18:16:00Z">
              <w:rPr>
                <w:i/>
                <w:szCs w:val="24"/>
              </w:rPr>
            </w:rPrChange>
          </w:rPr>
          <w:t>.</w:t>
        </w:r>
      </w:ins>
    </w:p>
    <w:p w:rsidR="004A02EF" w:rsidRPr="004E7DBD" w:rsidRDefault="004A02EF">
      <w:pPr>
        <w:rPr>
          <w:ins w:id="391" w:author="Alexandre Marcondes" w:date="2019-07-03T14:36:00Z"/>
          <w:i/>
          <w:szCs w:val="24"/>
          <w:rPrChange w:id="392" w:author="Alexandre Marcondes" w:date="2019-07-09T18:16:00Z">
            <w:rPr>
              <w:ins w:id="393" w:author="Alexandre Marcondes" w:date="2019-07-03T14:36:00Z"/>
              <w:i/>
              <w:szCs w:val="24"/>
            </w:rPr>
          </w:rPrChange>
        </w:rPr>
      </w:pPr>
    </w:p>
    <w:p w:rsidR="004A02EF" w:rsidRPr="004E7DBD" w:rsidRDefault="004A02EF">
      <w:pPr>
        <w:rPr>
          <w:i/>
          <w:szCs w:val="24"/>
          <w:rPrChange w:id="394" w:author="Alexandre Marcondes" w:date="2019-07-09T18:16:00Z">
            <w:rPr>
              <w:i/>
              <w:szCs w:val="24"/>
            </w:rPr>
          </w:rPrChange>
        </w:rPr>
        <w:sectPr w:rsidR="004A02EF" w:rsidRPr="004E7DBD" w:rsidSect="00EC6349">
          <w:pgSz w:w="11906" w:h="16838" w:code="9"/>
          <w:pgMar w:top="1701" w:right="1134" w:bottom="1134" w:left="1701" w:header="1134" w:footer="1134" w:gutter="0"/>
          <w:cols w:space="720"/>
          <w:docGrid w:linePitch="360"/>
        </w:sectPr>
      </w:pPr>
    </w:p>
    <w:p w:rsidR="00774144" w:rsidRPr="004E7DBD" w:rsidRDefault="00774144" w:rsidP="00774144">
      <w:pPr>
        <w:suppressAutoHyphens w:val="0"/>
        <w:spacing w:line="240" w:lineRule="auto"/>
        <w:ind w:firstLine="0"/>
        <w:jc w:val="left"/>
        <w:rPr>
          <w:b/>
          <w:caps/>
          <w:rPrChange w:id="395" w:author="Alexandre Marcondes" w:date="2019-07-09T18:16:00Z">
            <w:rPr>
              <w:b/>
              <w:caps/>
            </w:rPr>
          </w:rPrChange>
        </w:rPr>
      </w:pPr>
    </w:p>
    <w:p w:rsidR="001E72BB" w:rsidRPr="004E7DBD" w:rsidRDefault="001E72BB" w:rsidP="001E72BB">
      <w:pPr>
        <w:rPr>
          <w:rPrChange w:id="396" w:author="Alexandre Marcondes" w:date="2019-07-09T18:16:00Z">
            <w:rPr/>
          </w:rPrChange>
        </w:rPr>
      </w:pPr>
    </w:p>
    <w:p w:rsidR="001E72BB" w:rsidRPr="004E7DBD" w:rsidDel="004A02EF" w:rsidRDefault="001E72BB" w:rsidP="001E72BB">
      <w:pPr>
        <w:rPr>
          <w:del w:id="397" w:author="Alexandre Marcondes" w:date="2019-07-03T14:35:00Z"/>
          <w:b/>
          <w:caps/>
          <w:rPrChange w:id="398" w:author="Alexandre Marcondes" w:date="2019-07-09T18:16:00Z">
            <w:rPr>
              <w:del w:id="399" w:author="Alexandre Marcondes" w:date="2019-07-03T14:35:00Z"/>
              <w:b/>
              <w:caps/>
            </w:rPr>
          </w:rPrChange>
        </w:rPr>
      </w:pPr>
    </w:p>
    <w:p w:rsidR="001E72BB" w:rsidRPr="004E7DBD" w:rsidRDefault="001E72BB">
      <w:pPr>
        <w:ind w:firstLine="0"/>
        <w:rPr>
          <w:b/>
          <w:caps/>
          <w:rPrChange w:id="400" w:author="Alexandre Marcondes" w:date="2019-07-09T18:16:00Z">
            <w:rPr>
              <w:b/>
              <w:caps/>
            </w:rPr>
          </w:rPrChange>
        </w:rPr>
        <w:pPrChange w:id="401" w:author="Alexandre Marcondes" w:date="2019-07-03T14:35:00Z">
          <w:pPr/>
        </w:pPrChange>
      </w:pPr>
    </w:p>
    <w:p w:rsidR="001E72BB" w:rsidRPr="004E7DBD" w:rsidRDefault="001E72BB" w:rsidP="001E72BB">
      <w:pPr>
        <w:rPr>
          <w:rPrChange w:id="402" w:author="Alexandre Marcondes" w:date="2019-07-09T18:16:00Z">
            <w:rPr/>
          </w:rPrChange>
        </w:rPr>
        <w:sectPr w:rsidR="001E72BB" w:rsidRPr="004E7DBD" w:rsidSect="00EC6349">
          <w:pgSz w:w="11906" w:h="16838" w:code="9"/>
          <w:pgMar w:top="1701" w:right="1134" w:bottom="1134" w:left="1701" w:header="1134" w:footer="1134" w:gutter="0"/>
          <w:cols w:space="720"/>
          <w:docGrid w:linePitch="360"/>
        </w:sectPr>
      </w:pPr>
    </w:p>
    <w:p w:rsidR="00E80B47" w:rsidRPr="004E7DBD" w:rsidRDefault="00FA721D" w:rsidP="00774144">
      <w:pPr>
        <w:ind w:firstLine="0"/>
        <w:jc w:val="center"/>
        <w:rPr>
          <w:b/>
          <w:caps/>
          <w:rPrChange w:id="403" w:author="Alexandre Marcondes" w:date="2019-07-09T18:16:00Z">
            <w:rPr>
              <w:b/>
              <w:caps/>
            </w:rPr>
          </w:rPrChange>
        </w:rPr>
      </w:pPr>
      <w:r w:rsidRPr="004E7DBD">
        <w:rPr>
          <w:b/>
          <w:caps/>
          <w:rPrChange w:id="404" w:author="Alexandre Marcondes" w:date="2019-07-09T18:16:00Z">
            <w:rPr>
              <w:b/>
              <w:caps/>
            </w:rPr>
          </w:rPrChange>
        </w:rPr>
        <w:lastRenderedPageBreak/>
        <w:t>Abstract</w:t>
      </w:r>
    </w:p>
    <w:p w:rsidR="0052788B" w:rsidRPr="004E7DBD" w:rsidRDefault="0052788B" w:rsidP="00342049">
      <w:pPr>
        <w:jc w:val="center"/>
        <w:rPr>
          <w:b/>
          <w:caps/>
          <w:rPrChange w:id="405" w:author="Alexandre Marcondes" w:date="2019-07-09T18:16:00Z">
            <w:rPr>
              <w:b/>
              <w:caps/>
            </w:rPr>
          </w:rPrChange>
        </w:rPr>
      </w:pPr>
    </w:p>
    <w:p w:rsidR="00A52A76" w:rsidRPr="004E7DBD" w:rsidRDefault="00A52A76" w:rsidP="00A52A76">
      <w:pPr>
        <w:ind w:firstLine="0"/>
        <w:rPr>
          <w:szCs w:val="24"/>
          <w:lang w:val="en-US"/>
          <w:rPrChange w:id="406" w:author="Alexandre Marcondes" w:date="2019-07-09T18:16:00Z">
            <w:rPr>
              <w:szCs w:val="24"/>
              <w:lang w:val="en-US"/>
            </w:rPr>
          </w:rPrChange>
        </w:rPr>
      </w:pPr>
      <w:r w:rsidRPr="004E7DBD">
        <w:rPr>
          <w:szCs w:val="24"/>
          <w:lang w:val="en-US"/>
          <w:rPrChange w:id="407" w:author="Alexandre Marcondes" w:date="2019-07-09T18:16:00Z">
            <w:rPr>
              <w:szCs w:val="24"/>
              <w:lang w:val="en-US"/>
            </w:rPr>
          </w:rPrChange>
        </w:rPr>
        <w:t xml:space="preserve">Due the growing of technological demand imposed on the agents of production and distribution of the electricity sector, associated with the rigorous and costly determinations of the regulatory agencies of the energy market, the results of this work allow the flexibility and consequent increase in assertiveness of the inspection plans of high added value equipment located in producers substations. The solution was developed at the CERTI Foundation as part of the experimental module of acquisition automation of thermographic images on substation </w:t>
      </w:r>
      <w:proofErr w:type="spellStart"/>
      <w:r w:rsidRPr="004E7DBD">
        <w:rPr>
          <w:szCs w:val="24"/>
          <w:lang w:val="en-US"/>
          <w:rPrChange w:id="408" w:author="Alexandre Marcondes" w:date="2019-07-09T18:16:00Z">
            <w:rPr>
              <w:szCs w:val="24"/>
              <w:lang w:val="en-US"/>
            </w:rPr>
          </w:rPrChange>
        </w:rPr>
        <w:t>equipments</w:t>
      </w:r>
      <w:proofErr w:type="spellEnd"/>
      <w:r w:rsidRPr="004E7DBD">
        <w:rPr>
          <w:szCs w:val="24"/>
          <w:lang w:val="en-US"/>
          <w:rPrChange w:id="409" w:author="Alexandre Marcondes" w:date="2019-07-09T18:16:00Z">
            <w:rPr>
              <w:szCs w:val="24"/>
              <w:lang w:val="en-US"/>
            </w:rPr>
          </w:rPrChange>
        </w:rPr>
        <w:t xml:space="preserve">, included on the project PD-02866-0015-2019, contracted by the energy company 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operator. During the point collection the operator defines which routes will be adaptive </w:t>
      </w:r>
      <w:proofErr w:type="gramStart"/>
      <w:r w:rsidRPr="004E7DBD">
        <w:rPr>
          <w:szCs w:val="24"/>
          <w:lang w:val="en-US"/>
          <w:rPrChange w:id="410" w:author="Alexandre Marcondes" w:date="2019-07-09T18:16:00Z">
            <w:rPr>
              <w:szCs w:val="24"/>
              <w:lang w:val="en-US"/>
            </w:rPr>
          </w:rPrChange>
        </w:rPr>
        <w:t>routes,</w:t>
      </w:r>
      <w:proofErr w:type="gramEnd"/>
      <w:r w:rsidRPr="004E7DBD">
        <w:rPr>
          <w:szCs w:val="24"/>
          <w:lang w:val="en-US"/>
          <w:rPrChange w:id="411" w:author="Alexandre Marcondes" w:date="2019-07-09T18:16:00Z">
            <w:rPr>
              <w:szCs w:val="24"/>
              <w:lang w:val="en-US"/>
            </w:rPr>
          </w:rPrChange>
        </w:rPr>
        <w:t xml:space="preserve"> these have as 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w:t>
      </w:r>
      <w:proofErr w:type="spellStart"/>
      <w:r w:rsidRPr="004E7DBD">
        <w:rPr>
          <w:szCs w:val="24"/>
          <w:lang w:val="en-US"/>
          <w:rPrChange w:id="412" w:author="Alexandre Marcondes" w:date="2019-07-09T18:16:00Z">
            <w:rPr>
              <w:szCs w:val="24"/>
              <w:lang w:val="en-US"/>
            </w:rPr>
          </w:rPrChange>
        </w:rPr>
        <w:t>Octotree</w:t>
      </w:r>
      <w:proofErr w:type="spellEnd"/>
      <w:r w:rsidRPr="004E7DBD">
        <w:rPr>
          <w:szCs w:val="24"/>
          <w:lang w:val="en-US"/>
          <w:rPrChange w:id="413" w:author="Alexandre Marcondes" w:date="2019-07-09T18:16:00Z">
            <w:rPr>
              <w:szCs w:val="24"/>
              <w:lang w:val="en-US"/>
            </w:rPr>
          </w:rPrChange>
        </w:rPr>
        <w:t>,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specification study of a new UAV that meets the development needs required by the solution.</w:t>
      </w:r>
    </w:p>
    <w:p w:rsidR="00A52A76" w:rsidRPr="004E7DBD" w:rsidRDefault="00A52A76" w:rsidP="00A52A76">
      <w:pPr>
        <w:ind w:firstLine="0"/>
        <w:rPr>
          <w:szCs w:val="24"/>
          <w:lang w:val="en-US"/>
          <w:rPrChange w:id="414" w:author="Alexandre Marcondes" w:date="2019-07-09T18:16:00Z">
            <w:rPr>
              <w:szCs w:val="24"/>
              <w:lang w:val="en-US"/>
            </w:rPr>
          </w:rPrChange>
        </w:rPr>
      </w:pPr>
    </w:p>
    <w:p w:rsidR="00A52A76" w:rsidRPr="004E7DBD" w:rsidRDefault="00A52A76" w:rsidP="00A52A76">
      <w:pPr>
        <w:ind w:firstLine="0"/>
        <w:rPr>
          <w:szCs w:val="24"/>
          <w:lang w:val="en-US"/>
          <w:rPrChange w:id="415" w:author="Alexandre Marcondes" w:date="2019-07-09T18:16:00Z">
            <w:rPr>
              <w:szCs w:val="24"/>
              <w:lang w:val="en-US"/>
            </w:rPr>
          </w:rPrChange>
        </w:rPr>
      </w:pPr>
      <w:r w:rsidRPr="004E7DBD">
        <w:rPr>
          <w:b/>
          <w:szCs w:val="24"/>
          <w:lang w:val="en-US"/>
          <w:rPrChange w:id="416" w:author="Alexandre Marcondes" w:date="2019-07-09T18:16:00Z">
            <w:rPr>
              <w:b/>
              <w:szCs w:val="24"/>
              <w:lang w:val="en-US"/>
            </w:rPr>
          </w:rPrChange>
        </w:rPr>
        <w:t>Key-words</w:t>
      </w:r>
      <w:r w:rsidRPr="004E7DBD">
        <w:rPr>
          <w:szCs w:val="24"/>
          <w:lang w:val="en-US"/>
          <w:rPrChange w:id="417" w:author="Alexandre Marcondes" w:date="2019-07-09T18:16:00Z">
            <w:rPr>
              <w:szCs w:val="24"/>
              <w:lang w:val="en-US"/>
            </w:rPr>
          </w:rPrChange>
        </w:rPr>
        <w:t>: UAV</w:t>
      </w:r>
      <w:ins w:id="418" w:author="Alexandre Marcondes" w:date="2019-07-03T14:35:00Z">
        <w:r w:rsidR="004A02EF" w:rsidRPr="004E7DBD">
          <w:rPr>
            <w:szCs w:val="24"/>
            <w:lang w:val="en-US"/>
            <w:rPrChange w:id="419" w:author="Alexandre Marcondes" w:date="2019-07-09T18:16:00Z">
              <w:rPr>
                <w:szCs w:val="24"/>
                <w:lang w:val="en-US"/>
              </w:rPr>
            </w:rPrChange>
          </w:rPr>
          <w:t>;</w:t>
        </w:r>
      </w:ins>
      <w:del w:id="420" w:author="Alexandre Marcondes" w:date="2019-07-03T14:35:00Z">
        <w:r w:rsidRPr="004E7DBD" w:rsidDel="004A02EF">
          <w:rPr>
            <w:szCs w:val="24"/>
            <w:lang w:val="en-US"/>
            <w:rPrChange w:id="421" w:author="Alexandre Marcondes" w:date="2019-07-09T18:16:00Z">
              <w:rPr>
                <w:szCs w:val="24"/>
                <w:lang w:val="en-US"/>
              </w:rPr>
            </w:rPrChange>
          </w:rPr>
          <w:delText>.</w:delText>
        </w:r>
      </w:del>
      <w:r w:rsidRPr="004E7DBD">
        <w:rPr>
          <w:szCs w:val="24"/>
          <w:lang w:val="en-US"/>
          <w:rPrChange w:id="422" w:author="Alexandre Marcondes" w:date="2019-07-09T18:16:00Z">
            <w:rPr>
              <w:szCs w:val="24"/>
              <w:lang w:val="en-US"/>
            </w:rPr>
          </w:rPrChange>
        </w:rPr>
        <w:t xml:space="preserve"> Inspection</w:t>
      </w:r>
      <w:ins w:id="423" w:author="Alexandre Marcondes" w:date="2019-07-03T14:35:00Z">
        <w:r w:rsidR="004A02EF" w:rsidRPr="004E7DBD">
          <w:rPr>
            <w:szCs w:val="24"/>
            <w:lang w:val="en-US"/>
            <w:rPrChange w:id="424" w:author="Alexandre Marcondes" w:date="2019-07-09T18:16:00Z">
              <w:rPr>
                <w:szCs w:val="24"/>
                <w:lang w:val="en-US"/>
              </w:rPr>
            </w:rPrChange>
          </w:rPr>
          <w:t>;</w:t>
        </w:r>
      </w:ins>
      <w:del w:id="425" w:author="Alexandre Marcondes" w:date="2019-07-03T14:35:00Z">
        <w:r w:rsidRPr="004E7DBD" w:rsidDel="004A02EF">
          <w:rPr>
            <w:szCs w:val="24"/>
            <w:lang w:val="en-US"/>
            <w:rPrChange w:id="426" w:author="Alexandre Marcondes" w:date="2019-07-09T18:16:00Z">
              <w:rPr>
                <w:szCs w:val="24"/>
                <w:lang w:val="en-US"/>
              </w:rPr>
            </w:rPrChange>
          </w:rPr>
          <w:delText>.</w:delText>
        </w:r>
      </w:del>
      <w:r w:rsidRPr="004E7DBD">
        <w:rPr>
          <w:szCs w:val="24"/>
          <w:lang w:val="en-US"/>
          <w:rPrChange w:id="427" w:author="Alexandre Marcondes" w:date="2019-07-09T18:16:00Z">
            <w:rPr>
              <w:szCs w:val="24"/>
              <w:lang w:val="en-US"/>
            </w:rPr>
          </w:rPrChange>
        </w:rPr>
        <w:t xml:space="preserve"> </w:t>
      </w:r>
      <w:proofErr w:type="spellStart"/>
      <w:r w:rsidRPr="004E7DBD">
        <w:rPr>
          <w:szCs w:val="24"/>
          <w:lang w:val="en-US"/>
          <w:rPrChange w:id="428" w:author="Alexandre Marcondes" w:date="2019-07-09T18:16:00Z">
            <w:rPr>
              <w:szCs w:val="24"/>
              <w:lang w:val="en-US"/>
            </w:rPr>
          </w:rPrChange>
        </w:rPr>
        <w:t>Adaptative</w:t>
      </w:r>
      <w:proofErr w:type="gramStart"/>
      <w:ins w:id="429" w:author="Alexandre Marcondes" w:date="2019-07-03T14:35:00Z">
        <w:r w:rsidR="004A02EF" w:rsidRPr="004E7DBD">
          <w:rPr>
            <w:szCs w:val="24"/>
            <w:lang w:val="en-US"/>
            <w:rPrChange w:id="430" w:author="Alexandre Marcondes" w:date="2019-07-09T18:16:00Z">
              <w:rPr>
                <w:szCs w:val="24"/>
                <w:lang w:val="en-US"/>
              </w:rPr>
            </w:rPrChange>
          </w:rPr>
          <w:t>;</w:t>
        </w:r>
      </w:ins>
      <w:proofErr w:type="gramEnd"/>
      <w:del w:id="431" w:author="Alexandre Marcondes" w:date="2019-07-03T14:35:00Z">
        <w:r w:rsidRPr="004E7DBD" w:rsidDel="004A02EF">
          <w:rPr>
            <w:szCs w:val="24"/>
            <w:lang w:val="en-US"/>
            <w:rPrChange w:id="432" w:author="Alexandre Marcondes" w:date="2019-07-09T18:16:00Z">
              <w:rPr>
                <w:szCs w:val="24"/>
                <w:lang w:val="en-US"/>
              </w:rPr>
            </w:rPrChange>
          </w:rPr>
          <w:delText xml:space="preserve"> </w:delText>
        </w:r>
      </w:del>
      <w:r w:rsidRPr="004E7DBD">
        <w:rPr>
          <w:szCs w:val="24"/>
          <w:lang w:val="en-US"/>
          <w:rPrChange w:id="433" w:author="Alexandre Marcondes" w:date="2019-07-09T18:16:00Z">
            <w:rPr>
              <w:szCs w:val="24"/>
              <w:lang w:val="en-US"/>
            </w:rPr>
          </w:rPrChange>
        </w:rPr>
        <w:t>Route</w:t>
      </w:r>
      <w:proofErr w:type="spellEnd"/>
      <w:ins w:id="434" w:author="Alexandre Marcondes" w:date="2019-07-03T14:35:00Z">
        <w:r w:rsidR="004A02EF" w:rsidRPr="004E7DBD">
          <w:rPr>
            <w:szCs w:val="24"/>
            <w:lang w:val="en-US"/>
            <w:rPrChange w:id="435" w:author="Alexandre Marcondes" w:date="2019-07-09T18:16:00Z">
              <w:rPr>
                <w:szCs w:val="24"/>
                <w:lang w:val="en-US"/>
              </w:rPr>
            </w:rPrChange>
          </w:rPr>
          <w:t>.</w:t>
        </w:r>
      </w:ins>
    </w:p>
    <w:p w:rsidR="00774144" w:rsidRPr="004E7DBD" w:rsidRDefault="00774144" w:rsidP="00774144">
      <w:pPr>
        <w:suppressAutoHyphens w:val="0"/>
        <w:spacing w:line="240" w:lineRule="auto"/>
        <w:ind w:firstLine="0"/>
        <w:jc w:val="left"/>
        <w:rPr>
          <w:b/>
          <w:sz w:val="32"/>
          <w:lang w:val="en-US"/>
          <w:rPrChange w:id="436" w:author="Alexandre Marcondes" w:date="2019-07-09T18:16:00Z">
            <w:rPr>
              <w:b/>
              <w:sz w:val="32"/>
              <w:lang w:val="en-US"/>
            </w:rPr>
          </w:rPrChange>
        </w:rPr>
      </w:pPr>
    </w:p>
    <w:p w:rsidR="000D466F" w:rsidRPr="004E7DBD" w:rsidRDefault="000D466F">
      <w:pPr>
        <w:suppressAutoHyphens w:val="0"/>
        <w:spacing w:line="240" w:lineRule="auto"/>
        <w:ind w:firstLine="0"/>
        <w:jc w:val="left"/>
        <w:rPr>
          <w:b/>
          <w:sz w:val="32"/>
          <w:lang w:val="en-US"/>
          <w:rPrChange w:id="437" w:author="Alexandre Marcondes" w:date="2019-07-09T18:16:00Z">
            <w:rPr>
              <w:b/>
              <w:sz w:val="32"/>
              <w:lang w:val="en-US"/>
            </w:rPr>
          </w:rPrChange>
        </w:rPr>
      </w:pPr>
      <w:r w:rsidRPr="004E7DBD">
        <w:rPr>
          <w:b/>
          <w:sz w:val="32"/>
          <w:lang w:val="en-US"/>
          <w:rPrChange w:id="438" w:author="Alexandre Marcondes" w:date="2019-07-09T18:16:00Z">
            <w:rPr>
              <w:b/>
              <w:sz w:val="32"/>
              <w:lang w:val="en-US"/>
            </w:rPr>
          </w:rPrChange>
        </w:rPr>
        <w:br w:type="page"/>
      </w:r>
    </w:p>
    <w:p w:rsidR="00ED36BB" w:rsidRPr="004E7DBD" w:rsidRDefault="00ED36BB">
      <w:pPr>
        <w:suppressAutoHyphens w:val="0"/>
        <w:spacing w:line="240" w:lineRule="auto"/>
        <w:ind w:firstLine="0"/>
        <w:jc w:val="left"/>
        <w:rPr>
          <w:b/>
          <w:caps/>
          <w:lang w:val="en-US"/>
          <w:rPrChange w:id="439" w:author="Alexandre Marcondes" w:date="2019-07-09T18:16:00Z">
            <w:rPr>
              <w:b/>
              <w:caps/>
              <w:lang w:val="en-US"/>
            </w:rPr>
          </w:rPrChange>
        </w:rPr>
      </w:pPr>
      <w:r w:rsidRPr="004E7DBD">
        <w:rPr>
          <w:b/>
          <w:caps/>
          <w:lang w:val="en-US"/>
          <w:rPrChange w:id="440" w:author="Alexandre Marcondes" w:date="2019-07-09T18:16:00Z">
            <w:rPr>
              <w:b/>
              <w:caps/>
              <w:lang w:val="en-US"/>
            </w:rPr>
          </w:rPrChange>
        </w:rPr>
        <w:lastRenderedPageBreak/>
        <w:br w:type="page"/>
      </w:r>
    </w:p>
    <w:p w:rsidR="00774144" w:rsidRPr="004E7DBD" w:rsidRDefault="00774144" w:rsidP="00774144">
      <w:pPr>
        <w:suppressAutoHyphens w:val="0"/>
        <w:spacing w:line="240" w:lineRule="auto"/>
        <w:ind w:firstLine="0"/>
        <w:jc w:val="left"/>
        <w:rPr>
          <w:b/>
          <w:caps/>
          <w:lang w:val="en-US"/>
          <w:rPrChange w:id="441" w:author="Alexandre Marcondes" w:date="2019-07-09T18:16:00Z">
            <w:rPr>
              <w:b/>
              <w:caps/>
              <w:lang w:val="en-US"/>
            </w:rPr>
          </w:rPrChange>
        </w:rPr>
        <w:sectPr w:rsidR="00774144" w:rsidRPr="004E7DBD" w:rsidSect="00EC6349">
          <w:pgSz w:w="11906" w:h="16838" w:code="9"/>
          <w:pgMar w:top="1701" w:right="1134" w:bottom="1134" w:left="1701" w:header="1134" w:footer="1134" w:gutter="0"/>
          <w:cols w:space="720"/>
          <w:docGrid w:linePitch="360"/>
        </w:sectPr>
      </w:pPr>
    </w:p>
    <w:p w:rsidR="000D466F" w:rsidRPr="004E7DBD" w:rsidRDefault="000D466F" w:rsidP="000D466F">
      <w:pPr>
        <w:pStyle w:val="ndicedeilustraes"/>
        <w:tabs>
          <w:tab w:val="right" w:leader="dot" w:pos="9061"/>
        </w:tabs>
        <w:jc w:val="center"/>
        <w:rPr>
          <w:b/>
          <w:caps/>
          <w:rPrChange w:id="442" w:author="Alexandre Marcondes" w:date="2019-07-09T18:16:00Z">
            <w:rPr>
              <w:b/>
              <w:caps/>
            </w:rPr>
          </w:rPrChange>
        </w:rPr>
      </w:pPr>
      <w:r w:rsidRPr="004E7DBD">
        <w:rPr>
          <w:b/>
          <w:caps/>
          <w:rPrChange w:id="443" w:author="Alexandre Marcondes" w:date="2019-07-09T18:16:00Z">
            <w:rPr>
              <w:b/>
              <w:caps/>
            </w:rPr>
          </w:rPrChange>
        </w:rPr>
        <w:lastRenderedPageBreak/>
        <w:t>Lista de Ilustracoes</w:t>
      </w:r>
    </w:p>
    <w:p w:rsidR="000D466F" w:rsidRPr="004E7DBD" w:rsidRDefault="000D466F" w:rsidP="000D466F">
      <w:pPr>
        <w:rPr>
          <w:rPrChange w:id="444" w:author="Alexandre Marcondes" w:date="2019-07-09T18:16:00Z">
            <w:rPr/>
          </w:rPrChange>
        </w:rPr>
      </w:pPr>
    </w:p>
    <w:p w:rsidR="000D466F" w:rsidRPr="004E7DBD" w:rsidRDefault="000D466F">
      <w:pPr>
        <w:pStyle w:val="ndicedeilustraes"/>
        <w:tabs>
          <w:tab w:val="right" w:leader="dot" w:pos="9061"/>
        </w:tabs>
        <w:rPr>
          <w:rFonts w:asciiTheme="minorHAnsi" w:eastAsiaTheme="minorEastAsia" w:hAnsiTheme="minorHAnsi" w:cstheme="minorBidi"/>
          <w:noProof/>
          <w:sz w:val="22"/>
          <w:szCs w:val="22"/>
          <w:lang w:eastAsia="pt-BR"/>
          <w:rPrChange w:id="445" w:author="Alexandre Marcondes" w:date="2019-07-09T18:16:00Z">
            <w:rPr>
              <w:rFonts w:asciiTheme="minorHAnsi" w:eastAsiaTheme="minorEastAsia" w:hAnsiTheme="minorHAnsi" w:cstheme="minorBidi"/>
              <w:noProof/>
              <w:sz w:val="22"/>
              <w:szCs w:val="22"/>
              <w:lang w:eastAsia="pt-BR"/>
            </w:rPr>
          </w:rPrChange>
        </w:rPr>
      </w:pPr>
      <w:r w:rsidRPr="004E7DBD">
        <w:rPr>
          <w:b/>
          <w:caps/>
          <w:rPrChange w:id="446" w:author="Alexandre Marcondes" w:date="2019-07-09T18:16:00Z">
            <w:rPr>
              <w:b/>
              <w:caps/>
            </w:rPr>
          </w:rPrChange>
        </w:rPr>
        <w:fldChar w:fldCharType="begin"/>
      </w:r>
      <w:r w:rsidRPr="004E7DBD">
        <w:rPr>
          <w:b/>
          <w:caps/>
          <w:rPrChange w:id="447" w:author="Alexandre Marcondes" w:date="2019-07-09T18:16:00Z">
            <w:rPr>
              <w:b/>
              <w:caps/>
            </w:rPr>
          </w:rPrChange>
        </w:rPr>
        <w:instrText xml:space="preserve"> TOC \h \z \c "Figura" </w:instrText>
      </w:r>
      <w:r w:rsidRPr="004E7DBD">
        <w:rPr>
          <w:b/>
          <w:caps/>
          <w:rPrChange w:id="448" w:author="Alexandre Marcondes" w:date="2019-07-09T18:16:00Z">
            <w:rPr>
              <w:b/>
              <w:caps/>
            </w:rPr>
          </w:rPrChange>
        </w:rPr>
        <w:fldChar w:fldCharType="separate"/>
      </w:r>
      <w:r w:rsidR="00AC6783" w:rsidRPr="004E7DBD">
        <w:rPr>
          <w:rPrChange w:id="449" w:author="Alexandre Marcondes" w:date="2019-07-09T18:16:00Z">
            <w:rPr/>
          </w:rPrChange>
        </w:rPr>
        <w:fldChar w:fldCharType="begin"/>
      </w:r>
      <w:r w:rsidR="00AC6783" w:rsidRPr="004E7DBD">
        <w:rPr>
          <w:rPrChange w:id="450" w:author="Alexandre Marcondes" w:date="2019-07-09T18:16:00Z">
            <w:rPr/>
          </w:rPrChange>
        </w:rPr>
        <w:instrText xml:space="preserve"> HYPERLINK \l "_Toc9088474" </w:instrText>
      </w:r>
      <w:r w:rsidR="00AC6783" w:rsidRPr="004E7DBD">
        <w:rPr>
          <w:rPrChange w:id="451" w:author="Alexandre Marcondes" w:date="2019-07-09T18:16:00Z">
            <w:rPr/>
          </w:rPrChange>
        </w:rPr>
        <w:fldChar w:fldCharType="separate"/>
      </w:r>
      <w:r w:rsidRPr="004E7DBD">
        <w:rPr>
          <w:rStyle w:val="Hyperlink"/>
          <w:noProof/>
          <w:color w:val="auto"/>
          <w:rPrChange w:id="452" w:author="Alexandre Marcondes" w:date="2019-07-09T18:16:00Z">
            <w:rPr>
              <w:rStyle w:val="Hyperlink"/>
              <w:noProof/>
            </w:rPr>
          </w:rPrChange>
        </w:rPr>
        <w:t>Figura 1 - Registro com ROS Master</w:t>
      </w:r>
      <w:r w:rsidRPr="004E7DBD">
        <w:rPr>
          <w:noProof/>
          <w:webHidden/>
          <w:rPrChange w:id="453" w:author="Alexandre Marcondes" w:date="2019-07-09T18:16:00Z">
            <w:rPr>
              <w:noProof/>
              <w:webHidden/>
            </w:rPr>
          </w:rPrChange>
        </w:rPr>
        <w:tab/>
      </w:r>
      <w:r w:rsidRPr="004E7DBD">
        <w:rPr>
          <w:noProof/>
          <w:webHidden/>
          <w:rPrChange w:id="454" w:author="Alexandre Marcondes" w:date="2019-07-09T18:16:00Z">
            <w:rPr>
              <w:noProof/>
              <w:webHidden/>
            </w:rPr>
          </w:rPrChange>
        </w:rPr>
        <w:fldChar w:fldCharType="begin"/>
      </w:r>
      <w:r w:rsidRPr="004E7DBD">
        <w:rPr>
          <w:noProof/>
          <w:webHidden/>
          <w:rPrChange w:id="455" w:author="Alexandre Marcondes" w:date="2019-07-09T18:16:00Z">
            <w:rPr>
              <w:noProof/>
              <w:webHidden/>
            </w:rPr>
          </w:rPrChange>
        </w:rPr>
        <w:instrText xml:space="preserve"> PAGEREF _Toc9088474 \h </w:instrText>
      </w:r>
      <w:r w:rsidRPr="004E7DBD">
        <w:rPr>
          <w:noProof/>
          <w:webHidden/>
          <w:rPrChange w:id="456" w:author="Alexandre Marcondes" w:date="2019-07-09T18:16:00Z">
            <w:rPr>
              <w:noProof/>
              <w:webHidden/>
            </w:rPr>
          </w:rPrChange>
        </w:rPr>
      </w:r>
      <w:r w:rsidRPr="004E7DBD">
        <w:rPr>
          <w:noProof/>
          <w:webHidden/>
          <w:rPrChange w:id="457" w:author="Alexandre Marcondes" w:date="2019-07-09T18:16:00Z">
            <w:rPr>
              <w:noProof/>
              <w:webHidden/>
            </w:rPr>
          </w:rPrChange>
        </w:rPr>
        <w:fldChar w:fldCharType="separate"/>
      </w:r>
      <w:r w:rsidR="00A52A76" w:rsidRPr="004E7DBD">
        <w:rPr>
          <w:noProof/>
          <w:webHidden/>
          <w:rPrChange w:id="458" w:author="Alexandre Marcondes" w:date="2019-07-09T18:16:00Z">
            <w:rPr>
              <w:noProof/>
              <w:webHidden/>
            </w:rPr>
          </w:rPrChange>
        </w:rPr>
        <w:t>32</w:t>
      </w:r>
      <w:r w:rsidRPr="004E7DBD">
        <w:rPr>
          <w:noProof/>
          <w:webHidden/>
          <w:rPrChange w:id="459" w:author="Alexandre Marcondes" w:date="2019-07-09T18:16:00Z">
            <w:rPr>
              <w:noProof/>
              <w:webHidden/>
            </w:rPr>
          </w:rPrChange>
        </w:rPr>
        <w:fldChar w:fldCharType="end"/>
      </w:r>
      <w:r w:rsidR="00AC6783" w:rsidRPr="004E7DBD">
        <w:rPr>
          <w:noProof/>
          <w:rPrChange w:id="46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461" w:author="Alexandre Marcondes" w:date="2019-07-09T18:16:00Z">
            <w:rPr>
              <w:rFonts w:asciiTheme="minorHAnsi" w:eastAsiaTheme="minorEastAsia" w:hAnsiTheme="minorHAnsi" w:cstheme="minorBidi"/>
              <w:noProof/>
              <w:sz w:val="22"/>
              <w:szCs w:val="22"/>
              <w:lang w:eastAsia="pt-BR"/>
            </w:rPr>
          </w:rPrChange>
        </w:rPr>
      </w:pPr>
      <w:r w:rsidRPr="004E7DBD">
        <w:rPr>
          <w:rPrChange w:id="462" w:author="Alexandre Marcondes" w:date="2019-07-09T18:16:00Z">
            <w:rPr/>
          </w:rPrChange>
        </w:rPr>
        <w:fldChar w:fldCharType="begin"/>
      </w:r>
      <w:r w:rsidRPr="004E7DBD">
        <w:rPr>
          <w:rPrChange w:id="463" w:author="Alexandre Marcondes" w:date="2019-07-09T18:16:00Z">
            <w:rPr/>
          </w:rPrChange>
        </w:rPr>
        <w:instrText xml:space="preserve"> HYPERLINK \l "_Toc9088475" </w:instrText>
      </w:r>
      <w:r w:rsidRPr="004E7DBD">
        <w:rPr>
          <w:rPrChange w:id="464" w:author="Alexandre Marcondes" w:date="2019-07-09T18:16:00Z">
            <w:rPr/>
          </w:rPrChange>
        </w:rPr>
        <w:fldChar w:fldCharType="separate"/>
      </w:r>
      <w:r w:rsidR="000D466F" w:rsidRPr="004E7DBD">
        <w:rPr>
          <w:rStyle w:val="Hyperlink"/>
          <w:noProof/>
          <w:color w:val="auto"/>
          <w:rPrChange w:id="465" w:author="Alexandre Marcondes" w:date="2019-07-09T18:16:00Z">
            <w:rPr>
              <w:rStyle w:val="Hyperlink"/>
              <w:noProof/>
            </w:rPr>
          </w:rPrChange>
        </w:rPr>
        <w:t>Figura 2 - Serviços e Tópicos</w:t>
      </w:r>
      <w:r w:rsidR="000D466F" w:rsidRPr="004E7DBD">
        <w:rPr>
          <w:noProof/>
          <w:webHidden/>
          <w:rPrChange w:id="466" w:author="Alexandre Marcondes" w:date="2019-07-09T18:16:00Z">
            <w:rPr>
              <w:noProof/>
              <w:webHidden/>
            </w:rPr>
          </w:rPrChange>
        </w:rPr>
        <w:tab/>
      </w:r>
      <w:r w:rsidR="000D466F" w:rsidRPr="004E7DBD">
        <w:rPr>
          <w:noProof/>
          <w:webHidden/>
          <w:rPrChange w:id="467" w:author="Alexandre Marcondes" w:date="2019-07-09T18:16:00Z">
            <w:rPr>
              <w:noProof/>
              <w:webHidden/>
            </w:rPr>
          </w:rPrChange>
        </w:rPr>
        <w:fldChar w:fldCharType="begin"/>
      </w:r>
      <w:r w:rsidR="000D466F" w:rsidRPr="004E7DBD">
        <w:rPr>
          <w:noProof/>
          <w:webHidden/>
          <w:rPrChange w:id="468" w:author="Alexandre Marcondes" w:date="2019-07-09T18:16:00Z">
            <w:rPr>
              <w:noProof/>
              <w:webHidden/>
            </w:rPr>
          </w:rPrChange>
        </w:rPr>
        <w:instrText xml:space="preserve"> PAGEREF _Toc9088475 \h </w:instrText>
      </w:r>
      <w:r w:rsidR="000D466F" w:rsidRPr="004E7DBD">
        <w:rPr>
          <w:noProof/>
          <w:webHidden/>
          <w:rPrChange w:id="469" w:author="Alexandre Marcondes" w:date="2019-07-09T18:16:00Z">
            <w:rPr>
              <w:noProof/>
              <w:webHidden/>
            </w:rPr>
          </w:rPrChange>
        </w:rPr>
      </w:r>
      <w:r w:rsidR="000D466F" w:rsidRPr="004E7DBD">
        <w:rPr>
          <w:noProof/>
          <w:webHidden/>
          <w:rPrChange w:id="470" w:author="Alexandre Marcondes" w:date="2019-07-09T18:16:00Z">
            <w:rPr>
              <w:noProof/>
              <w:webHidden/>
            </w:rPr>
          </w:rPrChange>
        </w:rPr>
        <w:fldChar w:fldCharType="separate"/>
      </w:r>
      <w:r w:rsidR="00A52A76" w:rsidRPr="004E7DBD">
        <w:rPr>
          <w:noProof/>
          <w:webHidden/>
          <w:rPrChange w:id="471" w:author="Alexandre Marcondes" w:date="2019-07-09T18:16:00Z">
            <w:rPr>
              <w:noProof/>
              <w:webHidden/>
            </w:rPr>
          </w:rPrChange>
        </w:rPr>
        <w:t>33</w:t>
      </w:r>
      <w:r w:rsidR="000D466F" w:rsidRPr="004E7DBD">
        <w:rPr>
          <w:noProof/>
          <w:webHidden/>
          <w:rPrChange w:id="472" w:author="Alexandre Marcondes" w:date="2019-07-09T18:16:00Z">
            <w:rPr>
              <w:noProof/>
              <w:webHidden/>
            </w:rPr>
          </w:rPrChange>
        </w:rPr>
        <w:fldChar w:fldCharType="end"/>
      </w:r>
      <w:r w:rsidRPr="004E7DBD">
        <w:rPr>
          <w:noProof/>
          <w:rPrChange w:id="47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474" w:author="Alexandre Marcondes" w:date="2019-07-09T18:16:00Z">
            <w:rPr>
              <w:rFonts w:asciiTheme="minorHAnsi" w:eastAsiaTheme="minorEastAsia" w:hAnsiTheme="minorHAnsi" w:cstheme="minorBidi"/>
              <w:noProof/>
              <w:sz w:val="22"/>
              <w:szCs w:val="22"/>
              <w:lang w:eastAsia="pt-BR"/>
            </w:rPr>
          </w:rPrChange>
        </w:rPr>
      </w:pPr>
      <w:r w:rsidRPr="004E7DBD">
        <w:rPr>
          <w:rPrChange w:id="475" w:author="Alexandre Marcondes" w:date="2019-07-09T18:16:00Z">
            <w:rPr/>
          </w:rPrChange>
        </w:rPr>
        <w:fldChar w:fldCharType="begin"/>
      </w:r>
      <w:r w:rsidRPr="004E7DBD">
        <w:rPr>
          <w:rPrChange w:id="476" w:author="Alexandre Marcondes" w:date="2019-07-09T18:16:00Z">
            <w:rPr/>
          </w:rPrChange>
        </w:rPr>
        <w:instrText xml:space="preserve"> HYPERLINK \l "_Toc9088476" </w:instrText>
      </w:r>
      <w:r w:rsidRPr="004E7DBD">
        <w:rPr>
          <w:rPrChange w:id="477" w:author="Alexandre Marcondes" w:date="2019-07-09T18:16:00Z">
            <w:rPr/>
          </w:rPrChange>
        </w:rPr>
        <w:fldChar w:fldCharType="separate"/>
      </w:r>
      <w:r w:rsidR="000D466F" w:rsidRPr="004E7DBD">
        <w:rPr>
          <w:rStyle w:val="Hyperlink"/>
          <w:noProof/>
          <w:color w:val="auto"/>
          <w:rPrChange w:id="478" w:author="Alexandre Marcondes" w:date="2019-07-09T18:16:00Z">
            <w:rPr>
              <w:rStyle w:val="Hyperlink"/>
              <w:noProof/>
            </w:rPr>
          </w:rPrChange>
        </w:rPr>
        <w:t>Figura 3 - Interface de Actionlib</w:t>
      </w:r>
      <w:r w:rsidR="000D466F" w:rsidRPr="004E7DBD">
        <w:rPr>
          <w:noProof/>
          <w:webHidden/>
          <w:rPrChange w:id="479" w:author="Alexandre Marcondes" w:date="2019-07-09T18:16:00Z">
            <w:rPr>
              <w:noProof/>
              <w:webHidden/>
            </w:rPr>
          </w:rPrChange>
        </w:rPr>
        <w:tab/>
      </w:r>
      <w:r w:rsidR="000D466F" w:rsidRPr="004E7DBD">
        <w:rPr>
          <w:noProof/>
          <w:webHidden/>
          <w:rPrChange w:id="480" w:author="Alexandre Marcondes" w:date="2019-07-09T18:16:00Z">
            <w:rPr>
              <w:noProof/>
              <w:webHidden/>
            </w:rPr>
          </w:rPrChange>
        </w:rPr>
        <w:fldChar w:fldCharType="begin"/>
      </w:r>
      <w:r w:rsidR="000D466F" w:rsidRPr="004E7DBD">
        <w:rPr>
          <w:noProof/>
          <w:webHidden/>
          <w:rPrChange w:id="481" w:author="Alexandre Marcondes" w:date="2019-07-09T18:16:00Z">
            <w:rPr>
              <w:noProof/>
              <w:webHidden/>
            </w:rPr>
          </w:rPrChange>
        </w:rPr>
        <w:instrText xml:space="preserve"> PAGEREF _Toc9088476 \h </w:instrText>
      </w:r>
      <w:r w:rsidR="000D466F" w:rsidRPr="004E7DBD">
        <w:rPr>
          <w:noProof/>
          <w:webHidden/>
          <w:rPrChange w:id="482" w:author="Alexandre Marcondes" w:date="2019-07-09T18:16:00Z">
            <w:rPr>
              <w:noProof/>
              <w:webHidden/>
            </w:rPr>
          </w:rPrChange>
        </w:rPr>
      </w:r>
      <w:r w:rsidR="000D466F" w:rsidRPr="004E7DBD">
        <w:rPr>
          <w:noProof/>
          <w:webHidden/>
          <w:rPrChange w:id="483" w:author="Alexandre Marcondes" w:date="2019-07-09T18:16:00Z">
            <w:rPr>
              <w:noProof/>
              <w:webHidden/>
            </w:rPr>
          </w:rPrChange>
        </w:rPr>
        <w:fldChar w:fldCharType="separate"/>
      </w:r>
      <w:r w:rsidR="00A52A76" w:rsidRPr="004E7DBD">
        <w:rPr>
          <w:noProof/>
          <w:webHidden/>
          <w:rPrChange w:id="484" w:author="Alexandre Marcondes" w:date="2019-07-09T18:16:00Z">
            <w:rPr>
              <w:noProof/>
              <w:webHidden/>
            </w:rPr>
          </w:rPrChange>
        </w:rPr>
        <w:t>34</w:t>
      </w:r>
      <w:r w:rsidR="000D466F" w:rsidRPr="004E7DBD">
        <w:rPr>
          <w:noProof/>
          <w:webHidden/>
          <w:rPrChange w:id="485" w:author="Alexandre Marcondes" w:date="2019-07-09T18:16:00Z">
            <w:rPr>
              <w:noProof/>
              <w:webHidden/>
            </w:rPr>
          </w:rPrChange>
        </w:rPr>
        <w:fldChar w:fldCharType="end"/>
      </w:r>
      <w:r w:rsidRPr="004E7DBD">
        <w:rPr>
          <w:noProof/>
          <w:rPrChange w:id="48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487" w:author="Alexandre Marcondes" w:date="2019-07-09T18:16:00Z">
            <w:rPr>
              <w:rFonts w:asciiTheme="minorHAnsi" w:eastAsiaTheme="minorEastAsia" w:hAnsiTheme="minorHAnsi" w:cstheme="minorBidi"/>
              <w:noProof/>
              <w:sz w:val="22"/>
              <w:szCs w:val="22"/>
              <w:lang w:eastAsia="pt-BR"/>
            </w:rPr>
          </w:rPrChange>
        </w:rPr>
      </w:pPr>
      <w:r w:rsidRPr="004E7DBD">
        <w:rPr>
          <w:rPrChange w:id="488" w:author="Alexandre Marcondes" w:date="2019-07-09T18:16:00Z">
            <w:rPr/>
          </w:rPrChange>
        </w:rPr>
        <w:fldChar w:fldCharType="begin"/>
      </w:r>
      <w:r w:rsidRPr="004E7DBD">
        <w:rPr>
          <w:rPrChange w:id="489" w:author="Alexandre Marcondes" w:date="2019-07-09T18:16:00Z">
            <w:rPr/>
          </w:rPrChange>
        </w:rPr>
        <w:instrText xml:space="preserve"> HYPERLINK \l "_Toc9088477" </w:instrText>
      </w:r>
      <w:r w:rsidRPr="004E7DBD">
        <w:rPr>
          <w:rPrChange w:id="490" w:author="Alexandre Marcondes" w:date="2019-07-09T18:16:00Z">
            <w:rPr/>
          </w:rPrChange>
        </w:rPr>
        <w:fldChar w:fldCharType="separate"/>
      </w:r>
      <w:r w:rsidR="000D466F" w:rsidRPr="004E7DBD">
        <w:rPr>
          <w:rStyle w:val="Hyperlink"/>
          <w:noProof/>
          <w:color w:val="auto"/>
          <w:rPrChange w:id="491" w:author="Alexandre Marcondes" w:date="2019-07-09T18:16:00Z">
            <w:rPr>
              <w:rStyle w:val="Hyperlink"/>
              <w:noProof/>
            </w:rPr>
          </w:rPrChange>
        </w:rPr>
        <w:t>Figura 4 - Simulação no Gazebo</w:t>
      </w:r>
      <w:r w:rsidR="000D466F" w:rsidRPr="004E7DBD">
        <w:rPr>
          <w:noProof/>
          <w:webHidden/>
          <w:rPrChange w:id="492" w:author="Alexandre Marcondes" w:date="2019-07-09T18:16:00Z">
            <w:rPr>
              <w:noProof/>
              <w:webHidden/>
            </w:rPr>
          </w:rPrChange>
        </w:rPr>
        <w:tab/>
      </w:r>
      <w:r w:rsidR="000D466F" w:rsidRPr="004E7DBD">
        <w:rPr>
          <w:noProof/>
          <w:webHidden/>
          <w:rPrChange w:id="493" w:author="Alexandre Marcondes" w:date="2019-07-09T18:16:00Z">
            <w:rPr>
              <w:noProof/>
              <w:webHidden/>
            </w:rPr>
          </w:rPrChange>
        </w:rPr>
        <w:fldChar w:fldCharType="begin"/>
      </w:r>
      <w:r w:rsidR="000D466F" w:rsidRPr="004E7DBD">
        <w:rPr>
          <w:noProof/>
          <w:webHidden/>
          <w:rPrChange w:id="494" w:author="Alexandre Marcondes" w:date="2019-07-09T18:16:00Z">
            <w:rPr>
              <w:noProof/>
              <w:webHidden/>
            </w:rPr>
          </w:rPrChange>
        </w:rPr>
        <w:instrText xml:space="preserve"> PAGEREF _Toc9088477 \h </w:instrText>
      </w:r>
      <w:r w:rsidR="000D466F" w:rsidRPr="004E7DBD">
        <w:rPr>
          <w:noProof/>
          <w:webHidden/>
          <w:rPrChange w:id="495" w:author="Alexandre Marcondes" w:date="2019-07-09T18:16:00Z">
            <w:rPr>
              <w:noProof/>
              <w:webHidden/>
            </w:rPr>
          </w:rPrChange>
        </w:rPr>
      </w:r>
      <w:r w:rsidR="000D466F" w:rsidRPr="004E7DBD">
        <w:rPr>
          <w:noProof/>
          <w:webHidden/>
          <w:rPrChange w:id="496" w:author="Alexandre Marcondes" w:date="2019-07-09T18:16:00Z">
            <w:rPr>
              <w:noProof/>
              <w:webHidden/>
            </w:rPr>
          </w:rPrChange>
        </w:rPr>
        <w:fldChar w:fldCharType="separate"/>
      </w:r>
      <w:r w:rsidR="00A52A76" w:rsidRPr="004E7DBD">
        <w:rPr>
          <w:noProof/>
          <w:webHidden/>
          <w:rPrChange w:id="497" w:author="Alexandre Marcondes" w:date="2019-07-09T18:16:00Z">
            <w:rPr>
              <w:noProof/>
              <w:webHidden/>
            </w:rPr>
          </w:rPrChange>
        </w:rPr>
        <w:t>35</w:t>
      </w:r>
      <w:r w:rsidR="000D466F" w:rsidRPr="004E7DBD">
        <w:rPr>
          <w:noProof/>
          <w:webHidden/>
          <w:rPrChange w:id="498" w:author="Alexandre Marcondes" w:date="2019-07-09T18:16:00Z">
            <w:rPr>
              <w:noProof/>
              <w:webHidden/>
            </w:rPr>
          </w:rPrChange>
        </w:rPr>
        <w:fldChar w:fldCharType="end"/>
      </w:r>
      <w:r w:rsidRPr="004E7DBD">
        <w:rPr>
          <w:noProof/>
          <w:rPrChange w:id="499"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00" w:author="Alexandre Marcondes" w:date="2019-07-09T18:16:00Z">
            <w:rPr>
              <w:rFonts w:asciiTheme="minorHAnsi" w:eastAsiaTheme="minorEastAsia" w:hAnsiTheme="minorHAnsi" w:cstheme="minorBidi"/>
              <w:noProof/>
              <w:sz w:val="22"/>
              <w:szCs w:val="22"/>
              <w:lang w:eastAsia="pt-BR"/>
            </w:rPr>
          </w:rPrChange>
        </w:rPr>
      </w:pPr>
      <w:r w:rsidRPr="004E7DBD">
        <w:rPr>
          <w:rPrChange w:id="501" w:author="Alexandre Marcondes" w:date="2019-07-09T18:16:00Z">
            <w:rPr/>
          </w:rPrChange>
        </w:rPr>
        <w:fldChar w:fldCharType="begin"/>
      </w:r>
      <w:r w:rsidRPr="004E7DBD">
        <w:rPr>
          <w:rPrChange w:id="502" w:author="Alexandre Marcondes" w:date="2019-07-09T18:16:00Z">
            <w:rPr/>
          </w:rPrChange>
        </w:rPr>
        <w:instrText xml:space="preserve"> HYPERLINK \l "_Toc9088478" </w:instrText>
      </w:r>
      <w:r w:rsidRPr="004E7DBD">
        <w:rPr>
          <w:rPrChange w:id="503" w:author="Alexandre Marcondes" w:date="2019-07-09T18:16:00Z">
            <w:rPr/>
          </w:rPrChange>
        </w:rPr>
        <w:fldChar w:fldCharType="separate"/>
      </w:r>
      <w:r w:rsidR="000D466F" w:rsidRPr="004E7DBD">
        <w:rPr>
          <w:rStyle w:val="Hyperlink"/>
          <w:noProof/>
          <w:color w:val="auto"/>
          <w:lang w:val="en-US"/>
          <w:rPrChange w:id="504" w:author="Alexandre Marcondes" w:date="2019-07-09T18:16:00Z">
            <w:rPr>
              <w:rStyle w:val="Hyperlink"/>
              <w:noProof/>
              <w:lang w:val="en-US"/>
            </w:rPr>
          </w:rPrChange>
        </w:rPr>
        <w:t>Figura 5 – Motion planning: State space inicial</w:t>
      </w:r>
      <w:r w:rsidR="000D466F" w:rsidRPr="004E7DBD">
        <w:rPr>
          <w:noProof/>
          <w:webHidden/>
          <w:rPrChange w:id="505" w:author="Alexandre Marcondes" w:date="2019-07-09T18:16:00Z">
            <w:rPr>
              <w:noProof/>
              <w:webHidden/>
            </w:rPr>
          </w:rPrChange>
        </w:rPr>
        <w:tab/>
      </w:r>
      <w:r w:rsidR="000D466F" w:rsidRPr="004E7DBD">
        <w:rPr>
          <w:noProof/>
          <w:webHidden/>
          <w:rPrChange w:id="506" w:author="Alexandre Marcondes" w:date="2019-07-09T18:16:00Z">
            <w:rPr>
              <w:noProof/>
              <w:webHidden/>
            </w:rPr>
          </w:rPrChange>
        </w:rPr>
        <w:fldChar w:fldCharType="begin"/>
      </w:r>
      <w:r w:rsidR="000D466F" w:rsidRPr="004E7DBD">
        <w:rPr>
          <w:noProof/>
          <w:webHidden/>
          <w:rPrChange w:id="507" w:author="Alexandre Marcondes" w:date="2019-07-09T18:16:00Z">
            <w:rPr>
              <w:noProof/>
              <w:webHidden/>
            </w:rPr>
          </w:rPrChange>
        </w:rPr>
        <w:instrText xml:space="preserve"> PAGEREF _Toc9088478 \h </w:instrText>
      </w:r>
      <w:r w:rsidR="000D466F" w:rsidRPr="004E7DBD">
        <w:rPr>
          <w:noProof/>
          <w:webHidden/>
          <w:rPrChange w:id="508" w:author="Alexandre Marcondes" w:date="2019-07-09T18:16:00Z">
            <w:rPr>
              <w:noProof/>
              <w:webHidden/>
            </w:rPr>
          </w:rPrChange>
        </w:rPr>
      </w:r>
      <w:r w:rsidR="000D466F" w:rsidRPr="004E7DBD">
        <w:rPr>
          <w:noProof/>
          <w:webHidden/>
          <w:rPrChange w:id="509" w:author="Alexandre Marcondes" w:date="2019-07-09T18:16:00Z">
            <w:rPr>
              <w:noProof/>
              <w:webHidden/>
            </w:rPr>
          </w:rPrChange>
        </w:rPr>
        <w:fldChar w:fldCharType="separate"/>
      </w:r>
      <w:r w:rsidR="00A52A76" w:rsidRPr="004E7DBD">
        <w:rPr>
          <w:noProof/>
          <w:webHidden/>
          <w:rPrChange w:id="510" w:author="Alexandre Marcondes" w:date="2019-07-09T18:16:00Z">
            <w:rPr>
              <w:noProof/>
              <w:webHidden/>
            </w:rPr>
          </w:rPrChange>
        </w:rPr>
        <w:t>37</w:t>
      </w:r>
      <w:r w:rsidR="000D466F" w:rsidRPr="004E7DBD">
        <w:rPr>
          <w:noProof/>
          <w:webHidden/>
          <w:rPrChange w:id="511" w:author="Alexandre Marcondes" w:date="2019-07-09T18:16:00Z">
            <w:rPr>
              <w:noProof/>
              <w:webHidden/>
            </w:rPr>
          </w:rPrChange>
        </w:rPr>
        <w:fldChar w:fldCharType="end"/>
      </w:r>
      <w:r w:rsidRPr="004E7DBD">
        <w:rPr>
          <w:noProof/>
          <w:rPrChange w:id="512"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13" w:author="Alexandre Marcondes" w:date="2019-07-09T18:16:00Z">
            <w:rPr>
              <w:rFonts w:asciiTheme="minorHAnsi" w:eastAsiaTheme="minorEastAsia" w:hAnsiTheme="minorHAnsi" w:cstheme="minorBidi"/>
              <w:noProof/>
              <w:sz w:val="22"/>
              <w:szCs w:val="22"/>
              <w:lang w:eastAsia="pt-BR"/>
            </w:rPr>
          </w:rPrChange>
        </w:rPr>
      </w:pPr>
      <w:r w:rsidRPr="004E7DBD">
        <w:rPr>
          <w:rPrChange w:id="514" w:author="Alexandre Marcondes" w:date="2019-07-09T18:16:00Z">
            <w:rPr/>
          </w:rPrChange>
        </w:rPr>
        <w:fldChar w:fldCharType="begin"/>
      </w:r>
      <w:r w:rsidRPr="004E7DBD">
        <w:rPr>
          <w:rPrChange w:id="515" w:author="Alexandre Marcondes" w:date="2019-07-09T18:16:00Z">
            <w:rPr/>
          </w:rPrChange>
        </w:rPr>
        <w:instrText xml:space="preserve"> HYPERLINK \l "_Toc9088479" </w:instrText>
      </w:r>
      <w:r w:rsidRPr="004E7DBD">
        <w:rPr>
          <w:rPrChange w:id="516" w:author="Alexandre Marcondes" w:date="2019-07-09T18:16:00Z">
            <w:rPr/>
          </w:rPrChange>
        </w:rPr>
        <w:fldChar w:fldCharType="separate"/>
      </w:r>
      <w:r w:rsidR="000D466F" w:rsidRPr="004E7DBD">
        <w:rPr>
          <w:rStyle w:val="Hyperlink"/>
          <w:noProof/>
          <w:color w:val="auto"/>
          <w:rPrChange w:id="517" w:author="Alexandre Marcondes" w:date="2019-07-09T18:16:00Z">
            <w:rPr>
              <w:rStyle w:val="Hyperlink"/>
              <w:noProof/>
            </w:rPr>
          </w:rPrChange>
        </w:rPr>
        <w:t>Figura 6 - Motion planning: estado descartado</w:t>
      </w:r>
      <w:r w:rsidR="000D466F" w:rsidRPr="004E7DBD">
        <w:rPr>
          <w:noProof/>
          <w:webHidden/>
          <w:rPrChange w:id="518" w:author="Alexandre Marcondes" w:date="2019-07-09T18:16:00Z">
            <w:rPr>
              <w:noProof/>
              <w:webHidden/>
            </w:rPr>
          </w:rPrChange>
        </w:rPr>
        <w:tab/>
      </w:r>
      <w:r w:rsidR="000D466F" w:rsidRPr="004E7DBD">
        <w:rPr>
          <w:noProof/>
          <w:webHidden/>
          <w:rPrChange w:id="519" w:author="Alexandre Marcondes" w:date="2019-07-09T18:16:00Z">
            <w:rPr>
              <w:noProof/>
              <w:webHidden/>
            </w:rPr>
          </w:rPrChange>
        </w:rPr>
        <w:fldChar w:fldCharType="begin"/>
      </w:r>
      <w:r w:rsidR="000D466F" w:rsidRPr="004E7DBD">
        <w:rPr>
          <w:noProof/>
          <w:webHidden/>
          <w:rPrChange w:id="520" w:author="Alexandre Marcondes" w:date="2019-07-09T18:16:00Z">
            <w:rPr>
              <w:noProof/>
              <w:webHidden/>
            </w:rPr>
          </w:rPrChange>
        </w:rPr>
        <w:instrText xml:space="preserve"> PAGEREF _Toc9088479 \h </w:instrText>
      </w:r>
      <w:r w:rsidR="000D466F" w:rsidRPr="004E7DBD">
        <w:rPr>
          <w:noProof/>
          <w:webHidden/>
          <w:rPrChange w:id="521" w:author="Alexandre Marcondes" w:date="2019-07-09T18:16:00Z">
            <w:rPr>
              <w:noProof/>
              <w:webHidden/>
            </w:rPr>
          </w:rPrChange>
        </w:rPr>
      </w:r>
      <w:r w:rsidR="000D466F" w:rsidRPr="004E7DBD">
        <w:rPr>
          <w:noProof/>
          <w:webHidden/>
          <w:rPrChange w:id="522" w:author="Alexandre Marcondes" w:date="2019-07-09T18:16:00Z">
            <w:rPr>
              <w:noProof/>
              <w:webHidden/>
            </w:rPr>
          </w:rPrChange>
        </w:rPr>
        <w:fldChar w:fldCharType="separate"/>
      </w:r>
      <w:r w:rsidR="00A52A76" w:rsidRPr="004E7DBD">
        <w:rPr>
          <w:noProof/>
          <w:webHidden/>
          <w:rPrChange w:id="523" w:author="Alexandre Marcondes" w:date="2019-07-09T18:16:00Z">
            <w:rPr>
              <w:noProof/>
              <w:webHidden/>
            </w:rPr>
          </w:rPrChange>
        </w:rPr>
        <w:t>38</w:t>
      </w:r>
      <w:r w:rsidR="000D466F" w:rsidRPr="004E7DBD">
        <w:rPr>
          <w:noProof/>
          <w:webHidden/>
          <w:rPrChange w:id="524" w:author="Alexandre Marcondes" w:date="2019-07-09T18:16:00Z">
            <w:rPr>
              <w:noProof/>
              <w:webHidden/>
            </w:rPr>
          </w:rPrChange>
        </w:rPr>
        <w:fldChar w:fldCharType="end"/>
      </w:r>
      <w:r w:rsidRPr="004E7DBD">
        <w:rPr>
          <w:noProof/>
          <w:rPrChange w:id="525"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26" w:author="Alexandre Marcondes" w:date="2019-07-09T18:16:00Z">
            <w:rPr>
              <w:rFonts w:asciiTheme="minorHAnsi" w:eastAsiaTheme="minorEastAsia" w:hAnsiTheme="minorHAnsi" w:cstheme="minorBidi"/>
              <w:noProof/>
              <w:sz w:val="22"/>
              <w:szCs w:val="22"/>
              <w:lang w:eastAsia="pt-BR"/>
            </w:rPr>
          </w:rPrChange>
        </w:rPr>
      </w:pPr>
      <w:r w:rsidRPr="004E7DBD">
        <w:rPr>
          <w:rPrChange w:id="527" w:author="Alexandre Marcondes" w:date="2019-07-09T18:16:00Z">
            <w:rPr/>
          </w:rPrChange>
        </w:rPr>
        <w:fldChar w:fldCharType="begin"/>
      </w:r>
      <w:r w:rsidRPr="004E7DBD">
        <w:rPr>
          <w:rPrChange w:id="528" w:author="Alexandre Marcondes" w:date="2019-07-09T18:16:00Z">
            <w:rPr/>
          </w:rPrChange>
        </w:rPr>
        <w:instrText xml:space="preserve"> HYPERLINK \l "_Toc9088480" </w:instrText>
      </w:r>
      <w:r w:rsidRPr="004E7DBD">
        <w:rPr>
          <w:rPrChange w:id="529" w:author="Alexandre Marcondes" w:date="2019-07-09T18:16:00Z">
            <w:rPr/>
          </w:rPrChange>
        </w:rPr>
        <w:fldChar w:fldCharType="separate"/>
      </w:r>
      <w:r w:rsidR="000D466F" w:rsidRPr="004E7DBD">
        <w:rPr>
          <w:rStyle w:val="Hyperlink"/>
          <w:noProof/>
          <w:color w:val="auto"/>
          <w:lang w:val="en-US"/>
          <w:rPrChange w:id="530" w:author="Alexandre Marcondes" w:date="2019-07-09T18:16:00Z">
            <w:rPr>
              <w:rStyle w:val="Hyperlink"/>
              <w:noProof/>
              <w:lang w:val="en-US"/>
            </w:rPr>
          </w:rPrChange>
        </w:rPr>
        <w:t>Figura 7 - Motion planning: goal state alcançado</w:t>
      </w:r>
      <w:r w:rsidR="000D466F" w:rsidRPr="004E7DBD">
        <w:rPr>
          <w:noProof/>
          <w:webHidden/>
          <w:rPrChange w:id="531" w:author="Alexandre Marcondes" w:date="2019-07-09T18:16:00Z">
            <w:rPr>
              <w:noProof/>
              <w:webHidden/>
            </w:rPr>
          </w:rPrChange>
        </w:rPr>
        <w:tab/>
      </w:r>
      <w:r w:rsidR="000D466F" w:rsidRPr="004E7DBD">
        <w:rPr>
          <w:noProof/>
          <w:webHidden/>
          <w:rPrChange w:id="532" w:author="Alexandre Marcondes" w:date="2019-07-09T18:16:00Z">
            <w:rPr>
              <w:noProof/>
              <w:webHidden/>
            </w:rPr>
          </w:rPrChange>
        </w:rPr>
        <w:fldChar w:fldCharType="begin"/>
      </w:r>
      <w:r w:rsidR="000D466F" w:rsidRPr="004E7DBD">
        <w:rPr>
          <w:noProof/>
          <w:webHidden/>
          <w:rPrChange w:id="533" w:author="Alexandre Marcondes" w:date="2019-07-09T18:16:00Z">
            <w:rPr>
              <w:noProof/>
              <w:webHidden/>
            </w:rPr>
          </w:rPrChange>
        </w:rPr>
        <w:instrText xml:space="preserve"> PAGEREF _Toc9088480 \h </w:instrText>
      </w:r>
      <w:r w:rsidR="000D466F" w:rsidRPr="004E7DBD">
        <w:rPr>
          <w:noProof/>
          <w:webHidden/>
          <w:rPrChange w:id="534" w:author="Alexandre Marcondes" w:date="2019-07-09T18:16:00Z">
            <w:rPr>
              <w:noProof/>
              <w:webHidden/>
            </w:rPr>
          </w:rPrChange>
        </w:rPr>
      </w:r>
      <w:r w:rsidR="000D466F" w:rsidRPr="004E7DBD">
        <w:rPr>
          <w:noProof/>
          <w:webHidden/>
          <w:rPrChange w:id="535" w:author="Alexandre Marcondes" w:date="2019-07-09T18:16:00Z">
            <w:rPr>
              <w:noProof/>
              <w:webHidden/>
            </w:rPr>
          </w:rPrChange>
        </w:rPr>
        <w:fldChar w:fldCharType="separate"/>
      </w:r>
      <w:r w:rsidR="00A52A76" w:rsidRPr="004E7DBD">
        <w:rPr>
          <w:noProof/>
          <w:webHidden/>
          <w:rPrChange w:id="536" w:author="Alexandre Marcondes" w:date="2019-07-09T18:16:00Z">
            <w:rPr>
              <w:noProof/>
              <w:webHidden/>
            </w:rPr>
          </w:rPrChange>
        </w:rPr>
        <w:t>38</w:t>
      </w:r>
      <w:r w:rsidR="000D466F" w:rsidRPr="004E7DBD">
        <w:rPr>
          <w:noProof/>
          <w:webHidden/>
          <w:rPrChange w:id="537" w:author="Alexandre Marcondes" w:date="2019-07-09T18:16:00Z">
            <w:rPr>
              <w:noProof/>
              <w:webHidden/>
            </w:rPr>
          </w:rPrChange>
        </w:rPr>
        <w:fldChar w:fldCharType="end"/>
      </w:r>
      <w:r w:rsidRPr="004E7DBD">
        <w:rPr>
          <w:noProof/>
          <w:rPrChange w:id="538"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39" w:author="Alexandre Marcondes" w:date="2019-07-09T18:16:00Z">
            <w:rPr>
              <w:rFonts w:asciiTheme="minorHAnsi" w:eastAsiaTheme="minorEastAsia" w:hAnsiTheme="minorHAnsi" w:cstheme="minorBidi"/>
              <w:noProof/>
              <w:sz w:val="22"/>
              <w:szCs w:val="22"/>
              <w:lang w:eastAsia="pt-BR"/>
            </w:rPr>
          </w:rPrChange>
        </w:rPr>
      </w:pPr>
      <w:r w:rsidRPr="004E7DBD">
        <w:rPr>
          <w:rPrChange w:id="540" w:author="Alexandre Marcondes" w:date="2019-07-09T18:16:00Z">
            <w:rPr/>
          </w:rPrChange>
        </w:rPr>
        <w:fldChar w:fldCharType="begin"/>
      </w:r>
      <w:r w:rsidRPr="004E7DBD">
        <w:rPr>
          <w:rPrChange w:id="541" w:author="Alexandre Marcondes" w:date="2019-07-09T18:16:00Z">
            <w:rPr/>
          </w:rPrChange>
        </w:rPr>
        <w:instrText xml:space="preserve"> HYPERLINK \l "_Toc9088481" </w:instrText>
      </w:r>
      <w:r w:rsidRPr="004E7DBD">
        <w:rPr>
          <w:rPrChange w:id="542" w:author="Alexandre Marcondes" w:date="2019-07-09T18:16:00Z">
            <w:rPr/>
          </w:rPrChange>
        </w:rPr>
        <w:fldChar w:fldCharType="separate"/>
      </w:r>
      <w:r w:rsidR="000D466F" w:rsidRPr="004E7DBD">
        <w:rPr>
          <w:rStyle w:val="Hyperlink"/>
          <w:noProof/>
          <w:color w:val="auto"/>
          <w:rPrChange w:id="543" w:author="Alexandre Marcondes" w:date="2019-07-09T18:16:00Z">
            <w:rPr>
              <w:rStyle w:val="Hyperlink"/>
              <w:noProof/>
            </w:rPr>
          </w:rPrChange>
        </w:rPr>
        <w:t>Figura 8 - Expansão de uma Octotree</w:t>
      </w:r>
      <w:r w:rsidR="000D466F" w:rsidRPr="004E7DBD">
        <w:rPr>
          <w:noProof/>
          <w:webHidden/>
          <w:rPrChange w:id="544" w:author="Alexandre Marcondes" w:date="2019-07-09T18:16:00Z">
            <w:rPr>
              <w:noProof/>
              <w:webHidden/>
            </w:rPr>
          </w:rPrChange>
        </w:rPr>
        <w:tab/>
      </w:r>
      <w:r w:rsidR="000D466F" w:rsidRPr="004E7DBD">
        <w:rPr>
          <w:noProof/>
          <w:webHidden/>
          <w:rPrChange w:id="545" w:author="Alexandre Marcondes" w:date="2019-07-09T18:16:00Z">
            <w:rPr>
              <w:noProof/>
              <w:webHidden/>
            </w:rPr>
          </w:rPrChange>
        </w:rPr>
        <w:fldChar w:fldCharType="begin"/>
      </w:r>
      <w:r w:rsidR="000D466F" w:rsidRPr="004E7DBD">
        <w:rPr>
          <w:noProof/>
          <w:webHidden/>
          <w:rPrChange w:id="546" w:author="Alexandre Marcondes" w:date="2019-07-09T18:16:00Z">
            <w:rPr>
              <w:noProof/>
              <w:webHidden/>
            </w:rPr>
          </w:rPrChange>
        </w:rPr>
        <w:instrText xml:space="preserve"> PAGEREF _Toc9088481 \h </w:instrText>
      </w:r>
      <w:r w:rsidR="000D466F" w:rsidRPr="004E7DBD">
        <w:rPr>
          <w:noProof/>
          <w:webHidden/>
          <w:rPrChange w:id="547" w:author="Alexandre Marcondes" w:date="2019-07-09T18:16:00Z">
            <w:rPr>
              <w:noProof/>
              <w:webHidden/>
            </w:rPr>
          </w:rPrChange>
        </w:rPr>
      </w:r>
      <w:r w:rsidR="000D466F" w:rsidRPr="004E7DBD">
        <w:rPr>
          <w:noProof/>
          <w:webHidden/>
          <w:rPrChange w:id="548" w:author="Alexandre Marcondes" w:date="2019-07-09T18:16:00Z">
            <w:rPr>
              <w:noProof/>
              <w:webHidden/>
            </w:rPr>
          </w:rPrChange>
        </w:rPr>
        <w:fldChar w:fldCharType="separate"/>
      </w:r>
      <w:r w:rsidR="00A52A76" w:rsidRPr="004E7DBD">
        <w:rPr>
          <w:noProof/>
          <w:webHidden/>
          <w:rPrChange w:id="549" w:author="Alexandre Marcondes" w:date="2019-07-09T18:16:00Z">
            <w:rPr>
              <w:noProof/>
              <w:webHidden/>
            </w:rPr>
          </w:rPrChange>
        </w:rPr>
        <w:t>40</w:t>
      </w:r>
      <w:r w:rsidR="000D466F" w:rsidRPr="004E7DBD">
        <w:rPr>
          <w:noProof/>
          <w:webHidden/>
          <w:rPrChange w:id="550" w:author="Alexandre Marcondes" w:date="2019-07-09T18:16:00Z">
            <w:rPr>
              <w:noProof/>
              <w:webHidden/>
            </w:rPr>
          </w:rPrChange>
        </w:rPr>
        <w:fldChar w:fldCharType="end"/>
      </w:r>
      <w:r w:rsidRPr="004E7DBD">
        <w:rPr>
          <w:noProof/>
          <w:rPrChange w:id="551"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52" w:author="Alexandre Marcondes" w:date="2019-07-09T18:16:00Z">
            <w:rPr>
              <w:rFonts w:asciiTheme="minorHAnsi" w:eastAsiaTheme="minorEastAsia" w:hAnsiTheme="minorHAnsi" w:cstheme="minorBidi"/>
              <w:noProof/>
              <w:sz w:val="22"/>
              <w:szCs w:val="22"/>
              <w:lang w:eastAsia="pt-BR"/>
            </w:rPr>
          </w:rPrChange>
        </w:rPr>
      </w:pPr>
      <w:r w:rsidRPr="004E7DBD">
        <w:rPr>
          <w:rPrChange w:id="553" w:author="Alexandre Marcondes" w:date="2019-07-09T18:16:00Z">
            <w:rPr/>
          </w:rPrChange>
        </w:rPr>
        <w:fldChar w:fldCharType="begin"/>
      </w:r>
      <w:r w:rsidRPr="004E7DBD">
        <w:rPr>
          <w:rPrChange w:id="554" w:author="Alexandre Marcondes" w:date="2019-07-09T18:16:00Z">
            <w:rPr/>
          </w:rPrChange>
        </w:rPr>
        <w:instrText xml:space="preserve"> HYPERLINK \l "_Toc9088482" </w:instrText>
      </w:r>
      <w:r w:rsidRPr="004E7DBD">
        <w:rPr>
          <w:rPrChange w:id="555" w:author="Alexandre Marcondes" w:date="2019-07-09T18:16:00Z">
            <w:rPr/>
          </w:rPrChange>
        </w:rPr>
        <w:fldChar w:fldCharType="separate"/>
      </w:r>
      <w:r w:rsidR="000D466F" w:rsidRPr="004E7DBD">
        <w:rPr>
          <w:rStyle w:val="Hyperlink"/>
          <w:noProof/>
          <w:color w:val="auto"/>
          <w:rPrChange w:id="556" w:author="Alexandre Marcondes" w:date="2019-07-09T18:16:00Z">
            <w:rPr>
              <w:rStyle w:val="Hyperlink"/>
              <w:noProof/>
            </w:rPr>
          </w:rPrChange>
        </w:rPr>
        <w:t>Figura 9 - Representação de resoluções diferentes de um Octomap</w:t>
      </w:r>
      <w:r w:rsidR="000D466F" w:rsidRPr="004E7DBD">
        <w:rPr>
          <w:noProof/>
          <w:webHidden/>
          <w:rPrChange w:id="557" w:author="Alexandre Marcondes" w:date="2019-07-09T18:16:00Z">
            <w:rPr>
              <w:noProof/>
              <w:webHidden/>
            </w:rPr>
          </w:rPrChange>
        </w:rPr>
        <w:tab/>
      </w:r>
      <w:r w:rsidR="000D466F" w:rsidRPr="004E7DBD">
        <w:rPr>
          <w:noProof/>
          <w:webHidden/>
          <w:rPrChange w:id="558" w:author="Alexandre Marcondes" w:date="2019-07-09T18:16:00Z">
            <w:rPr>
              <w:noProof/>
              <w:webHidden/>
            </w:rPr>
          </w:rPrChange>
        </w:rPr>
        <w:fldChar w:fldCharType="begin"/>
      </w:r>
      <w:r w:rsidR="000D466F" w:rsidRPr="004E7DBD">
        <w:rPr>
          <w:noProof/>
          <w:webHidden/>
          <w:rPrChange w:id="559" w:author="Alexandre Marcondes" w:date="2019-07-09T18:16:00Z">
            <w:rPr>
              <w:noProof/>
              <w:webHidden/>
            </w:rPr>
          </w:rPrChange>
        </w:rPr>
        <w:instrText xml:space="preserve"> PAGEREF _Toc9088482 \h </w:instrText>
      </w:r>
      <w:r w:rsidR="000D466F" w:rsidRPr="004E7DBD">
        <w:rPr>
          <w:noProof/>
          <w:webHidden/>
          <w:rPrChange w:id="560" w:author="Alexandre Marcondes" w:date="2019-07-09T18:16:00Z">
            <w:rPr>
              <w:noProof/>
              <w:webHidden/>
            </w:rPr>
          </w:rPrChange>
        </w:rPr>
      </w:r>
      <w:r w:rsidR="000D466F" w:rsidRPr="004E7DBD">
        <w:rPr>
          <w:noProof/>
          <w:webHidden/>
          <w:rPrChange w:id="561" w:author="Alexandre Marcondes" w:date="2019-07-09T18:16:00Z">
            <w:rPr>
              <w:noProof/>
              <w:webHidden/>
            </w:rPr>
          </w:rPrChange>
        </w:rPr>
        <w:fldChar w:fldCharType="separate"/>
      </w:r>
      <w:r w:rsidR="00A52A76" w:rsidRPr="004E7DBD">
        <w:rPr>
          <w:noProof/>
          <w:webHidden/>
          <w:rPrChange w:id="562" w:author="Alexandre Marcondes" w:date="2019-07-09T18:16:00Z">
            <w:rPr>
              <w:noProof/>
              <w:webHidden/>
            </w:rPr>
          </w:rPrChange>
        </w:rPr>
        <w:t>41</w:t>
      </w:r>
      <w:r w:rsidR="000D466F" w:rsidRPr="004E7DBD">
        <w:rPr>
          <w:noProof/>
          <w:webHidden/>
          <w:rPrChange w:id="563" w:author="Alexandre Marcondes" w:date="2019-07-09T18:16:00Z">
            <w:rPr>
              <w:noProof/>
              <w:webHidden/>
            </w:rPr>
          </w:rPrChange>
        </w:rPr>
        <w:fldChar w:fldCharType="end"/>
      </w:r>
      <w:r w:rsidRPr="004E7DBD">
        <w:rPr>
          <w:noProof/>
          <w:rPrChange w:id="564"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65" w:author="Alexandre Marcondes" w:date="2019-07-09T18:16:00Z">
            <w:rPr>
              <w:rFonts w:asciiTheme="minorHAnsi" w:eastAsiaTheme="minorEastAsia" w:hAnsiTheme="minorHAnsi" w:cstheme="minorBidi"/>
              <w:noProof/>
              <w:sz w:val="22"/>
              <w:szCs w:val="22"/>
              <w:lang w:eastAsia="pt-BR"/>
            </w:rPr>
          </w:rPrChange>
        </w:rPr>
      </w:pPr>
      <w:r w:rsidRPr="004E7DBD">
        <w:rPr>
          <w:rPrChange w:id="566" w:author="Alexandre Marcondes" w:date="2019-07-09T18:16:00Z">
            <w:rPr/>
          </w:rPrChange>
        </w:rPr>
        <w:fldChar w:fldCharType="begin"/>
      </w:r>
      <w:r w:rsidRPr="004E7DBD">
        <w:rPr>
          <w:rPrChange w:id="567" w:author="Alexandre Marcondes" w:date="2019-07-09T18:16:00Z">
            <w:rPr/>
          </w:rPrChange>
        </w:rPr>
        <w:instrText xml:space="preserve"> HYPERLINK \l "_Toc9088483" </w:instrText>
      </w:r>
      <w:r w:rsidRPr="004E7DBD">
        <w:rPr>
          <w:rPrChange w:id="568" w:author="Alexandre Marcondes" w:date="2019-07-09T18:16:00Z">
            <w:rPr/>
          </w:rPrChange>
        </w:rPr>
        <w:fldChar w:fldCharType="separate"/>
      </w:r>
      <w:r w:rsidR="000D466F" w:rsidRPr="004E7DBD">
        <w:rPr>
          <w:rStyle w:val="Hyperlink"/>
          <w:noProof/>
          <w:color w:val="auto"/>
          <w:rPrChange w:id="569" w:author="Alexandre Marcondes" w:date="2019-07-09T18:16:00Z">
            <w:rPr>
              <w:rStyle w:val="Hyperlink"/>
              <w:noProof/>
            </w:rPr>
          </w:rPrChange>
        </w:rPr>
        <w:t>Figura 10 - Áreas ocupadas e livres de um Octomap</w:t>
      </w:r>
      <w:r w:rsidR="000D466F" w:rsidRPr="004E7DBD">
        <w:rPr>
          <w:noProof/>
          <w:webHidden/>
          <w:rPrChange w:id="570" w:author="Alexandre Marcondes" w:date="2019-07-09T18:16:00Z">
            <w:rPr>
              <w:noProof/>
              <w:webHidden/>
            </w:rPr>
          </w:rPrChange>
        </w:rPr>
        <w:tab/>
      </w:r>
      <w:r w:rsidR="000D466F" w:rsidRPr="004E7DBD">
        <w:rPr>
          <w:noProof/>
          <w:webHidden/>
          <w:rPrChange w:id="571" w:author="Alexandre Marcondes" w:date="2019-07-09T18:16:00Z">
            <w:rPr>
              <w:noProof/>
              <w:webHidden/>
            </w:rPr>
          </w:rPrChange>
        </w:rPr>
        <w:fldChar w:fldCharType="begin"/>
      </w:r>
      <w:r w:rsidR="000D466F" w:rsidRPr="004E7DBD">
        <w:rPr>
          <w:noProof/>
          <w:webHidden/>
          <w:rPrChange w:id="572" w:author="Alexandre Marcondes" w:date="2019-07-09T18:16:00Z">
            <w:rPr>
              <w:noProof/>
              <w:webHidden/>
            </w:rPr>
          </w:rPrChange>
        </w:rPr>
        <w:instrText xml:space="preserve"> PAGEREF _Toc9088483 \h </w:instrText>
      </w:r>
      <w:r w:rsidR="000D466F" w:rsidRPr="004E7DBD">
        <w:rPr>
          <w:noProof/>
          <w:webHidden/>
          <w:rPrChange w:id="573" w:author="Alexandre Marcondes" w:date="2019-07-09T18:16:00Z">
            <w:rPr>
              <w:noProof/>
              <w:webHidden/>
            </w:rPr>
          </w:rPrChange>
        </w:rPr>
      </w:r>
      <w:r w:rsidR="000D466F" w:rsidRPr="004E7DBD">
        <w:rPr>
          <w:noProof/>
          <w:webHidden/>
          <w:rPrChange w:id="574" w:author="Alexandre Marcondes" w:date="2019-07-09T18:16:00Z">
            <w:rPr>
              <w:noProof/>
              <w:webHidden/>
            </w:rPr>
          </w:rPrChange>
        </w:rPr>
        <w:fldChar w:fldCharType="separate"/>
      </w:r>
      <w:r w:rsidR="00A52A76" w:rsidRPr="004E7DBD">
        <w:rPr>
          <w:noProof/>
          <w:webHidden/>
          <w:rPrChange w:id="575" w:author="Alexandre Marcondes" w:date="2019-07-09T18:16:00Z">
            <w:rPr>
              <w:noProof/>
              <w:webHidden/>
            </w:rPr>
          </w:rPrChange>
        </w:rPr>
        <w:t>41</w:t>
      </w:r>
      <w:r w:rsidR="000D466F" w:rsidRPr="004E7DBD">
        <w:rPr>
          <w:noProof/>
          <w:webHidden/>
          <w:rPrChange w:id="576" w:author="Alexandre Marcondes" w:date="2019-07-09T18:16:00Z">
            <w:rPr>
              <w:noProof/>
              <w:webHidden/>
            </w:rPr>
          </w:rPrChange>
        </w:rPr>
        <w:fldChar w:fldCharType="end"/>
      </w:r>
      <w:r w:rsidRPr="004E7DBD">
        <w:rPr>
          <w:noProof/>
          <w:rPrChange w:id="577"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78" w:author="Alexandre Marcondes" w:date="2019-07-09T18:16:00Z">
            <w:rPr>
              <w:rFonts w:asciiTheme="minorHAnsi" w:eastAsiaTheme="minorEastAsia" w:hAnsiTheme="minorHAnsi" w:cstheme="minorBidi"/>
              <w:noProof/>
              <w:sz w:val="22"/>
              <w:szCs w:val="22"/>
              <w:lang w:eastAsia="pt-BR"/>
            </w:rPr>
          </w:rPrChange>
        </w:rPr>
      </w:pPr>
      <w:r w:rsidRPr="004E7DBD">
        <w:rPr>
          <w:rPrChange w:id="579" w:author="Alexandre Marcondes" w:date="2019-07-09T18:16:00Z">
            <w:rPr/>
          </w:rPrChange>
        </w:rPr>
        <w:fldChar w:fldCharType="begin"/>
      </w:r>
      <w:r w:rsidRPr="004E7DBD">
        <w:rPr>
          <w:rPrChange w:id="580" w:author="Alexandre Marcondes" w:date="2019-07-09T18:16:00Z">
            <w:rPr/>
          </w:rPrChange>
        </w:rPr>
        <w:instrText xml:space="preserve"> HYPERLINK \l "_Toc9088484" </w:instrText>
      </w:r>
      <w:r w:rsidRPr="004E7DBD">
        <w:rPr>
          <w:rPrChange w:id="581" w:author="Alexandre Marcondes" w:date="2019-07-09T18:16:00Z">
            <w:rPr/>
          </w:rPrChange>
        </w:rPr>
        <w:fldChar w:fldCharType="separate"/>
      </w:r>
      <w:r w:rsidR="000D466F" w:rsidRPr="004E7DBD">
        <w:rPr>
          <w:rStyle w:val="Hyperlink"/>
          <w:noProof/>
          <w:color w:val="auto"/>
          <w:rPrChange w:id="582" w:author="Alexandre Marcondes" w:date="2019-07-09T18:16:00Z">
            <w:rPr>
              <w:rStyle w:val="Hyperlink"/>
              <w:noProof/>
            </w:rPr>
          </w:rPrChange>
        </w:rPr>
        <w:t>Figura 11 - Mapa projetado</w:t>
      </w:r>
      <w:r w:rsidR="000D466F" w:rsidRPr="004E7DBD">
        <w:rPr>
          <w:noProof/>
          <w:webHidden/>
          <w:rPrChange w:id="583" w:author="Alexandre Marcondes" w:date="2019-07-09T18:16:00Z">
            <w:rPr>
              <w:noProof/>
              <w:webHidden/>
            </w:rPr>
          </w:rPrChange>
        </w:rPr>
        <w:tab/>
      </w:r>
      <w:r w:rsidR="000D466F" w:rsidRPr="004E7DBD">
        <w:rPr>
          <w:noProof/>
          <w:webHidden/>
          <w:rPrChange w:id="584" w:author="Alexandre Marcondes" w:date="2019-07-09T18:16:00Z">
            <w:rPr>
              <w:noProof/>
              <w:webHidden/>
            </w:rPr>
          </w:rPrChange>
        </w:rPr>
        <w:fldChar w:fldCharType="begin"/>
      </w:r>
      <w:r w:rsidR="000D466F" w:rsidRPr="004E7DBD">
        <w:rPr>
          <w:noProof/>
          <w:webHidden/>
          <w:rPrChange w:id="585" w:author="Alexandre Marcondes" w:date="2019-07-09T18:16:00Z">
            <w:rPr>
              <w:noProof/>
              <w:webHidden/>
            </w:rPr>
          </w:rPrChange>
        </w:rPr>
        <w:instrText xml:space="preserve"> PAGEREF _Toc9088484 \h </w:instrText>
      </w:r>
      <w:r w:rsidR="000D466F" w:rsidRPr="004E7DBD">
        <w:rPr>
          <w:noProof/>
          <w:webHidden/>
          <w:rPrChange w:id="586" w:author="Alexandre Marcondes" w:date="2019-07-09T18:16:00Z">
            <w:rPr>
              <w:noProof/>
              <w:webHidden/>
            </w:rPr>
          </w:rPrChange>
        </w:rPr>
      </w:r>
      <w:r w:rsidR="000D466F" w:rsidRPr="004E7DBD">
        <w:rPr>
          <w:noProof/>
          <w:webHidden/>
          <w:rPrChange w:id="587" w:author="Alexandre Marcondes" w:date="2019-07-09T18:16:00Z">
            <w:rPr>
              <w:noProof/>
              <w:webHidden/>
            </w:rPr>
          </w:rPrChange>
        </w:rPr>
        <w:fldChar w:fldCharType="separate"/>
      </w:r>
      <w:r w:rsidR="00A52A76" w:rsidRPr="004E7DBD">
        <w:rPr>
          <w:noProof/>
          <w:webHidden/>
          <w:rPrChange w:id="588" w:author="Alexandre Marcondes" w:date="2019-07-09T18:16:00Z">
            <w:rPr>
              <w:noProof/>
              <w:webHidden/>
            </w:rPr>
          </w:rPrChange>
        </w:rPr>
        <w:t>43</w:t>
      </w:r>
      <w:r w:rsidR="000D466F" w:rsidRPr="004E7DBD">
        <w:rPr>
          <w:noProof/>
          <w:webHidden/>
          <w:rPrChange w:id="589" w:author="Alexandre Marcondes" w:date="2019-07-09T18:16:00Z">
            <w:rPr>
              <w:noProof/>
              <w:webHidden/>
            </w:rPr>
          </w:rPrChange>
        </w:rPr>
        <w:fldChar w:fldCharType="end"/>
      </w:r>
      <w:r w:rsidRPr="004E7DBD">
        <w:rPr>
          <w:noProof/>
          <w:rPrChange w:id="59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591" w:author="Alexandre Marcondes" w:date="2019-07-09T18:16:00Z">
            <w:rPr>
              <w:rFonts w:asciiTheme="minorHAnsi" w:eastAsiaTheme="minorEastAsia" w:hAnsiTheme="minorHAnsi" w:cstheme="minorBidi"/>
              <w:noProof/>
              <w:sz w:val="22"/>
              <w:szCs w:val="22"/>
              <w:lang w:eastAsia="pt-BR"/>
            </w:rPr>
          </w:rPrChange>
        </w:rPr>
      </w:pPr>
      <w:r w:rsidRPr="004E7DBD">
        <w:rPr>
          <w:rPrChange w:id="592" w:author="Alexandre Marcondes" w:date="2019-07-09T18:16:00Z">
            <w:rPr/>
          </w:rPrChange>
        </w:rPr>
        <w:fldChar w:fldCharType="begin"/>
      </w:r>
      <w:r w:rsidRPr="004E7DBD">
        <w:rPr>
          <w:rPrChange w:id="593" w:author="Alexandre Marcondes" w:date="2019-07-09T18:16:00Z">
            <w:rPr/>
          </w:rPrChange>
        </w:rPr>
        <w:instrText xml:space="preserve"> HYPERLINK \l "_Toc9088485" </w:instrText>
      </w:r>
      <w:r w:rsidRPr="004E7DBD">
        <w:rPr>
          <w:rPrChange w:id="594" w:author="Alexandre Marcondes" w:date="2019-07-09T18:16:00Z">
            <w:rPr/>
          </w:rPrChange>
        </w:rPr>
        <w:fldChar w:fldCharType="separate"/>
      </w:r>
      <w:r w:rsidR="000D466F" w:rsidRPr="004E7DBD">
        <w:rPr>
          <w:rStyle w:val="Hyperlink"/>
          <w:noProof/>
          <w:color w:val="auto"/>
          <w:rPrChange w:id="595" w:author="Alexandre Marcondes" w:date="2019-07-09T18:16:00Z">
            <w:rPr>
              <w:rStyle w:val="Hyperlink"/>
              <w:noProof/>
            </w:rPr>
          </w:rPrChange>
        </w:rPr>
        <w:t>Figura 12 - Translação e rotação com DJI</w:t>
      </w:r>
      <w:r w:rsidR="000D466F" w:rsidRPr="004E7DBD">
        <w:rPr>
          <w:noProof/>
          <w:webHidden/>
          <w:rPrChange w:id="596" w:author="Alexandre Marcondes" w:date="2019-07-09T18:16:00Z">
            <w:rPr>
              <w:noProof/>
              <w:webHidden/>
            </w:rPr>
          </w:rPrChange>
        </w:rPr>
        <w:tab/>
      </w:r>
      <w:r w:rsidR="000D466F" w:rsidRPr="004E7DBD">
        <w:rPr>
          <w:noProof/>
          <w:webHidden/>
          <w:rPrChange w:id="597" w:author="Alexandre Marcondes" w:date="2019-07-09T18:16:00Z">
            <w:rPr>
              <w:noProof/>
              <w:webHidden/>
            </w:rPr>
          </w:rPrChange>
        </w:rPr>
        <w:fldChar w:fldCharType="begin"/>
      </w:r>
      <w:r w:rsidR="000D466F" w:rsidRPr="004E7DBD">
        <w:rPr>
          <w:noProof/>
          <w:webHidden/>
          <w:rPrChange w:id="598" w:author="Alexandre Marcondes" w:date="2019-07-09T18:16:00Z">
            <w:rPr>
              <w:noProof/>
              <w:webHidden/>
            </w:rPr>
          </w:rPrChange>
        </w:rPr>
        <w:instrText xml:space="preserve"> PAGEREF _Toc9088485 \h </w:instrText>
      </w:r>
      <w:r w:rsidR="000D466F" w:rsidRPr="004E7DBD">
        <w:rPr>
          <w:noProof/>
          <w:webHidden/>
          <w:rPrChange w:id="599" w:author="Alexandre Marcondes" w:date="2019-07-09T18:16:00Z">
            <w:rPr>
              <w:noProof/>
              <w:webHidden/>
            </w:rPr>
          </w:rPrChange>
        </w:rPr>
      </w:r>
      <w:r w:rsidR="000D466F" w:rsidRPr="004E7DBD">
        <w:rPr>
          <w:noProof/>
          <w:webHidden/>
          <w:rPrChange w:id="600" w:author="Alexandre Marcondes" w:date="2019-07-09T18:16:00Z">
            <w:rPr>
              <w:noProof/>
              <w:webHidden/>
            </w:rPr>
          </w:rPrChange>
        </w:rPr>
        <w:fldChar w:fldCharType="separate"/>
      </w:r>
      <w:r w:rsidR="00A52A76" w:rsidRPr="004E7DBD">
        <w:rPr>
          <w:noProof/>
          <w:webHidden/>
          <w:rPrChange w:id="601" w:author="Alexandre Marcondes" w:date="2019-07-09T18:16:00Z">
            <w:rPr>
              <w:noProof/>
              <w:webHidden/>
            </w:rPr>
          </w:rPrChange>
        </w:rPr>
        <w:t>44</w:t>
      </w:r>
      <w:r w:rsidR="000D466F" w:rsidRPr="004E7DBD">
        <w:rPr>
          <w:noProof/>
          <w:webHidden/>
          <w:rPrChange w:id="602" w:author="Alexandre Marcondes" w:date="2019-07-09T18:16:00Z">
            <w:rPr>
              <w:noProof/>
              <w:webHidden/>
            </w:rPr>
          </w:rPrChange>
        </w:rPr>
        <w:fldChar w:fldCharType="end"/>
      </w:r>
      <w:r w:rsidRPr="004E7DBD">
        <w:rPr>
          <w:noProof/>
          <w:rPrChange w:id="60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04" w:author="Alexandre Marcondes" w:date="2019-07-09T18:16:00Z">
            <w:rPr>
              <w:rFonts w:asciiTheme="minorHAnsi" w:eastAsiaTheme="minorEastAsia" w:hAnsiTheme="minorHAnsi" w:cstheme="minorBidi"/>
              <w:noProof/>
              <w:sz w:val="22"/>
              <w:szCs w:val="22"/>
              <w:lang w:eastAsia="pt-BR"/>
            </w:rPr>
          </w:rPrChange>
        </w:rPr>
      </w:pPr>
      <w:r w:rsidRPr="004E7DBD">
        <w:rPr>
          <w:rPrChange w:id="605" w:author="Alexandre Marcondes" w:date="2019-07-09T18:16:00Z">
            <w:rPr/>
          </w:rPrChange>
        </w:rPr>
        <w:fldChar w:fldCharType="begin"/>
      </w:r>
      <w:r w:rsidRPr="004E7DBD">
        <w:rPr>
          <w:rPrChange w:id="606" w:author="Alexandre Marcondes" w:date="2019-07-09T18:16:00Z">
            <w:rPr/>
          </w:rPrChange>
        </w:rPr>
        <w:instrText xml:space="preserve"> HYPERLINK \l "_Toc9088486" </w:instrText>
      </w:r>
      <w:r w:rsidRPr="004E7DBD">
        <w:rPr>
          <w:rPrChange w:id="607" w:author="Alexandre Marcondes" w:date="2019-07-09T18:16:00Z">
            <w:rPr/>
          </w:rPrChange>
        </w:rPr>
        <w:fldChar w:fldCharType="separate"/>
      </w:r>
      <w:r w:rsidR="000D466F" w:rsidRPr="004E7DBD">
        <w:rPr>
          <w:rStyle w:val="Hyperlink"/>
          <w:noProof/>
          <w:color w:val="auto"/>
          <w:rPrChange w:id="608" w:author="Alexandre Marcondes" w:date="2019-07-09T18:16:00Z">
            <w:rPr>
              <w:rStyle w:val="Hyperlink"/>
              <w:noProof/>
            </w:rPr>
          </w:rPrChange>
        </w:rPr>
        <w:t>Figura 13 - Modelo Conceitual</w:t>
      </w:r>
      <w:r w:rsidR="000D466F" w:rsidRPr="004E7DBD">
        <w:rPr>
          <w:noProof/>
          <w:webHidden/>
          <w:rPrChange w:id="609" w:author="Alexandre Marcondes" w:date="2019-07-09T18:16:00Z">
            <w:rPr>
              <w:noProof/>
              <w:webHidden/>
            </w:rPr>
          </w:rPrChange>
        </w:rPr>
        <w:tab/>
      </w:r>
      <w:r w:rsidR="000D466F" w:rsidRPr="004E7DBD">
        <w:rPr>
          <w:noProof/>
          <w:webHidden/>
          <w:rPrChange w:id="610" w:author="Alexandre Marcondes" w:date="2019-07-09T18:16:00Z">
            <w:rPr>
              <w:noProof/>
              <w:webHidden/>
            </w:rPr>
          </w:rPrChange>
        </w:rPr>
        <w:fldChar w:fldCharType="begin"/>
      </w:r>
      <w:r w:rsidR="000D466F" w:rsidRPr="004E7DBD">
        <w:rPr>
          <w:noProof/>
          <w:webHidden/>
          <w:rPrChange w:id="611" w:author="Alexandre Marcondes" w:date="2019-07-09T18:16:00Z">
            <w:rPr>
              <w:noProof/>
              <w:webHidden/>
            </w:rPr>
          </w:rPrChange>
        </w:rPr>
        <w:instrText xml:space="preserve"> PAGEREF _Toc9088486 \h </w:instrText>
      </w:r>
      <w:r w:rsidR="000D466F" w:rsidRPr="004E7DBD">
        <w:rPr>
          <w:noProof/>
          <w:webHidden/>
          <w:rPrChange w:id="612" w:author="Alexandre Marcondes" w:date="2019-07-09T18:16:00Z">
            <w:rPr>
              <w:noProof/>
              <w:webHidden/>
            </w:rPr>
          </w:rPrChange>
        </w:rPr>
      </w:r>
      <w:r w:rsidR="000D466F" w:rsidRPr="004E7DBD">
        <w:rPr>
          <w:noProof/>
          <w:webHidden/>
          <w:rPrChange w:id="613" w:author="Alexandre Marcondes" w:date="2019-07-09T18:16:00Z">
            <w:rPr>
              <w:noProof/>
              <w:webHidden/>
            </w:rPr>
          </w:rPrChange>
        </w:rPr>
        <w:fldChar w:fldCharType="separate"/>
      </w:r>
      <w:r w:rsidR="00A52A76" w:rsidRPr="004E7DBD">
        <w:rPr>
          <w:noProof/>
          <w:webHidden/>
          <w:rPrChange w:id="614" w:author="Alexandre Marcondes" w:date="2019-07-09T18:16:00Z">
            <w:rPr>
              <w:noProof/>
              <w:webHidden/>
            </w:rPr>
          </w:rPrChange>
        </w:rPr>
        <w:t>46</w:t>
      </w:r>
      <w:r w:rsidR="000D466F" w:rsidRPr="004E7DBD">
        <w:rPr>
          <w:noProof/>
          <w:webHidden/>
          <w:rPrChange w:id="615" w:author="Alexandre Marcondes" w:date="2019-07-09T18:16:00Z">
            <w:rPr>
              <w:noProof/>
              <w:webHidden/>
            </w:rPr>
          </w:rPrChange>
        </w:rPr>
        <w:fldChar w:fldCharType="end"/>
      </w:r>
      <w:r w:rsidRPr="004E7DBD">
        <w:rPr>
          <w:noProof/>
          <w:rPrChange w:id="61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17" w:author="Alexandre Marcondes" w:date="2019-07-09T18:16:00Z">
            <w:rPr>
              <w:rFonts w:asciiTheme="minorHAnsi" w:eastAsiaTheme="minorEastAsia" w:hAnsiTheme="minorHAnsi" w:cstheme="minorBidi"/>
              <w:noProof/>
              <w:sz w:val="22"/>
              <w:szCs w:val="22"/>
              <w:lang w:eastAsia="pt-BR"/>
            </w:rPr>
          </w:rPrChange>
        </w:rPr>
      </w:pPr>
      <w:r w:rsidRPr="004E7DBD">
        <w:rPr>
          <w:rPrChange w:id="618" w:author="Alexandre Marcondes" w:date="2019-07-09T18:16:00Z">
            <w:rPr/>
          </w:rPrChange>
        </w:rPr>
        <w:fldChar w:fldCharType="begin"/>
      </w:r>
      <w:r w:rsidRPr="004E7DBD">
        <w:rPr>
          <w:rPrChange w:id="619" w:author="Alexandre Marcondes" w:date="2019-07-09T18:16:00Z">
            <w:rPr/>
          </w:rPrChange>
        </w:rPr>
        <w:instrText xml:space="preserve"> HYPERLINK \l "_Toc9088487" </w:instrText>
      </w:r>
      <w:r w:rsidRPr="004E7DBD">
        <w:rPr>
          <w:rPrChange w:id="620" w:author="Alexandre Marcondes" w:date="2019-07-09T18:16:00Z">
            <w:rPr/>
          </w:rPrChange>
        </w:rPr>
        <w:fldChar w:fldCharType="separate"/>
      </w:r>
      <w:r w:rsidR="000D466F" w:rsidRPr="004E7DBD">
        <w:rPr>
          <w:rStyle w:val="Hyperlink"/>
          <w:noProof/>
          <w:color w:val="auto"/>
          <w:rPrChange w:id="621" w:author="Alexandre Marcondes" w:date="2019-07-09T18:16:00Z">
            <w:rPr>
              <w:rStyle w:val="Hyperlink"/>
              <w:noProof/>
            </w:rPr>
          </w:rPrChange>
        </w:rPr>
        <w:t>Figura 14 - Modelo de tecnologias</w:t>
      </w:r>
      <w:r w:rsidR="000D466F" w:rsidRPr="004E7DBD">
        <w:rPr>
          <w:noProof/>
          <w:webHidden/>
          <w:rPrChange w:id="622" w:author="Alexandre Marcondes" w:date="2019-07-09T18:16:00Z">
            <w:rPr>
              <w:noProof/>
              <w:webHidden/>
            </w:rPr>
          </w:rPrChange>
        </w:rPr>
        <w:tab/>
      </w:r>
      <w:r w:rsidR="000D466F" w:rsidRPr="004E7DBD">
        <w:rPr>
          <w:noProof/>
          <w:webHidden/>
          <w:rPrChange w:id="623" w:author="Alexandre Marcondes" w:date="2019-07-09T18:16:00Z">
            <w:rPr>
              <w:noProof/>
              <w:webHidden/>
            </w:rPr>
          </w:rPrChange>
        </w:rPr>
        <w:fldChar w:fldCharType="begin"/>
      </w:r>
      <w:r w:rsidR="000D466F" w:rsidRPr="004E7DBD">
        <w:rPr>
          <w:noProof/>
          <w:webHidden/>
          <w:rPrChange w:id="624" w:author="Alexandre Marcondes" w:date="2019-07-09T18:16:00Z">
            <w:rPr>
              <w:noProof/>
              <w:webHidden/>
            </w:rPr>
          </w:rPrChange>
        </w:rPr>
        <w:instrText xml:space="preserve"> PAGEREF _Toc9088487 \h </w:instrText>
      </w:r>
      <w:r w:rsidR="000D466F" w:rsidRPr="004E7DBD">
        <w:rPr>
          <w:noProof/>
          <w:webHidden/>
          <w:rPrChange w:id="625" w:author="Alexandre Marcondes" w:date="2019-07-09T18:16:00Z">
            <w:rPr>
              <w:noProof/>
              <w:webHidden/>
            </w:rPr>
          </w:rPrChange>
        </w:rPr>
      </w:r>
      <w:r w:rsidR="000D466F" w:rsidRPr="004E7DBD">
        <w:rPr>
          <w:noProof/>
          <w:webHidden/>
          <w:rPrChange w:id="626" w:author="Alexandre Marcondes" w:date="2019-07-09T18:16:00Z">
            <w:rPr>
              <w:noProof/>
              <w:webHidden/>
            </w:rPr>
          </w:rPrChange>
        </w:rPr>
        <w:fldChar w:fldCharType="separate"/>
      </w:r>
      <w:r w:rsidR="00A52A76" w:rsidRPr="004E7DBD">
        <w:rPr>
          <w:noProof/>
          <w:webHidden/>
          <w:rPrChange w:id="627" w:author="Alexandre Marcondes" w:date="2019-07-09T18:16:00Z">
            <w:rPr>
              <w:noProof/>
              <w:webHidden/>
            </w:rPr>
          </w:rPrChange>
        </w:rPr>
        <w:t>50</w:t>
      </w:r>
      <w:r w:rsidR="000D466F" w:rsidRPr="004E7DBD">
        <w:rPr>
          <w:noProof/>
          <w:webHidden/>
          <w:rPrChange w:id="628" w:author="Alexandre Marcondes" w:date="2019-07-09T18:16:00Z">
            <w:rPr>
              <w:noProof/>
              <w:webHidden/>
            </w:rPr>
          </w:rPrChange>
        </w:rPr>
        <w:fldChar w:fldCharType="end"/>
      </w:r>
      <w:r w:rsidRPr="004E7DBD">
        <w:rPr>
          <w:noProof/>
          <w:rPrChange w:id="629"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30" w:author="Alexandre Marcondes" w:date="2019-07-09T18:16:00Z">
            <w:rPr>
              <w:rFonts w:asciiTheme="minorHAnsi" w:eastAsiaTheme="minorEastAsia" w:hAnsiTheme="minorHAnsi" w:cstheme="minorBidi"/>
              <w:noProof/>
              <w:sz w:val="22"/>
              <w:szCs w:val="22"/>
              <w:lang w:eastAsia="pt-BR"/>
            </w:rPr>
          </w:rPrChange>
        </w:rPr>
      </w:pPr>
      <w:r w:rsidRPr="004E7DBD">
        <w:rPr>
          <w:rPrChange w:id="631" w:author="Alexandre Marcondes" w:date="2019-07-09T18:16:00Z">
            <w:rPr/>
          </w:rPrChange>
        </w:rPr>
        <w:fldChar w:fldCharType="begin"/>
      </w:r>
      <w:r w:rsidRPr="004E7DBD">
        <w:rPr>
          <w:rPrChange w:id="632" w:author="Alexandre Marcondes" w:date="2019-07-09T18:16:00Z">
            <w:rPr/>
          </w:rPrChange>
        </w:rPr>
        <w:instrText xml:space="preserve"> HYPERLINK \l "_Toc9088488" </w:instrText>
      </w:r>
      <w:r w:rsidRPr="004E7DBD">
        <w:rPr>
          <w:rPrChange w:id="633" w:author="Alexandre Marcondes" w:date="2019-07-09T18:16:00Z">
            <w:rPr/>
          </w:rPrChange>
        </w:rPr>
        <w:fldChar w:fldCharType="separate"/>
      </w:r>
      <w:r w:rsidR="000D466F" w:rsidRPr="004E7DBD">
        <w:rPr>
          <w:rStyle w:val="Hyperlink"/>
          <w:noProof/>
          <w:color w:val="auto"/>
          <w:rPrChange w:id="634" w:author="Alexandre Marcondes" w:date="2019-07-09T18:16:00Z">
            <w:rPr>
              <w:rStyle w:val="Hyperlink"/>
              <w:noProof/>
            </w:rPr>
          </w:rPrChange>
        </w:rPr>
        <w:t>Figura 15 - Diagrama de caso de uso</w:t>
      </w:r>
      <w:r w:rsidR="000D466F" w:rsidRPr="004E7DBD">
        <w:rPr>
          <w:noProof/>
          <w:webHidden/>
          <w:rPrChange w:id="635" w:author="Alexandre Marcondes" w:date="2019-07-09T18:16:00Z">
            <w:rPr>
              <w:noProof/>
              <w:webHidden/>
            </w:rPr>
          </w:rPrChange>
        </w:rPr>
        <w:tab/>
      </w:r>
      <w:r w:rsidR="000D466F" w:rsidRPr="004E7DBD">
        <w:rPr>
          <w:noProof/>
          <w:webHidden/>
          <w:rPrChange w:id="636" w:author="Alexandre Marcondes" w:date="2019-07-09T18:16:00Z">
            <w:rPr>
              <w:noProof/>
              <w:webHidden/>
            </w:rPr>
          </w:rPrChange>
        </w:rPr>
        <w:fldChar w:fldCharType="begin"/>
      </w:r>
      <w:r w:rsidR="000D466F" w:rsidRPr="004E7DBD">
        <w:rPr>
          <w:noProof/>
          <w:webHidden/>
          <w:rPrChange w:id="637" w:author="Alexandre Marcondes" w:date="2019-07-09T18:16:00Z">
            <w:rPr>
              <w:noProof/>
              <w:webHidden/>
            </w:rPr>
          </w:rPrChange>
        </w:rPr>
        <w:instrText xml:space="preserve"> PAGEREF _Toc9088488 \h </w:instrText>
      </w:r>
      <w:r w:rsidR="000D466F" w:rsidRPr="004E7DBD">
        <w:rPr>
          <w:noProof/>
          <w:webHidden/>
          <w:rPrChange w:id="638" w:author="Alexandre Marcondes" w:date="2019-07-09T18:16:00Z">
            <w:rPr>
              <w:noProof/>
              <w:webHidden/>
            </w:rPr>
          </w:rPrChange>
        </w:rPr>
      </w:r>
      <w:r w:rsidR="000D466F" w:rsidRPr="004E7DBD">
        <w:rPr>
          <w:noProof/>
          <w:webHidden/>
          <w:rPrChange w:id="639" w:author="Alexandre Marcondes" w:date="2019-07-09T18:16:00Z">
            <w:rPr>
              <w:noProof/>
              <w:webHidden/>
            </w:rPr>
          </w:rPrChange>
        </w:rPr>
        <w:fldChar w:fldCharType="separate"/>
      </w:r>
      <w:r w:rsidR="00A52A76" w:rsidRPr="004E7DBD">
        <w:rPr>
          <w:noProof/>
          <w:webHidden/>
          <w:rPrChange w:id="640" w:author="Alexandre Marcondes" w:date="2019-07-09T18:16:00Z">
            <w:rPr>
              <w:noProof/>
              <w:webHidden/>
            </w:rPr>
          </w:rPrChange>
        </w:rPr>
        <w:t>54</w:t>
      </w:r>
      <w:r w:rsidR="000D466F" w:rsidRPr="004E7DBD">
        <w:rPr>
          <w:noProof/>
          <w:webHidden/>
          <w:rPrChange w:id="641" w:author="Alexandre Marcondes" w:date="2019-07-09T18:16:00Z">
            <w:rPr>
              <w:noProof/>
              <w:webHidden/>
            </w:rPr>
          </w:rPrChange>
        </w:rPr>
        <w:fldChar w:fldCharType="end"/>
      </w:r>
      <w:r w:rsidRPr="004E7DBD">
        <w:rPr>
          <w:noProof/>
          <w:rPrChange w:id="642"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43" w:author="Alexandre Marcondes" w:date="2019-07-09T18:16:00Z">
            <w:rPr>
              <w:rFonts w:asciiTheme="minorHAnsi" w:eastAsiaTheme="minorEastAsia" w:hAnsiTheme="minorHAnsi" w:cstheme="minorBidi"/>
              <w:noProof/>
              <w:sz w:val="22"/>
              <w:szCs w:val="22"/>
              <w:lang w:eastAsia="pt-BR"/>
            </w:rPr>
          </w:rPrChange>
        </w:rPr>
      </w:pPr>
      <w:r w:rsidRPr="004E7DBD">
        <w:rPr>
          <w:rPrChange w:id="644" w:author="Alexandre Marcondes" w:date="2019-07-09T18:16:00Z">
            <w:rPr/>
          </w:rPrChange>
        </w:rPr>
        <w:fldChar w:fldCharType="begin"/>
      </w:r>
      <w:r w:rsidRPr="004E7DBD">
        <w:rPr>
          <w:rPrChange w:id="645" w:author="Alexandre Marcondes" w:date="2019-07-09T18:16:00Z">
            <w:rPr/>
          </w:rPrChange>
        </w:rPr>
        <w:instrText xml:space="preserve"> HYPERLINK \l "_Toc9088489" </w:instrText>
      </w:r>
      <w:r w:rsidRPr="004E7DBD">
        <w:rPr>
          <w:rPrChange w:id="646" w:author="Alexandre Marcondes" w:date="2019-07-09T18:16:00Z">
            <w:rPr/>
          </w:rPrChange>
        </w:rPr>
        <w:fldChar w:fldCharType="separate"/>
      </w:r>
      <w:r w:rsidR="000D466F" w:rsidRPr="004E7DBD">
        <w:rPr>
          <w:rStyle w:val="Hyperlink"/>
          <w:noProof/>
          <w:color w:val="auto"/>
          <w:rPrChange w:id="647" w:author="Alexandre Marcondes" w:date="2019-07-09T18:16:00Z">
            <w:rPr>
              <w:rStyle w:val="Hyperlink"/>
              <w:noProof/>
            </w:rPr>
          </w:rPrChange>
        </w:rPr>
        <w:t>Figura 16 - Arquitetura de software</w:t>
      </w:r>
      <w:r w:rsidR="000D466F" w:rsidRPr="004E7DBD">
        <w:rPr>
          <w:noProof/>
          <w:webHidden/>
          <w:rPrChange w:id="648" w:author="Alexandre Marcondes" w:date="2019-07-09T18:16:00Z">
            <w:rPr>
              <w:noProof/>
              <w:webHidden/>
            </w:rPr>
          </w:rPrChange>
        </w:rPr>
        <w:tab/>
      </w:r>
      <w:r w:rsidR="000D466F" w:rsidRPr="004E7DBD">
        <w:rPr>
          <w:noProof/>
          <w:webHidden/>
          <w:rPrChange w:id="649" w:author="Alexandre Marcondes" w:date="2019-07-09T18:16:00Z">
            <w:rPr>
              <w:noProof/>
              <w:webHidden/>
            </w:rPr>
          </w:rPrChange>
        </w:rPr>
        <w:fldChar w:fldCharType="begin"/>
      </w:r>
      <w:r w:rsidR="000D466F" w:rsidRPr="004E7DBD">
        <w:rPr>
          <w:noProof/>
          <w:webHidden/>
          <w:rPrChange w:id="650" w:author="Alexandre Marcondes" w:date="2019-07-09T18:16:00Z">
            <w:rPr>
              <w:noProof/>
              <w:webHidden/>
            </w:rPr>
          </w:rPrChange>
        </w:rPr>
        <w:instrText xml:space="preserve"> PAGEREF _Toc9088489 \h </w:instrText>
      </w:r>
      <w:r w:rsidR="000D466F" w:rsidRPr="004E7DBD">
        <w:rPr>
          <w:noProof/>
          <w:webHidden/>
          <w:rPrChange w:id="651" w:author="Alexandre Marcondes" w:date="2019-07-09T18:16:00Z">
            <w:rPr>
              <w:noProof/>
              <w:webHidden/>
            </w:rPr>
          </w:rPrChange>
        </w:rPr>
      </w:r>
      <w:r w:rsidR="000D466F" w:rsidRPr="004E7DBD">
        <w:rPr>
          <w:noProof/>
          <w:webHidden/>
          <w:rPrChange w:id="652" w:author="Alexandre Marcondes" w:date="2019-07-09T18:16:00Z">
            <w:rPr>
              <w:noProof/>
              <w:webHidden/>
            </w:rPr>
          </w:rPrChange>
        </w:rPr>
        <w:fldChar w:fldCharType="separate"/>
      </w:r>
      <w:r w:rsidR="00A52A76" w:rsidRPr="004E7DBD">
        <w:rPr>
          <w:noProof/>
          <w:webHidden/>
          <w:rPrChange w:id="653" w:author="Alexandre Marcondes" w:date="2019-07-09T18:16:00Z">
            <w:rPr>
              <w:noProof/>
              <w:webHidden/>
            </w:rPr>
          </w:rPrChange>
        </w:rPr>
        <w:t>59</w:t>
      </w:r>
      <w:r w:rsidR="000D466F" w:rsidRPr="004E7DBD">
        <w:rPr>
          <w:noProof/>
          <w:webHidden/>
          <w:rPrChange w:id="654" w:author="Alexandre Marcondes" w:date="2019-07-09T18:16:00Z">
            <w:rPr>
              <w:noProof/>
              <w:webHidden/>
            </w:rPr>
          </w:rPrChange>
        </w:rPr>
        <w:fldChar w:fldCharType="end"/>
      </w:r>
      <w:r w:rsidRPr="004E7DBD">
        <w:rPr>
          <w:noProof/>
          <w:rPrChange w:id="655"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56" w:author="Alexandre Marcondes" w:date="2019-07-09T18:16:00Z">
            <w:rPr>
              <w:rFonts w:asciiTheme="minorHAnsi" w:eastAsiaTheme="minorEastAsia" w:hAnsiTheme="minorHAnsi" w:cstheme="minorBidi"/>
              <w:noProof/>
              <w:sz w:val="22"/>
              <w:szCs w:val="22"/>
              <w:lang w:eastAsia="pt-BR"/>
            </w:rPr>
          </w:rPrChange>
        </w:rPr>
      </w:pPr>
      <w:r w:rsidRPr="004E7DBD">
        <w:rPr>
          <w:rPrChange w:id="657" w:author="Alexandre Marcondes" w:date="2019-07-09T18:16:00Z">
            <w:rPr/>
          </w:rPrChange>
        </w:rPr>
        <w:fldChar w:fldCharType="begin"/>
      </w:r>
      <w:r w:rsidRPr="004E7DBD">
        <w:rPr>
          <w:rPrChange w:id="658" w:author="Alexandre Marcondes" w:date="2019-07-09T18:16:00Z">
            <w:rPr/>
          </w:rPrChange>
        </w:rPr>
        <w:instrText xml:space="preserve"> HYPERLINK \l "_Toc9088490" </w:instrText>
      </w:r>
      <w:r w:rsidRPr="004E7DBD">
        <w:rPr>
          <w:rPrChange w:id="659" w:author="Alexandre Marcondes" w:date="2019-07-09T18:16:00Z">
            <w:rPr/>
          </w:rPrChange>
        </w:rPr>
        <w:fldChar w:fldCharType="separate"/>
      </w:r>
      <w:r w:rsidR="000D466F" w:rsidRPr="004E7DBD">
        <w:rPr>
          <w:rStyle w:val="Hyperlink"/>
          <w:noProof/>
          <w:color w:val="auto"/>
          <w:rPrChange w:id="660" w:author="Alexandre Marcondes" w:date="2019-07-09T18:16:00Z">
            <w:rPr>
              <w:rStyle w:val="Hyperlink"/>
              <w:noProof/>
            </w:rPr>
          </w:rPrChange>
        </w:rPr>
        <w:t>Figura 17 - Visualização e simulação do VANT: Nodos, tópicos e serviços</w:t>
      </w:r>
      <w:r w:rsidR="000D466F" w:rsidRPr="004E7DBD">
        <w:rPr>
          <w:noProof/>
          <w:webHidden/>
          <w:rPrChange w:id="661" w:author="Alexandre Marcondes" w:date="2019-07-09T18:16:00Z">
            <w:rPr>
              <w:noProof/>
              <w:webHidden/>
            </w:rPr>
          </w:rPrChange>
        </w:rPr>
        <w:tab/>
      </w:r>
      <w:r w:rsidR="000D466F" w:rsidRPr="004E7DBD">
        <w:rPr>
          <w:noProof/>
          <w:webHidden/>
          <w:rPrChange w:id="662" w:author="Alexandre Marcondes" w:date="2019-07-09T18:16:00Z">
            <w:rPr>
              <w:noProof/>
              <w:webHidden/>
            </w:rPr>
          </w:rPrChange>
        </w:rPr>
        <w:fldChar w:fldCharType="begin"/>
      </w:r>
      <w:r w:rsidR="000D466F" w:rsidRPr="004E7DBD">
        <w:rPr>
          <w:noProof/>
          <w:webHidden/>
          <w:rPrChange w:id="663" w:author="Alexandre Marcondes" w:date="2019-07-09T18:16:00Z">
            <w:rPr>
              <w:noProof/>
              <w:webHidden/>
            </w:rPr>
          </w:rPrChange>
        </w:rPr>
        <w:instrText xml:space="preserve"> PAGEREF _Toc9088490 \h </w:instrText>
      </w:r>
      <w:r w:rsidR="000D466F" w:rsidRPr="004E7DBD">
        <w:rPr>
          <w:noProof/>
          <w:webHidden/>
          <w:rPrChange w:id="664" w:author="Alexandre Marcondes" w:date="2019-07-09T18:16:00Z">
            <w:rPr>
              <w:noProof/>
              <w:webHidden/>
            </w:rPr>
          </w:rPrChange>
        </w:rPr>
      </w:r>
      <w:r w:rsidR="000D466F" w:rsidRPr="004E7DBD">
        <w:rPr>
          <w:noProof/>
          <w:webHidden/>
          <w:rPrChange w:id="665" w:author="Alexandre Marcondes" w:date="2019-07-09T18:16:00Z">
            <w:rPr>
              <w:noProof/>
              <w:webHidden/>
            </w:rPr>
          </w:rPrChange>
        </w:rPr>
        <w:fldChar w:fldCharType="separate"/>
      </w:r>
      <w:r w:rsidR="00A52A76" w:rsidRPr="004E7DBD">
        <w:rPr>
          <w:noProof/>
          <w:webHidden/>
          <w:rPrChange w:id="666" w:author="Alexandre Marcondes" w:date="2019-07-09T18:16:00Z">
            <w:rPr>
              <w:noProof/>
              <w:webHidden/>
            </w:rPr>
          </w:rPrChange>
        </w:rPr>
        <w:t>61</w:t>
      </w:r>
      <w:r w:rsidR="000D466F" w:rsidRPr="004E7DBD">
        <w:rPr>
          <w:noProof/>
          <w:webHidden/>
          <w:rPrChange w:id="667" w:author="Alexandre Marcondes" w:date="2019-07-09T18:16:00Z">
            <w:rPr>
              <w:noProof/>
              <w:webHidden/>
            </w:rPr>
          </w:rPrChange>
        </w:rPr>
        <w:fldChar w:fldCharType="end"/>
      </w:r>
      <w:r w:rsidRPr="004E7DBD">
        <w:rPr>
          <w:noProof/>
          <w:rPrChange w:id="668"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69" w:author="Alexandre Marcondes" w:date="2019-07-09T18:16:00Z">
            <w:rPr>
              <w:rFonts w:asciiTheme="minorHAnsi" w:eastAsiaTheme="minorEastAsia" w:hAnsiTheme="minorHAnsi" w:cstheme="minorBidi"/>
              <w:noProof/>
              <w:sz w:val="22"/>
              <w:szCs w:val="22"/>
              <w:lang w:eastAsia="pt-BR"/>
            </w:rPr>
          </w:rPrChange>
        </w:rPr>
      </w:pPr>
      <w:r w:rsidRPr="004E7DBD">
        <w:rPr>
          <w:rPrChange w:id="670" w:author="Alexandre Marcondes" w:date="2019-07-09T18:16:00Z">
            <w:rPr/>
          </w:rPrChange>
        </w:rPr>
        <w:fldChar w:fldCharType="begin"/>
      </w:r>
      <w:r w:rsidRPr="004E7DBD">
        <w:rPr>
          <w:rPrChange w:id="671" w:author="Alexandre Marcondes" w:date="2019-07-09T18:16:00Z">
            <w:rPr/>
          </w:rPrChange>
        </w:rPr>
        <w:instrText xml:space="preserve"> HYPERLINK \l "_Toc9088491" </w:instrText>
      </w:r>
      <w:r w:rsidRPr="004E7DBD">
        <w:rPr>
          <w:rPrChange w:id="672" w:author="Alexandre Marcondes" w:date="2019-07-09T18:16:00Z">
            <w:rPr/>
          </w:rPrChange>
        </w:rPr>
        <w:fldChar w:fldCharType="separate"/>
      </w:r>
      <w:r w:rsidR="000D466F" w:rsidRPr="004E7DBD">
        <w:rPr>
          <w:rStyle w:val="Hyperlink"/>
          <w:noProof/>
          <w:color w:val="auto"/>
          <w:rPrChange w:id="673" w:author="Alexandre Marcondes" w:date="2019-07-09T18:16:00Z">
            <w:rPr>
              <w:rStyle w:val="Hyperlink"/>
              <w:noProof/>
            </w:rPr>
          </w:rPrChange>
        </w:rPr>
        <w:t>Figura 18 - Modelo 3D de simulação</w:t>
      </w:r>
      <w:r w:rsidR="000D466F" w:rsidRPr="004E7DBD">
        <w:rPr>
          <w:noProof/>
          <w:webHidden/>
          <w:rPrChange w:id="674" w:author="Alexandre Marcondes" w:date="2019-07-09T18:16:00Z">
            <w:rPr>
              <w:noProof/>
              <w:webHidden/>
            </w:rPr>
          </w:rPrChange>
        </w:rPr>
        <w:tab/>
      </w:r>
      <w:r w:rsidR="000D466F" w:rsidRPr="004E7DBD">
        <w:rPr>
          <w:noProof/>
          <w:webHidden/>
          <w:rPrChange w:id="675" w:author="Alexandre Marcondes" w:date="2019-07-09T18:16:00Z">
            <w:rPr>
              <w:noProof/>
              <w:webHidden/>
            </w:rPr>
          </w:rPrChange>
        </w:rPr>
        <w:fldChar w:fldCharType="begin"/>
      </w:r>
      <w:r w:rsidR="000D466F" w:rsidRPr="004E7DBD">
        <w:rPr>
          <w:noProof/>
          <w:webHidden/>
          <w:rPrChange w:id="676" w:author="Alexandre Marcondes" w:date="2019-07-09T18:16:00Z">
            <w:rPr>
              <w:noProof/>
              <w:webHidden/>
            </w:rPr>
          </w:rPrChange>
        </w:rPr>
        <w:instrText xml:space="preserve"> PAGEREF _Toc9088491 \h </w:instrText>
      </w:r>
      <w:r w:rsidR="000D466F" w:rsidRPr="004E7DBD">
        <w:rPr>
          <w:noProof/>
          <w:webHidden/>
          <w:rPrChange w:id="677" w:author="Alexandre Marcondes" w:date="2019-07-09T18:16:00Z">
            <w:rPr>
              <w:noProof/>
              <w:webHidden/>
            </w:rPr>
          </w:rPrChange>
        </w:rPr>
      </w:r>
      <w:r w:rsidR="000D466F" w:rsidRPr="004E7DBD">
        <w:rPr>
          <w:noProof/>
          <w:webHidden/>
          <w:rPrChange w:id="678" w:author="Alexandre Marcondes" w:date="2019-07-09T18:16:00Z">
            <w:rPr>
              <w:noProof/>
              <w:webHidden/>
            </w:rPr>
          </w:rPrChange>
        </w:rPr>
        <w:fldChar w:fldCharType="separate"/>
      </w:r>
      <w:r w:rsidR="00A52A76" w:rsidRPr="004E7DBD">
        <w:rPr>
          <w:noProof/>
          <w:webHidden/>
          <w:rPrChange w:id="679" w:author="Alexandre Marcondes" w:date="2019-07-09T18:16:00Z">
            <w:rPr>
              <w:noProof/>
              <w:webHidden/>
            </w:rPr>
          </w:rPrChange>
        </w:rPr>
        <w:t>68</w:t>
      </w:r>
      <w:r w:rsidR="000D466F" w:rsidRPr="004E7DBD">
        <w:rPr>
          <w:noProof/>
          <w:webHidden/>
          <w:rPrChange w:id="680" w:author="Alexandre Marcondes" w:date="2019-07-09T18:16:00Z">
            <w:rPr>
              <w:noProof/>
              <w:webHidden/>
            </w:rPr>
          </w:rPrChange>
        </w:rPr>
        <w:fldChar w:fldCharType="end"/>
      </w:r>
      <w:r w:rsidRPr="004E7DBD">
        <w:rPr>
          <w:noProof/>
          <w:rPrChange w:id="681"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82" w:author="Alexandre Marcondes" w:date="2019-07-09T18:16:00Z">
            <w:rPr>
              <w:rFonts w:asciiTheme="minorHAnsi" w:eastAsiaTheme="minorEastAsia" w:hAnsiTheme="minorHAnsi" w:cstheme="minorBidi"/>
              <w:noProof/>
              <w:sz w:val="22"/>
              <w:szCs w:val="22"/>
              <w:lang w:eastAsia="pt-BR"/>
            </w:rPr>
          </w:rPrChange>
        </w:rPr>
      </w:pPr>
      <w:r w:rsidRPr="004E7DBD">
        <w:rPr>
          <w:rPrChange w:id="683" w:author="Alexandre Marcondes" w:date="2019-07-09T18:16:00Z">
            <w:rPr/>
          </w:rPrChange>
        </w:rPr>
        <w:fldChar w:fldCharType="begin"/>
      </w:r>
      <w:r w:rsidRPr="004E7DBD">
        <w:rPr>
          <w:rPrChange w:id="684" w:author="Alexandre Marcondes" w:date="2019-07-09T18:16:00Z">
            <w:rPr/>
          </w:rPrChange>
        </w:rPr>
        <w:instrText xml:space="preserve"> HYPERLINK \l "_Toc9088492" </w:instrText>
      </w:r>
      <w:r w:rsidRPr="004E7DBD">
        <w:rPr>
          <w:rPrChange w:id="685" w:author="Alexandre Marcondes" w:date="2019-07-09T18:16:00Z">
            <w:rPr/>
          </w:rPrChange>
        </w:rPr>
        <w:fldChar w:fldCharType="separate"/>
      </w:r>
      <w:r w:rsidR="000D466F" w:rsidRPr="004E7DBD">
        <w:rPr>
          <w:rStyle w:val="Hyperlink"/>
          <w:noProof/>
          <w:color w:val="auto"/>
          <w:rPrChange w:id="686" w:author="Alexandre Marcondes" w:date="2019-07-09T18:16:00Z">
            <w:rPr>
              <w:rStyle w:val="Hyperlink"/>
              <w:noProof/>
            </w:rPr>
          </w:rPrChange>
        </w:rPr>
        <w:t>Figura 19 - Alteração de escala no Modelo 3D</w:t>
      </w:r>
      <w:r w:rsidR="000D466F" w:rsidRPr="004E7DBD">
        <w:rPr>
          <w:noProof/>
          <w:webHidden/>
          <w:rPrChange w:id="687" w:author="Alexandre Marcondes" w:date="2019-07-09T18:16:00Z">
            <w:rPr>
              <w:noProof/>
              <w:webHidden/>
            </w:rPr>
          </w:rPrChange>
        </w:rPr>
        <w:tab/>
      </w:r>
      <w:r w:rsidR="000D466F" w:rsidRPr="004E7DBD">
        <w:rPr>
          <w:noProof/>
          <w:webHidden/>
          <w:rPrChange w:id="688" w:author="Alexandre Marcondes" w:date="2019-07-09T18:16:00Z">
            <w:rPr>
              <w:noProof/>
              <w:webHidden/>
            </w:rPr>
          </w:rPrChange>
        </w:rPr>
        <w:fldChar w:fldCharType="begin"/>
      </w:r>
      <w:r w:rsidR="000D466F" w:rsidRPr="004E7DBD">
        <w:rPr>
          <w:noProof/>
          <w:webHidden/>
          <w:rPrChange w:id="689" w:author="Alexandre Marcondes" w:date="2019-07-09T18:16:00Z">
            <w:rPr>
              <w:noProof/>
              <w:webHidden/>
            </w:rPr>
          </w:rPrChange>
        </w:rPr>
        <w:instrText xml:space="preserve"> PAGEREF _Toc9088492 \h </w:instrText>
      </w:r>
      <w:r w:rsidR="000D466F" w:rsidRPr="004E7DBD">
        <w:rPr>
          <w:noProof/>
          <w:webHidden/>
          <w:rPrChange w:id="690" w:author="Alexandre Marcondes" w:date="2019-07-09T18:16:00Z">
            <w:rPr>
              <w:noProof/>
              <w:webHidden/>
            </w:rPr>
          </w:rPrChange>
        </w:rPr>
      </w:r>
      <w:r w:rsidR="000D466F" w:rsidRPr="004E7DBD">
        <w:rPr>
          <w:noProof/>
          <w:webHidden/>
          <w:rPrChange w:id="691" w:author="Alexandre Marcondes" w:date="2019-07-09T18:16:00Z">
            <w:rPr>
              <w:noProof/>
              <w:webHidden/>
            </w:rPr>
          </w:rPrChange>
        </w:rPr>
        <w:fldChar w:fldCharType="separate"/>
      </w:r>
      <w:r w:rsidR="00A52A76" w:rsidRPr="004E7DBD">
        <w:rPr>
          <w:noProof/>
          <w:webHidden/>
          <w:rPrChange w:id="692" w:author="Alexandre Marcondes" w:date="2019-07-09T18:16:00Z">
            <w:rPr>
              <w:noProof/>
              <w:webHidden/>
            </w:rPr>
          </w:rPrChange>
        </w:rPr>
        <w:t>69</w:t>
      </w:r>
      <w:r w:rsidR="000D466F" w:rsidRPr="004E7DBD">
        <w:rPr>
          <w:noProof/>
          <w:webHidden/>
          <w:rPrChange w:id="693" w:author="Alexandre Marcondes" w:date="2019-07-09T18:16:00Z">
            <w:rPr>
              <w:noProof/>
              <w:webHidden/>
            </w:rPr>
          </w:rPrChange>
        </w:rPr>
        <w:fldChar w:fldCharType="end"/>
      </w:r>
      <w:r w:rsidRPr="004E7DBD">
        <w:rPr>
          <w:noProof/>
          <w:rPrChange w:id="694"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695" w:author="Alexandre Marcondes" w:date="2019-07-09T18:16:00Z">
            <w:rPr>
              <w:rFonts w:asciiTheme="minorHAnsi" w:eastAsiaTheme="minorEastAsia" w:hAnsiTheme="minorHAnsi" w:cstheme="minorBidi"/>
              <w:noProof/>
              <w:sz w:val="22"/>
              <w:szCs w:val="22"/>
              <w:lang w:eastAsia="pt-BR"/>
            </w:rPr>
          </w:rPrChange>
        </w:rPr>
      </w:pPr>
      <w:r w:rsidRPr="004E7DBD">
        <w:rPr>
          <w:rPrChange w:id="696" w:author="Alexandre Marcondes" w:date="2019-07-09T18:16:00Z">
            <w:rPr/>
          </w:rPrChange>
        </w:rPr>
        <w:fldChar w:fldCharType="begin"/>
      </w:r>
      <w:r w:rsidRPr="004E7DBD">
        <w:rPr>
          <w:rPrChange w:id="697" w:author="Alexandre Marcondes" w:date="2019-07-09T18:16:00Z">
            <w:rPr/>
          </w:rPrChange>
        </w:rPr>
        <w:instrText xml:space="preserve"> HYPERLINK \l "_Toc9088493" </w:instrText>
      </w:r>
      <w:r w:rsidRPr="004E7DBD">
        <w:rPr>
          <w:rPrChange w:id="698" w:author="Alexandre Marcondes" w:date="2019-07-09T18:16:00Z">
            <w:rPr/>
          </w:rPrChange>
        </w:rPr>
        <w:fldChar w:fldCharType="separate"/>
      </w:r>
      <w:r w:rsidR="000D466F" w:rsidRPr="004E7DBD">
        <w:rPr>
          <w:rStyle w:val="Hyperlink"/>
          <w:noProof/>
          <w:color w:val="auto"/>
          <w:rPrChange w:id="699" w:author="Alexandre Marcondes" w:date="2019-07-09T18:16:00Z">
            <w:rPr>
              <w:rStyle w:val="Hyperlink"/>
              <w:noProof/>
            </w:rPr>
          </w:rPrChange>
        </w:rPr>
        <w:t>Figura 20 - Octomap construído</w:t>
      </w:r>
      <w:r w:rsidR="000D466F" w:rsidRPr="004E7DBD">
        <w:rPr>
          <w:noProof/>
          <w:webHidden/>
          <w:rPrChange w:id="700" w:author="Alexandre Marcondes" w:date="2019-07-09T18:16:00Z">
            <w:rPr>
              <w:noProof/>
              <w:webHidden/>
            </w:rPr>
          </w:rPrChange>
        </w:rPr>
        <w:tab/>
      </w:r>
      <w:r w:rsidR="000D466F" w:rsidRPr="004E7DBD">
        <w:rPr>
          <w:noProof/>
          <w:webHidden/>
          <w:rPrChange w:id="701" w:author="Alexandre Marcondes" w:date="2019-07-09T18:16:00Z">
            <w:rPr>
              <w:noProof/>
              <w:webHidden/>
            </w:rPr>
          </w:rPrChange>
        </w:rPr>
        <w:fldChar w:fldCharType="begin"/>
      </w:r>
      <w:r w:rsidR="000D466F" w:rsidRPr="004E7DBD">
        <w:rPr>
          <w:noProof/>
          <w:webHidden/>
          <w:rPrChange w:id="702" w:author="Alexandre Marcondes" w:date="2019-07-09T18:16:00Z">
            <w:rPr>
              <w:noProof/>
              <w:webHidden/>
            </w:rPr>
          </w:rPrChange>
        </w:rPr>
        <w:instrText xml:space="preserve"> PAGEREF _Toc9088493 \h </w:instrText>
      </w:r>
      <w:r w:rsidR="000D466F" w:rsidRPr="004E7DBD">
        <w:rPr>
          <w:noProof/>
          <w:webHidden/>
          <w:rPrChange w:id="703" w:author="Alexandre Marcondes" w:date="2019-07-09T18:16:00Z">
            <w:rPr>
              <w:noProof/>
              <w:webHidden/>
            </w:rPr>
          </w:rPrChange>
        </w:rPr>
      </w:r>
      <w:r w:rsidR="000D466F" w:rsidRPr="004E7DBD">
        <w:rPr>
          <w:noProof/>
          <w:webHidden/>
          <w:rPrChange w:id="704" w:author="Alexandre Marcondes" w:date="2019-07-09T18:16:00Z">
            <w:rPr>
              <w:noProof/>
              <w:webHidden/>
            </w:rPr>
          </w:rPrChange>
        </w:rPr>
        <w:fldChar w:fldCharType="separate"/>
      </w:r>
      <w:r w:rsidR="00A52A76" w:rsidRPr="004E7DBD">
        <w:rPr>
          <w:noProof/>
          <w:webHidden/>
          <w:rPrChange w:id="705" w:author="Alexandre Marcondes" w:date="2019-07-09T18:16:00Z">
            <w:rPr>
              <w:noProof/>
              <w:webHidden/>
            </w:rPr>
          </w:rPrChange>
        </w:rPr>
        <w:t>70</w:t>
      </w:r>
      <w:r w:rsidR="000D466F" w:rsidRPr="004E7DBD">
        <w:rPr>
          <w:noProof/>
          <w:webHidden/>
          <w:rPrChange w:id="706" w:author="Alexandre Marcondes" w:date="2019-07-09T18:16:00Z">
            <w:rPr>
              <w:noProof/>
              <w:webHidden/>
            </w:rPr>
          </w:rPrChange>
        </w:rPr>
        <w:fldChar w:fldCharType="end"/>
      </w:r>
      <w:r w:rsidRPr="004E7DBD">
        <w:rPr>
          <w:noProof/>
          <w:rPrChange w:id="707"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08" w:author="Alexandre Marcondes" w:date="2019-07-09T18:16:00Z">
            <w:rPr>
              <w:rFonts w:asciiTheme="minorHAnsi" w:eastAsiaTheme="minorEastAsia" w:hAnsiTheme="minorHAnsi" w:cstheme="minorBidi"/>
              <w:noProof/>
              <w:sz w:val="22"/>
              <w:szCs w:val="22"/>
              <w:lang w:eastAsia="pt-BR"/>
            </w:rPr>
          </w:rPrChange>
        </w:rPr>
      </w:pPr>
      <w:r w:rsidRPr="004E7DBD">
        <w:rPr>
          <w:rPrChange w:id="709" w:author="Alexandre Marcondes" w:date="2019-07-09T18:16:00Z">
            <w:rPr/>
          </w:rPrChange>
        </w:rPr>
        <w:fldChar w:fldCharType="begin"/>
      </w:r>
      <w:r w:rsidRPr="004E7DBD">
        <w:rPr>
          <w:rPrChange w:id="710" w:author="Alexandre Marcondes" w:date="2019-07-09T18:16:00Z">
            <w:rPr/>
          </w:rPrChange>
        </w:rPr>
        <w:instrText xml:space="preserve"> HYPERLINK \l "_Toc9088494" </w:instrText>
      </w:r>
      <w:r w:rsidRPr="004E7DBD">
        <w:rPr>
          <w:rPrChange w:id="711" w:author="Alexandre Marcondes" w:date="2019-07-09T18:16:00Z">
            <w:rPr/>
          </w:rPrChange>
        </w:rPr>
        <w:fldChar w:fldCharType="separate"/>
      </w:r>
      <w:r w:rsidR="000D466F" w:rsidRPr="004E7DBD">
        <w:rPr>
          <w:rStyle w:val="Hyperlink"/>
          <w:noProof/>
          <w:color w:val="auto"/>
          <w:rPrChange w:id="712" w:author="Alexandre Marcondes" w:date="2019-07-09T18:16:00Z">
            <w:rPr>
              <w:rStyle w:val="Hyperlink"/>
              <w:noProof/>
            </w:rPr>
          </w:rPrChange>
        </w:rPr>
        <w:t>Figura 21 - Código modelo 3D arquivo SDF</w:t>
      </w:r>
      <w:r w:rsidR="000D466F" w:rsidRPr="004E7DBD">
        <w:rPr>
          <w:noProof/>
          <w:webHidden/>
          <w:rPrChange w:id="713" w:author="Alexandre Marcondes" w:date="2019-07-09T18:16:00Z">
            <w:rPr>
              <w:noProof/>
              <w:webHidden/>
            </w:rPr>
          </w:rPrChange>
        </w:rPr>
        <w:tab/>
      </w:r>
      <w:r w:rsidR="000D466F" w:rsidRPr="004E7DBD">
        <w:rPr>
          <w:noProof/>
          <w:webHidden/>
          <w:rPrChange w:id="714" w:author="Alexandre Marcondes" w:date="2019-07-09T18:16:00Z">
            <w:rPr>
              <w:noProof/>
              <w:webHidden/>
            </w:rPr>
          </w:rPrChange>
        </w:rPr>
        <w:fldChar w:fldCharType="begin"/>
      </w:r>
      <w:r w:rsidR="000D466F" w:rsidRPr="004E7DBD">
        <w:rPr>
          <w:noProof/>
          <w:webHidden/>
          <w:rPrChange w:id="715" w:author="Alexandre Marcondes" w:date="2019-07-09T18:16:00Z">
            <w:rPr>
              <w:noProof/>
              <w:webHidden/>
            </w:rPr>
          </w:rPrChange>
        </w:rPr>
        <w:instrText xml:space="preserve"> PAGEREF _Toc9088494 \h </w:instrText>
      </w:r>
      <w:r w:rsidR="000D466F" w:rsidRPr="004E7DBD">
        <w:rPr>
          <w:noProof/>
          <w:webHidden/>
          <w:rPrChange w:id="716" w:author="Alexandre Marcondes" w:date="2019-07-09T18:16:00Z">
            <w:rPr>
              <w:noProof/>
              <w:webHidden/>
            </w:rPr>
          </w:rPrChange>
        </w:rPr>
      </w:r>
      <w:r w:rsidR="000D466F" w:rsidRPr="004E7DBD">
        <w:rPr>
          <w:noProof/>
          <w:webHidden/>
          <w:rPrChange w:id="717" w:author="Alexandre Marcondes" w:date="2019-07-09T18:16:00Z">
            <w:rPr>
              <w:noProof/>
              <w:webHidden/>
            </w:rPr>
          </w:rPrChange>
        </w:rPr>
        <w:fldChar w:fldCharType="separate"/>
      </w:r>
      <w:r w:rsidR="00A52A76" w:rsidRPr="004E7DBD">
        <w:rPr>
          <w:noProof/>
          <w:webHidden/>
          <w:rPrChange w:id="718" w:author="Alexandre Marcondes" w:date="2019-07-09T18:16:00Z">
            <w:rPr>
              <w:noProof/>
              <w:webHidden/>
            </w:rPr>
          </w:rPrChange>
        </w:rPr>
        <w:t>71</w:t>
      </w:r>
      <w:r w:rsidR="000D466F" w:rsidRPr="004E7DBD">
        <w:rPr>
          <w:noProof/>
          <w:webHidden/>
          <w:rPrChange w:id="719" w:author="Alexandre Marcondes" w:date="2019-07-09T18:16:00Z">
            <w:rPr>
              <w:noProof/>
              <w:webHidden/>
            </w:rPr>
          </w:rPrChange>
        </w:rPr>
        <w:fldChar w:fldCharType="end"/>
      </w:r>
      <w:r w:rsidRPr="004E7DBD">
        <w:rPr>
          <w:noProof/>
          <w:rPrChange w:id="72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21" w:author="Alexandre Marcondes" w:date="2019-07-09T18:16:00Z">
            <w:rPr>
              <w:rFonts w:asciiTheme="minorHAnsi" w:eastAsiaTheme="minorEastAsia" w:hAnsiTheme="minorHAnsi" w:cstheme="minorBidi"/>
              <w:noProof/>
              <w:sz w:val="22"/>
              <w:szCs w:val="22"/>
              <w:lang w:eastAsia="pt-BR"/>
            </w:rPr>
          </w:rPrChange>
        </w:rPr>
      </w:pPr>
      <w:r w:rsidRPr="004E7DBD">
        <w:rPr>
          <w:rPrChange w:id="722" w:author="Alexandre Marcondes" w:date="2019-07-09T18:16:00Z">
            <w:rPr/>
          </w:rPrChange>
        </w:rPr>
        <w:fldChar w:fldCharType="begin"/>
      </w:r>
      <w:r w:rsidRPr="004E7DBD">
        <w:rPr>
          <w:rPrChange w:id="723" w:author="Alexandre Marcondes" w:date="2019-07-09T18:16:00Z">
            <w:rPr/>
          </w:rPrChange>
        </w:rPr>
        <w:instrText xml:space="preserve"> HYPERLINK \l "_Toc9088495" </w:instrText>
      </w:r>
      <w:r w:rsidRPr="004E7DBD">
        <w:rPr>
          <w:rPrChange w:id="724" w:author="Alexandre Marcondes" w:date="2019-07-09T18:16:00Z">
            <w:rPr/>
          </w:rPrChange>
        </w:rPr>
        <w:fldChar w:fldCharType="separate"/>
      </w:r>
      <w:r w:rsidR="000D466F" w:rsidRPr="004E7DBD">
        <w:rPr>
          <w:rStyle w:val="Hyperlink"/>
          <w:noProof/>
          <w:color w:val="auto"/>
          <w:rPrChange w:id="725" w:author="Alexandre Marcondes" w:date="2019-07-09T18:16:00Z">
            <w:rPr>
              <w:rStyle w:val="Hyperlink"/>
              <w:noProof/>
            </w:rPr>
          </w:rPrChange>
        </w:rPr>
        <w:t>Figura 22 - Código modelo 3D arquivo config</w:t>
      </w:r>
      <w:r w:rsidR="000D466F" w:rsidRPr="004E7DBD">
        <w:rPr>
          <w:noProof/>
          <w:webHidden/>
          <w:rPrChange w:id="726" w:author="Alexandre Marcondes" w:date="2019-07-09T18:16:00Z">
            <w:rPr>
              <w:noProof/>
              <w:webHidden/>
            </w:rPr>
          </w:rPrChange>
        </w:rPr>
        <w:tab/>
      </w:r>
      <w:r w:rsidR="000D466F" w:rsidRPr="004E7DBD">
        <w:rPr>
          <w:noProof/>
          <w:webHidden/>
          <w:rPrChange w:id="727" w:author="Alexandre Marcondes" w:date="2019-07-09T18:16:00Z">
            <w:rPr>
              <w:noProof/>
              <w:webHidden/>
            </w:rPr>
          </w:rPrChange>
        </w:rPr>
        <w:fldChar w:fldCharType="begin"/>
      </w:r>
      <w:r w:rsidR="000D466F" w:rsidRPr="004E7DBD">
        <w:rPr>
          <w:noProof/>
          <w:webHidden/>
          <w:rPrChange w:id="728" w:author="Alexandre Marcondes" w:date="2019-07-09T18:16:00Z">
            <w:rPr>
              <w:noProof/>
              <w:webHidden/>
            </w:rPr>
          </w:rPrChange>
        </w:rPr>
        <w:instrText xml:space="preserve"> PAGEREF _Toc9088495 \h </w:instrText>
      </w:r>
      <w:r w:rsidR="000D466F" w:rsidRPr="004E7DBD">
        <w:rPr>
          <w:noProof/>
          <w:webHidden/>
          <w:rPrChange w:id="729" w:author="Alexandre Marcondes" w:date="2019-07-09T18:16:00Z">
            <w:rPr>
              <w:noProof/>
              <w:webHidden/>
            </w:rPr>
          </w:rPrChange>
        </w:rPr>
      </w:r>
      <w:r w:rsidR="000D466F" w:rsidRPr="004E7DBD">
        <w:rPr>
          <w:noProof/>
          <w:webHidden/>
          <w:rPrChange w:id="730" w:author="Alexandre Marcondes" w:date="2019-07-09T18:16:00Z">
            <w:rPr>
              <w:noProof/>
              <w:webHidden/>
            </w:rPr>
          </w:rPrChange>
        </w:rPr>
        <w:fldChar w:fldCharType="separate"/>
      </w:r>
      <w:r w:rsidR="00A52A76" w:rsidRPr="004E7DBD">
        <w:rPr>
          <w:noProof/>
          <w:webHidden/>
          <w:rPrChange w:id="731" w:author="Alexandre Marcondes" w:date="2019-07-09T18:16:00Z">
            <w:rPr>
              <w:noProof/>
              <w:webHidden/>
            </w:rPr>
          </w:rPrChange>
        </w:rPr>
        <w:t>72</w:t>
      </w:r>
      <w:r w:rsidR="000D466F" w:rsidRPr="004E7DBD">
        <w:rPr>
          <w:noProof/>
          <w:webHidden/>
          <w:rPrChange w:id="732" w:author="Alexandre Marcondes" w:date="2019-07-09T18:16:00Z">
            <w:rPr>
              <w:noProof/>
              <w:webHidden/>
            </w:rPr>
          </w:rPrChange>
        </w:rPr>
        <w:fldChar w:fldCharType="end"/>
      </w:r>
      <w:r w:rsidRPr="004E7DBD">
        <w:rPr>
          <w:noProof/>
          <w:rPrChange w:id="73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34" w:author="Alexandre Marcondes" w:date="2019-07-09T18:16:00Z">
            <w:rPr>
              <w:rFonts w:asciiTheme="minorHAnsi" w:eastAsiaTheme="minorEastAsia" w:hAnsiTheme="minorHAnsi" w:cstheme="minorBidi"/>
              <w:noProof/>
              <w:sz w:val="22"/>
              <w:szCs w:val="22"/>
              <w:lang w:eastAsia="pt-BR"/>
            </w:rPr>
          </w:rPrChange>
        </w:rPr>
      </w:pPr>
      <w:r w:rsidRPr="004E7DBD">
        <w:rPr>
          <w:rPrChange w:id="735" w:author="Alexandre Marcondes" w:date="2019-07-09T18:16:00Z">
            <w:rPr/>
          </w:rPrChange>
        </w:rPr>
        <w:fldChar w:fldCharType="begin"/>
      </w:r>
      <w:r w:rsidRPr="004E7DBD">
        <w:rPr>
          <w:rPrChange w:id="736" w:author="Alexandre Marcondes" w:date="2019-07-09T18:16:00Z">
            <w:rPr/>
          </w:rPrChange>
        </w:rPr>
        <w:instrText xml:space="preserve"> HYPERLINK \l "_Toc9088496" </w:instrText>
      </w:r>
      <w:r w:rsidRPr="004E7DBD">
        <w:rPr>
          <w:rPrChange w:id="737" w:author="Alexandre Marcondes" w:date="2019-07-09T18:16:00Z">
            <w:rPr/>
          </w:rPrChange>
        </w:rPr>
        <w:fldChar w:fldCharType="separate"/>
      </w:r>
      <w:r w:rsidR="000D466F" w:rsidRPr="004E7DBD">
        <w:rPr>
          <w:rStyle w:val="Hyperlink"/>
          <w:noProof/>
          <w:color w:val="auto"/>
          <w:rPrChange w:id="738" w:author="Alexandre Marcondes" w:date="2019-07-09T18:16:00Z">
            <w:rPr>
              <w:rStyle w:val="Hyperlink"/>
              <w:noProof/>
            </w:rPr>
          </w:rPrChange>
        </w:rPr>
        <w:t>Figura 23  - Módulo atualizador de mapa: Imports</w:t>
      </w:r>
      <w:r w:rsidR="000D466F" w:rsidRPr="004E7DBD">
        <w:rPr>
          <w:noProof/>
          <w:webHidden/>
          <w:rPrChange w:id="739" w:author="Alexandre Marcondes" w:date="2019-07-09T18:16:00Z">
            <w:rPr>
              <w:noProof/>
              <w:webHidden/>
            </w:rPr>
          </w:rPrChange>
        </w:rPr>
        <w:tab/>
      </w:r>
      <w:r w:rsidR="000D466F" w:rsidRPr="004E7DBD">
        <w:rPr>
          <w:noProof/>
          <w:webHidden/>
          <w:rPrChange w:id="740" w:author="Alexandre Marcondes" w:date="2019-07-09T18:16:00Z">
            <w:rPr>
              <w:noProof/>
              <w:webHidden/>
            </w:rPr>
          </w:rPrChange>
        </w:rPr>
        <w:fldChar w:fldCharType="begin"/>
      </w:r>
      <w:r w:rsidR="000D466F" w:rsidRPr="004E7DBD">
        <w:rPr>
          <w:noProof/>
          <w:webHidden/>
          <w:rPrChange w:id="741" w:author="Alexandre Marcondes" w:date="2019-07-09T18:16:00Z">
            <w:rPr>
              <w:noProof/>
              <w:webHidden/>
            </w:rPr>
          </w:rPrChange>
        </w:rPr>
        <w:instrText xml:space="preserve"> PAGEREF _Toc9088496 \h </w:instrText>
      </w:r>
      <w:r w:rsidR="000D466F" w:rsidRPr="004E7DBD">
        <w:rPr>
          <w:noProof/>
          <w:webHidden/>
          <w:rPrChange w:id="742" w:author="Alexandre Marcondes" w:date="2019-07-09T18:16:00Z">
            <w:rPr>
              <w:noProof/>
              <w:webHidden/>
            </w:rPr>
          </w:rPrChange>
        </w:rPr>
      </w:r>
      <w:r w:rsidR="000D466F" w:rsidRPr="004E7DBD">
        <w:rPr>
          <w:noProof/>
          <w:webHidden/>
          <w:rPrChange w:id="743" w:author="Alexandre Marcondes" w:date="2019-07-09T18:16:00Z">
            <w:rPr>
              <w:noProof/>
              <w:webHidden/>
            </w:rPr>
          </w:rPrChange>
        </w:rPr>
        <w:fldChar w:fldCharType="separate"/>
      </w:r>
      <w:r w:rsidR="00A52A76" w:rsidRPr="004E7DBD">
        <w:rPr>
          <w:noProof/>
          <w:webHidden/>
          <w:rPrChange w:id="744" w:author="Alexandre Marcondes" w:date="2019-07-09T18:16:00Z">
            <w:rPr>
              <w:noProof/>
              <w:webHidden/>
            </w:rPr>
          </w:rPrChange>
        </w:rPr>
        <w:t>73</w:t>
      </w:r>
      <w:r w:rsidR="000D466F" w:rsidRPr="004E7DBD">
        <w:rPr>
          <w:noProof/>
          <w:webHidden/>
          <w:rPrChange w:id="745" w:author="Alexandre Marcondes" w:date="2019-07-09T18:16:00Z">
            <w:rPr>
              <w:noProof/>
              <w:webHidden/>
            </w:rPr>
          </w:rPrChange>
        </w:rPr>
        <w:fldChar w:fldCharType="end"/>
      </w:r>
      <w:r w:rsidRPr="004E7DBD">
        <w:rPr>
          <w:noProof/>
          <w:rPrChange w:id="74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47" w:author="Alexandre Marcondes" w:date="2019-07-09T18:16:00Z">
            <w:rPr>
              <w:rFonts w:asciiTheme="minorHAnsi" w:eastAsiaTheme="minorEastAsia" w:hAnsiTheme="minorHAnsi" w:cstheme="minorBidi"/>
              <w:noProof/>
              <w:sz w:val="22"/>
              <w:szCs w:val="22"/>
              <w:lang w:eastAsia="pt-BR"/>
            </w:rPr>
          </w:rPrChange>
        </w:rPr>
      </w:pPr>
      <w:r w:rsidRPr="004E7DBD">
        <w:rPr>
          <w:rPrChange w:id="748" w:author="Alexandre Marcondes" w:date="2019-07-09T18:16:00Z">
            <w:rPr/>
          </w:rPrChange>
        </w:rPr>
        <w:fldChar w:fldCharType="begin"/>
      </w:r>
      <w:r w:rsidRPr="004E7DBD">
        <w:rPr>
          <w:rPrChange w:id="749" w:author="Alexandre Marcondes" w:date="2019-07-09T18:16:00Z">
            <w:rPr/>
          </w:rPrChange>
        </w:rPr>
        <w:instrText xml:space="preserve"> HYPERLINK \l "_Toc9088497" </w:instrText>
      </w:r>
      <w:r w:rsidRPr="004E7DBD">
        <w:rPr>
          <w:rPrChange w:id="750" w:author="Alexandre Marcondes" w:date="2019-07-09T18:16:00Z">
            <w:rPr/>
          </w:rPrChange>
        </w:rPr>
        <w:fldChar w:fldCharType="separate"/>
      </w:r>
      <w:r w:rsidR="000D466F" w:rsidRPr="004E7DBD">
        <w:rPr>
          <w:rStyle w:val="Hyperlink"/>
          <w:noProof/>
          <w:color w:val="auto"/>
          <w:rPrChange w:id="751" w:author="Alexandre Marcondes" w:date="2019-07-09T18:16:00Z">
            <w:rPr>
              <w:rStyle w:val="Hyperlink"/>
              <w:noProof/>
            </w:rPr>
          </w:rPrChange>
        </w:rPr>
        <w:t>Figura 24 - Módulo atualizador de mapa: inicialização</w:t>
      </w:r>
      <w:r w:rsidR="000D466F" w:rsidRPr="004E7DBD">
        <w:rPr>
          <w:noProof/>
          <w:webHidden/>
          <w:rPrChange w:id="752" w:author="Alexandre Marcondes" w:date="2019-07-09T18:16:00Z">
            <w:rPr>
              <w:noProof/>
              <w:webHidden/>
            </w:rPr>
          </w:rPrChange>
        </w:rPr>
        <w:tab/>
      </w:r>
      <w:r w:rsidR="000D466F" w:rsidRPr="004E7DBD">
        <w:rPr>
          <w:noProof/>
          <w:webHidden/>
          <w:rPrChange w:id="753" w:author="Alexandre Marcondes" w:date="2019-07-09T18:16:00Z">
            <w:rPr>
              <w:noProof/>
              <w:webHidden/>
            </w:rPr>
          </w:rPrChange>
        </w:rPr>
        <w:fldChar w:fldCharType="begin"/>
      </w:r>
      <w:r w:rsidR="000D466F" w:rsidRPr="004E7DBD">
        <w:rPr>
          <w:noProof/>
          <w:webHidden/>
          <w:rPrChange w:id="754" w:author="Alexandre Marcondes" w:date="2019-07-09T18:16:00Z">
            <w:rPr>
              <w:noProof/>
              <w:webHidden/>
            </w:rPr>
          </w:rPrChange>
        </w:rPr>
        <w:instrText xml:space="preserve"> PAGEREF _Toc9088497 \h </w:instrText>
      </w:r>
      <w:r w:rsidR="000D466F" w:rsidRPr="004E7DBD">
        <w:rPr>
          <w:noProof/>
          <w:webHidden/>
          <w:rPrChange w:id="755" w:author="Alexandre Marcondes" w:date="2019-07-09T18:16:00Z">
            <w:rPr>
              <w:noProof/>
              <w:webHidden/>
            </w:rPr>
          </w:rPrChange>
        </w:rPr>
      </w:r>
      <w:r w:rsidR="000D466F" w:rsidRPr="004E7DBD">
        <w:rPr>
          <w:noProof/>
          <w:webHidden/>
          <w:rPrChange w:id="756" w:author="Alexandre Marcondes" w:date="2019-07-09T18:16:00Z">
            <w:rPr>
              <w:noProof/>
              <w:webHidden/>
            </w:rPr>
          </w:rPrChange>
        </w:rPr>
        <w:fldChar w:fldCharType="separate"/>
      </w:r>
      <w:r w:rsidR="00A52A76" w:rsidRPr="004E7DBD">
        <w:rPr>
          <w:noProof/>
          <w:webHidden/>
          <w:rPrChange w:id="757" w:author="Alexandre Marcondes" w:date="2019-07-09T18:16:00Z">
            <w:rPr>
              <w:noProof/>
              <w:webHidden/>
            </w:rPr>
          </w:rPrChange>
        </w:rPr>
        <w:t>74</w:t>
      </w:r>
      <w:r w:rsidR="000D466F" w:rsidRPr="004E7DBD">
        <w:rPr>
          <w:noProof/>
          <w:webHidden/>
          <w:rPrChange w:id="758" w:author="Alexandre Marcondes" w:date="2019-07-09T18:16:00Z">
            <w:rPr>
              <w:noProof/>
              <w:webHidden/>
            </w:rPr>
          </w:rPrChange>
        </w:rPr>
        <w:fldChar w:fldCharType="end"/>
      </w:r>
      <w:r w:rsidRPr="004E7DBD">
        <w:rPr>
          <w:noProof/>
          <w:rPrChange w:id="759"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60" w:author="Alexandre Marcondes" w:date="2019-07-09T18:16:00Z">
            <w:rPr>
              <w:rFonts w:asciiTheme="minorHAnsi" w:eastAsiaTheme="minorEastAsia" w:hAnsiTheme="minorHAnsi" w:cstheme="minorBidi"/>
              <w:noProof/>
              <w:sz w:val="22"/>
              <w:szCs w:val="22"/>
              <w:lang w:eastAsia="pt-BR"/>
            </w:rPr>
          </w:rPrChange>
        </w:rPr>
      </w:pPr>
      <w:r w:rsidRPr="004E7DBD">
        <w:rPr>
          <w:rPrChange w:id="761" w:author="Alexandre Marcondes" w:date="2019-07-09T18:16:00Z">
            <w:rPr/>
          </w:rPrChange>
        </w:rPr>
        <w:fldChar w:fldCharType="begin"/>
      </w:r>
      <w:r w:rsidRPr="004E7DBD">
        <w:rPr>
          <w:rPrChange w:id="762" w:author="Alexandre Marcondes" w:date="2019-07-09T18:16:00Z">
            <w:rPr/>
          </w:rPrChange>
        </w:rPr>
        <w:instrText xml:space="preserve"> HYPERLINK \l "_Toc9088498" </w:instrText>
      </w:r>
      <w:r w:rsidRPr="004E7DBD">
        <w:rPr>
          <w:rPrChange w:id="763" w:author="Alexandre Marcondes" w:date="2019-07-09T18:16:00Z">
            <w:rPr/>
          </w:rPrChange>
        </w:rPr>
        <w:fldChar w:fldCharType="separate"/>
      </w:r>
      <w:r w:rsidR="000D466F" w:rsidRPr="004E7DBD">
        <w:rPr>
          <w:rStyle w:val="Hyperlink"/>
          <w:noProof/>
          <w:color w:val="auto"/>
          <w:rPrChange w:id="764" w:author="Alexandre Marcondes" w:date="2019-07-09T18:16:00Z">
            <w:rPr>
              <w:rStyle w:val="Hyperlink"/>
              <w:noProof/>
            </w:rPr>
          </w:rPrChange>
        </w:rPr>
        <w:t>Figura 25 - Módulo atualizador de mapa: função cb</w:t>
      </w:r>
      <w:r w:rsidR="000D466F" w:rsidRPr="004E7DBD">
        <w:rPr>
          <w:noProof/>
          <w:webHidden/>
          <w:rPrChange w:id="765" w:author="Alexandre Marcondes" w:date="2019-07-09T18:16:00Z">
            <w:rPr>
              <w:noProof/>
              <w:webHidden/>
            </w:rPr>
          </w:rPrChange>
        </w:rPr>
        <w:tab/>
      </w:r>
      <w:r w:rsidR="000D466F" w:rsidRPr="004E7DBD">
        <w:rPr>
          <w:noProof/>
          <w:webHidden/>
          <w:rPrChange w:id="766" w:author="Alexandre Marcondes" w:date="2019-07-09T18:16:00Z">
            <w:rPr>
              <w:noProof/>
              <w:webHidden/>
            </w:rPr>
          </w:rPrChange>
        </w:rPr>
        <w:fldChar w:fldCharType="begin"/>
      </w:r>
      <w:r w:rsidR="000D466F" w:rsidRPr="004E7DBD">
        <w:rPr>
          <w:noProof/>
          <w:webHidden/>
          <w:rPrChange w:id="767" w:author="Alexandre Marcondes" w:date="2019-07-09T18:16:00Z">
            <w:rPr>
              <w:noProof/>
              <w:webHidden/>
            </w:rPr>
          </w:rPrChange>
        </w:rPr>
        <w:instrText xml:space="preserve"> PAGEREF _Toc9088498 \h </w:instrText>
      </w:r>
      <w:r w:rsidR="000D466F" w:rsidRPr="004E7DBD">
        <w:rPr>
          <w:noProof/>
          <w:webHidden/>
          <w:rPrChange w:id="768" w:author="Alexandre Marcondes" w:date="2019-07-09T18:16:00Z">
            <w:rPr>
              <w:noProof/>
              <w:webHidden/>
            </w:rPr>
          </w:rPrChange>
        </w:rPr>
      </w:r>
      <w:r w:rsidR="000D466F" w:rsidRPr="004E7DBD">
        <w:rPr>
          <w:noProof/>
          <w:webHidden/>
          <w:rPrChange w:id="769" w:author="Alexandre Marcondes" w:date="2019-07-09T18:16:00Z">
            <w:rPr>
              <w:noProof/>
              <w:webHidden/>
            </w:rPr>
          </w:rPrChange>
        </w:rPr>
        <w:fldChar w:fldCharType="separate"/>
      </w:r>
      <w:r w:rsidR="00A52A76" w:rsidRPr="004E7DBD">
        <w:rPr>
          <w:noProof/>
          <w:webHidden/>
          <w:rPrChange w:id="770" w:author="Alexandre Marcondes" w:date="2019-07-09T18:16:00Z">
            <w:rPr>
              <w:noProof/>
              <w:webHidden/>
            </w:rPr>
          </w:rPrChange>
        </w:rPr>
        <w:t>76</w:t>
      </w:r>
      <w:r w:rsidR="000D466F" w:rsidRPr="004E7DBD">
        <w:rPr>
          <w:noProof/>
          <w:webHidden/>
          <w:rPrChange w:id="771" w:author="Alexandre Marcondes" w:date="2019-07-09T18:16:00Z">
            <w:rPr>
              <w:noProof/>
              <w:webHidden/>
            </w:rPr>
          </w:rPrChange>
        </w:rPr>
        <w:fldChar w:fldCharType="end"/>
      </w:r>
      <w:r w:rsidRPr="004E7DBD">
        <w:rPr>
          <w:noProof/>
          <w:rPrChange w:id="772"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73" w:author="Alexandre Marcondes" w:date="2019-07-09T18:16:00Z">
            <w:rPr>
              <w:rFonts w:asciiTheme="minorHAnsi" w:eastAsiaTheme="minorEastAsia" w:hAnsiTheme="minorHAnsi" w:cstheme="minorBidi"/>
              <w:noProof/>
              <w:sz w:val="22"/>
              <w:szCs w:val="22"/>
              <w:lang w:eastAsia="pt-BR"/>
            </w:rPr>
          </w:rPrChange>
        </w:rPr>
      </w:pPr>
      <w:r w:rsidRPr="004E7DBD">
        <w:rPr>
          <w:rPrChange w:id="774" w:author="Alexandre Marcondes" w:date="2019-07-09T18:16:00Z">
            <w:rPr/>
          </w:rPrChange>
        </w:rPr>
        <w:fldChar w:fldCharType="begin"/>
      </w:r>
      <w:r w:rsidRPr="004E7DBD">
        <w:rPr>
          <w:rPrChange w:id="775" w:author="Alexandre Marcondes" w:date="2019-07-09T18:16:00Z">
            <w:rPr/>
          </w:rPrChange>
        </w:rPr>
        <w:instrText xml:space="preserve"> HYPERLINK \l "_Toc9088499" </w:instrText>
      </w:r>
      <w:r w:rsidRPr="004E7DBD">
        <w:rPr>
          <w:rPrChange w:id="776" w:author="Alexandre Marcondes" w:date="2019-07-09T18:16:00Z">
            <w:rPr/>
          </w:rPrChange>
        </w:rPr>
        <w:fldChar w:fldCharType="separate"/>
      </w:r>
      <w:r w:rsidR="000D466F" w:rsidRPr="004E7DBD">
        <w:rPr>
          <w:rStyle w:val="Hyperlink"/>
          <w:noProof/>
          <w:color w:val="auto"/>
          <w:rPrChange w:id="777" w:author="Alexandre Marcondes" w:date="2019-07-09T18:16:00Z">
            <w:rPr>
              <w:rStyle w:val="Hyperlink"/>
              <w:noProof/>
            </w:rPr>
          </w:rPrChange>
        </w:rPr>
        <w:t>Figura 26 - Módulo atualizador de mapa: main parte 1</w:t>
      </w:r>
      <w:r w:rsidR="000D466F" w:rsidRPr="004E7DBD">
        <w:rPr>
          <w:noProof/>
          <w:webHidden/>
          <w:rPrChange w:id="778" w:author="Alexandre Marcondes" w:date="2019-07-09T18:16:00Z">
            <w:rPr>
              <w:noProof/>
              <w:webHidden/>
            </w:rPr>
          </w:rPrChange>
        </w:rPr>
        <w:tab/>
      </w:r>
      <w:r w:rsidR="000D466F" w:rsidRPr="004E7DBD">
        <w:rPr>
          <w:noProof/>
          <w:webHidden/>
          <w:rPrChange w:id="779" w:author="Alexandre Marcondes" w:date="2019-07-09T18:16:00Z">
            <w:rPr>
              <w:noProof/>
              <w:webHidden/>
            </w:rPr>
          </w:rPrChange>
        </w:rPr>
        <w:fldChar w:fldCharType="begin"/>
      </w:r>
      <w:r w:rsidR="000D466F" w:rsidRPr="004E7DBD">
        <w:rPr>
          <w:noProof/>
          <w:webHidden/>
          <w:rPrChange w:id="780" w:author="Alexandre Marcondes" w:date="2019-07-09T18:16:00Z">
            <w:rPr>
              <w:noProof/>
              <w:webHidden/>
            </w:rPr>
          </w:rPrChange>
        </w:rPr>
        <w:instrText xml:space="preserve"> PAGEREF _Toc9088499 \h </w:instrText>
      </w:r>
      <w:r w:rsidR="000D466F" w:rsidRPr="004E7DBD">
        <w:rPr>
          <w:noProof/>
          <w:webHidden/>
          <w:rPrChange w:id="781" w:author="Alexandre Marcondes" w:date="2019-07-09T18:16:00Z">
            <w:rPr>
              <w:noProof/>
              <w:webHidden/>
            </w:rPr>
          </w:rPrChange>
        </w:rPr>
      </w:r>
      <w:r w:rsidR="000D466F" w:rsidRPr="004E7DBD">
        <w:rPr>
          <w:noProof/>
          <w:webHidden/>
          <w:rPrChange w:id="782" w:author="Alexandre Marcondes" w:date="2019-07-09T18:16:00Z">
            <w:rPr>
              <w:noProof/>
              <w:webHidden/>
            </w:rPr>
          </w:rPrChange>
        </w:rPr>
        <w:fldChar w:fldCharType="separate"/>
      </w:r>
      <w:r w:rsidR="00A52A76" w:rsidRPr="004E7DBD">
        <w:rPr>
          <w:noProof/>
          <w:webHidden/>
          <w:rPrChange w:id="783" w:author="Alexandre Marcondes" w:date="2019-07-09T18:16:00Z">
            <w:rPr>
              <w:noProof/>
              <w:webHidden/>
            </w:rPr>
          </w:rPrChange>
        </w:rPr>
        <w:t>78</w:t>
      </w:r>
      <w:r w:rsidR="000D466F" w:rsidRPr="004E7DBD">
        <w:rPr>
          <w:noProof/>
          <w:webHidden/>
          <w:rPrChange w:id="784" w:author="Alexandre Marcondes" w:date="2019-07-09T18:16:00Z">
            <w:rPr>
              <w:noProof/>
              <w:webHidden/>
            </w:rPr>
          </w:rPrChange>
        </w:rPr>
        <w:fldChar w:fldCharType="end"/>
      </w:r>
      <w:r w:rsidRPr="004E7DBD">
        <w:rPr>
          <w:noProof/>
          <w:rPrChange w:id="785"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86" w:author="Alexandre Marcondes" w:date="2019-07-09T18:16:00Z">
            <w:rPr>
              <w:rFonts w:asciiTheme="minorHAnsi" w:eastAsiaTheme="minorEastAsia" w:hAnsiTheme="minorHAnsi" w:cstheme="minorBidi"/>
              <w:noProof/>
              <w:sz w:val="22"/>
              <w:szCs w:val="22"/>
              <w:lang w:eastAsia="pt-BR"/>
            </w:rPr>
          </w:rPrChange>
        </w:rPr>
      </w:pPr>
      <w:r w:rsidRPr="004E7DBD">
        <w:rPr>
          <w:rPrChange w:id="787" w:author="Alexandre Marcondes" w:date="2019-07-09T18:16:00Z">
            <w:rPr/>
          </w:rPrChange>
        </w:rPr>
        <w:fldChar w:fldCharType="begin"/>
      </w:r>
      <w:r w:rsidRPr="004E7DBD">
        <w:rPr>
          <w:rPrChange w:id="788" w:author="Alexandre Marcondes" w:date="2019-07-09T18:16:00Z">
            <w:rPr/>
          </w:rPrChange>
        </w:rPr>
        <w:instrText xml:space="preserve"> HYPERLINK \l "_Toc9088500" </w:instrText>
      </w:r>
      <w:r w:rsidRPr="004E7DBD">
        <w:rPr>
          <w:rPrChange w:id="789" w:author="Alexandre Marcondes" w:date="2019-07-09T18:16:00Z">
            <w:rPr/>
          </w:rPrChange>
        </w:rPr>
        <w:fldChar w:fldCharType="separate"/>
      </w:r>
      <w:r w:rsidR="000D466F" w:rsidRPr="004E7DBD">
        <w:rPr>
          <w:rStyle w:val="Hyperlink"/>
          <w:noProof/>
          <w:color w:val="auto"/>
          <w:rPrChange w:id="790" w:author="Alexandre Marcondes" w:date="2019-07-09T18:16:00Z">
            <w:rPr>
              <w:rStyle w:val="Hyperlink"/>
              <w:noProof/>
            </w:rPr>
          </w:rPrChange>
        </w:rPr>
        <w:t>Figura 27 - Módulo atualizador de mapa: main parte 2</w:t>
      </w:r>
      <w:r w:rsidR="000D466F" w:rsidRPr="004E7DBD">
        <w:rPr>
          <w:noProof/>
          <w:webHidden/>
          <w:rPrChange w:id="791" w:author="Alexandre Marcondes" w:date="2019-07-09T18:16:00Z">
            <w:rPr>
              <w:noProof/>
              <w:webHidden/>
            </w:rPr>
          </w:rPrChange>
        </w:rPr>
        <w:tab/>
      </w:r>
      <w:r w:rsidR="000D466F" w:rsidRPr="004E7DBD">
        <w:rPr>
          <w:noProof/>
          <w:webHidden/>
          <w:rPrChange w:id="792" w:author="Alexandre Marcondes" w:date="2019-07-09T18:16:00Z">
            <w:rPr>
              <w:noProof/>
              <w:webHidden/>
            </w:rPr>
          </w:rPrChange>
        </w:rPr>
        <w:fldChar w:fldCharType="begin"/>
      </w:r>
      <w:r w:rsidR="000D466F" w:rsidRPr="004E7DBD">
        <w:rPr>
          <w:noProof/>
          <w:webHidden/>
          <w:rPrChange w:id="793" w:author="Alexandre Marcondes" w:date="2019-07-09T18:16:00Z">
            <w:rPr>
              <w:noProof/>
              <w:webHidden/>
            </w:rPr>
          </w:rPrChange>
        </w:rPr>
        <w:instrText xml:space="preserve"> PAGEREF _Toc9088500 \h </w:instrText>
      </w:r>
      <w:r w:rsidR="000D466F" w:rsidRPr="004E7DBD">
        <w:rPr>
          <w:noProof/>
          <w:webHidden/>
          <w:rPrChange w:id="794" w:author="Alexandre Marcondes" w:date="2019-07-09T18:16:00Z">
            <w:rPr>
              <w:noProof/>
              <w:webHidden/>
            </w:rPr>
          </w:rPrChange>
        </w:rPr>
      </w:r>
      <w:r w:rsidR="000D466F" w:rsidRPr="004E7DBD">
        <w:rPr>
          <w:noProof/>
          <w:webHidden/>
          <w:rPrChange w:id="795" w:author="Alexandre Marcondes" w:date="2019-07-09T18:16:00Z">
            <w:rPr>
              <w:noProof/>
              <w:webHidden/>
            </w:rPr>
          </w:rPrChange>
        </w:rPr>
        <w:fldChar w:fldCharType="separate"/>
      </w:r>
      <w:r w:rsidR="00A52A76" w:rsidRPr="004E7DBD">
        <w:rPr>
          <w:noProof/>
          <w:webHidden/>
          <w:rPrChange w:id="796" w:author="Alexandre Marcondes" w:date="2019-07-09T18:16:00Z">
            <w:rPr>
              <w:noProof/>
              <w:webHidden/>
            </w:rPr>
          </w:rPrChange>
        </w:rPr>
        <w:t>80</w:t>
      </w:r>
      <w:r w:rsidR="000D466F" w:rsidRPr="004E7DBD">
        <w:rPr>
          <w:noProof/>
          <w:webHidden/>
          <w:rPrChange w:id="797" w:author="Alexandre Marcondes" w:date="2019-07-09T18:16:00Z">
            <w:rPr>
              <w:noProof/>
              <w:webHidden/>
            </w:rPr>
          </w:rPrChange>
        </w:rPr>
        <w:fldChar w:fldCharType="end"/>
      </w:r>
      <w:r w:rsidRPr="004E7DBD">
        <w:rPr>
          <w:noProof/>
          <w:rPrChange w:id="798"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799" w:author="Alexandre Marcondes" w:date="2019-07-09T18:16:00Z">
            <w:rPr>
              <w:rFonts w:asciiTheme="minorHAnsi" w:eastAsiaTheme="minorEastAsia" w:hAnsiTheme="minorHAnsi" w:cstheme="minorBidi"/>
              <w:noProof/>
              <w:sz w:val="22"/>
              <w:szCs w:val="22"/>
              <w:lang w:eastAsia="pt-BR"/>
            </w:rPr>
          </w:rPrChange>
        </w:rPr>
      </w:pPr>
      <w:r w:rsidRPr="004E7DBD">
        <w:rPr>
          <w:rPrChange w:id="800" w:author="Alexandre Marcondes" w:date="2019-07-09T18:16:00Z">
            <w:rPr/>
          </w:rPrChange>
        </w:rPr>
        <w:fldChar w:fldCharType="begin"/>
      </w:r>
      <w:r w:rsidRPr="004E7DBD">
        <w:rPr>
          <w:rPrChange w:id="801" w:author="Alexandre Marcondes" w:date="2019-07-09T18:16:00Z">
            <w:rPr/>
          </w:rPrChange>
        </w:rPr>
        <w:instrText xml:space="preserve"> HYPERLINK \l "_Toc9088501" </w:instrText>
      </w:r>
      <w:r w:rsidRPr="004E7DBD">
        <w:rPr>
          <w:rPrChange w:id="802" w:author="Alexandre Marcondes" w:date="2019-07-09T18:16:00Z">
            <w:rPr/>
          </w:rPrChange>
        </w:rPr>
        <w:fldChar w:fldCharType="separate"/>
      </w:r>
      <w:r w:rsidR="000D466F" w:rsidRPr="004E7DBD">
        <w:rPr>
          <w:rStyle w:val="Hyperlink"/>
          <w:noProof/>
          <w:color w:val="auto"/>
          <w:rPrChange w:id="803" w:author="Alexandre Marcondes" w:date="2019-07-09T18:16:00Z">
            <w:rPr>
              <w:rStyle w:val="Hyperlink"/>
              <w:noProof/>
            </w:rPr>
          </w:rPrChange>
        </w:rPr>
        <w:t>Figura 28 - Mapa do controle</w:t>
      </w:r>
      <w:r w:rsidR="000D466F" w:rsidRPr="004E7DBD">
        <w:rPr>
          <w:noProof/>
          <w:webHidden/>
          <w:rPrChange w:id="804" w:author="Alexandre Marcondes" w:date="2019-07-09T18:16:00Z">
            <w:rPr>
              <w:noProof/>
              <w:webHidden/>
            </w:rPr>
          </w:rPrChange>
        </w:rPr>
        <w:tab/>
      </w:r>
      <w:r w:rsidR="000D466F" w:rsidRPr="004E7DBD">
        <w:rPr>
          <w:noProof/>
          <w:webHidden/>
          <w:rPrChange w:id="805" w:author="Alexandre Marcondes" w:date="2019-07-09T18:16:00Z">
            <w:rPr>
              <w:noProof/>
              <w:webHidden/>
            </w:rPr>
          </w:rPrChange>
        </w:rPr>
        <w:fldChar w:fldCharType="begin"/>
      </w:r>
      <w:r w:rsidR="000D466F" w:rsidRPr="004E7DBD">
        <w:rPr>
          <w:noProof/>
          <w:webHidden/>
          <w:rPrChange w:id="806" w:author="Alexandre Marcondes" w:date="2019-07-09T18:16:00Z">
            <w:rPr>
              <w:noProof/>
              <w:webHidden/>
            </w:rPr>
          </w:rPrChange>
        </w:rPr>
        <w:instrText xml:space="preserve"> PAGEREF _Toc9088501 \h </w:instrText>
      </w:r>
      <w:r w:rsidR="000D466F" w:rsidRPr="004E7DBD">
        <w:rPr>
          <w:noProof/>
          <w:webHidden/>
          <w:rPrChange w:id="807" w:author="Alexandre Marcondes" w:date="2019-07-09T18:16:00Z">
            <w:rPr>
              <w:noProof/>
              <w:webHidden/>
            </w:rPr>
          </w:rPrChange>
        </w:rPr>
      </w:r>
      <w:r w:rsidR="000D466F" w:rsidRPr="004E7DBD">
        <w:rPr>
          <w:noProof/>
          <w:webHidden/>
          <w:rPrChange w:id="808" w:author="Alexandre Marcondes" w:date="2019-07-09T18:16:00Z">
            <w:rPr>
              <w:noProof/>
              <w:webHidden/>
            </w:rPr>
          </w:rPrChange>
        </w:rPr>
        <w:fldChar w:fldCharType="separate"/>
      </w:r>
      <w:r w:rsidR="00A52A76" w:rsidRPr="004E7DBD">
        <w:rPr>
          <w:noProof/>
          <w:webHidden/>
          <w:rPrChange w:id="809" w:author="Alexandre Marcondes" w:date="2019-07-09T18:16:00Z">
            <w:rPr>
              <w:noProof/>
              <w:webHidden/>
            </w:rPr>
          </w:rPrChange>
        </w:rPr>
        <w:t>82</w:t>
      </w:r>
      <w:r w:rsidR="000D466F" w:rsidRPr="004E7DBD">
        <w:rPr>
          <w:noProof/>
          <w:webHidden/>
          <w:rPrChange w:id="810" w:author="Alexandre Marcondes" w:date="2019-07-09T18:16:00Z">
            <w:rPr>
              <w:noProof/>
              <w:webHidden/>
            </w:rPr>
          </w:rPrChange>
        </w:rPr>
        <w:fldChar w:fldCharType="end"/>
      </w:r>
      <w:r w:rsidRPr="004E7DBD">
        <w:rPr>
          <w:noProof/>
          <w:rPrChange w:id="811"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12" w:author="Alexandre Marcondes" w:date="2019-07-09T18:16:00Z">
            <w:rPr>
              <w:rFonts w:asciiTheme="minorHAnsi" w:eastAsiaTheme="minorEastAsia" w:hAnsiTheme="minorHAnsi" w:cstheme="minorBidi"/>
              <w:noProof/>
              <w:sz w:val="22"/>
              <w:szCs w:val="22"/>
              <w:lang w:eastAsia="pt-BR"/>
            </w:rPr>
          </w:rPrChange>
        </w:rPr>
      </w:pPr>
      <w:r w:rsidRPr="004E7DBD">
        <w:rPr>
          <w:rPrChange w:id="813" w:author="Alexandre Marcondes" w:date="2019-07-09T18:16:00Z">
            <w:rPr/>
          </w:rPrChange>
        </w:rPr>
        <w:fldChar w:fldCharType="begin"/>
      </w:r>
      <w:r w:rsidRPr="004E7DBD">
        <w:rPr>
          <w:rPrChange w:id="814" w:author="Alexandre Marcondes" w:date="2019-07-09T18:16:00Z">
            <w:rPr/>
          </w:rPrChange>
        </w:rPr>
        <w:instrText xml:space="preserve"> HYPERLINK \l "_Toc9088502" </w:instrText>
      </w:r>
      <w:r w:rsidRPr="004E7DBD">
        <w:rPr>
          <w:rPrChange w:id="815" w:author="Alexandre Marcondes" w:date="2019-07-09T18:16:00Z">
            <w:rPr/>
          </w:rPrChange>
        </w:rPr>
        <w:fldChar w:fldCharType="separate"/>
      </w:r>
      <w:r w:rsidR="000D466F" w:rsidRPr="004E7DBD">
        <w:rPr>
          <w:rStyle w:val="Hyperlink"/>
          <w:noProof/>
          <w:color w:val="auto"/>
          <w:rPrChange w:id="816" w:author="Alexandre Marcondes" w:date="2019-07-09T18:16:00Z">
            <w:rPr>
              <w:rStyle w:val="Hyperlink"/>
              <w:noProof/>
            </w:rPr>
          </w:rPrChange>
        </w:rPr>
        <w:t>Figura 29 - Módulo coletor de pontos: imports</w:t>
      </w:r>
      <w:r w:rsidR="000D466F" w:rsidRPr="004E7DBD">
        <w:rPr>
          <w:noProof/>
          <w:webHidden/>
          <w:rPrChange w:id="817" w:author="Alexandre Marcondes" w:date="2019-07-09T18:16:00Z">
            <w:rPr>
              <w:noProof/>
              <w:webHidden/>
            </w:rPr>
          </w:rPrChange>
        </w:rPr>
        <w:tab/>
      </w:r>
      <w:r w:rsidR="000D466F" w:rsidRPr="004E7DBD">
        <w:rPr>
          <w:noProof/>
          <w:webHidden/>
          <w:rPrChange w:id="818" w:author="Alexandre Marcondes" w:date="2019-07-09T18:16:00Z">
            <w:rPr>
              <w:noProof/>
              <w:webHidden/>
            </w:rPr>
          </w:rPrChange>
        </w:rPr>
        <w:fldChar w:fldCharType="begin"/>
      </w:r>
      <w:r w:rsidR="000D466F" w:rsidRPr="004E7DBD">
        <w:rPr>
          <w:noProof/>
          <w:webHidden/>
          <w:rPrChange w:id="819" w:author="Alexandre Marcondes" w:date="2019-07-09T18:16:00Z">
            <w:rPr>
              <w:noProof/>
              <w:webHidden/>
            </w:rPr>
          </w:rPrChange>
        </w:rPr>
        <w:instrText xml:space="preserve"> PAGEREF _Toc9088502 \h </w:instrText>
      </w:r>
      <w:r w:rsidR="000D466F" w:rsidRPr="004E7DBD">
        <w:rPr>
          <w:noProof/>
          <w:webHidden/>
          <w:rPrChange w:id="820" w:author="Alexandre Marcondes" w:date="2019-07-09T18:16:00Z">
            <w:rPr>
              <w:noProof/>
              <w:webHidden/>
            </w:rPr>
          </w:rPrChange>
        </w:rPr>
      </w:r>
      <w:r w:rsidR="000D466F" w:rsidRPr="004E7DBD">
        <w:rPr>
          <w:noProof/>
          <w:webHidden/>
          <w:rPrChange w:id="821" w:author="Alexandre Marcondes" w:date="2019-07-09T18:16:00Z">
            <w:rPr>
              <w:noProof/>
              <w:webHidden/>
            </w:rPr>
          </w:rPrChange>
        </w:rPr>
        <w:fldChar w:fldCharType="separate"/>
      </w:r>
      <w:r w:rsidR="00A52A76" w:rsidRPr="004E7DBD">
        <w:rPr>
          <w:noProof/>
          <w:webHidden/>
          <w:rPrChange w:id="822" w:author="Alexandre Marcondes" w:date="2019-07-09T18:16:00Z">
            <w:rPr>
              <w:noProof/>
              <w:webHidden/>
            </w:rPr>
          </w:rPrChange>
        </w:rPr>
        <w:t>83</w:t>
      </w:r>
      <w:r w:rsidR="000D466F" w:rsidRPr="004E7DBD">
        <w:rPr>
          <w:noProof/>
          <w:webHidden/>
          <w:rPrChange w:id="823" w:author="Alexandre Marcondes" w:date="2019-07-09T18:16:00Z">
            <w:rPr>
              <w:noProof/>
              <w:webHidden/>
            </w:rPr>
          </w:rPrChange>
        </w:rPr>
        <w:fldChar w:fldCharType="end"/>
      </w:r>
      <w:r w:rsidRPr="004E7DBD">
        <w:rPr>
          <w:noProof/>
          <w:rPrChange w:id="824"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25" w:author="Alexandre Marcondes" w:date="2019-07-09T18:16:00Z">
            <w:rPr>
              <w:rFonts w:asciiTheme="minorHAnsi" w:eastAsiaTheme="minorEastAsia" w:hAnsiTheme="minorHAnsi" w:cstheme="minorBidi"/>
              <w:noProof/>
              <w:sz w:val="22"/>
              <w:szCs w:val="22"/>
              <w:lang w:eastAsia="pt-BR"/>
            </w:rPr>
          </w:rPrChange>
        </w:rPr>
      </w:pPr>
      <w:r w:rsidRPr="004E7DBD">
        <w:rPr>
          <w:rPrChange w:id="826" w:author="Alexandre Marcondes" w:date="2019-07-09T18:16:00Z">
            <w:rPr/>
          </w:rPrChange>
        </w:rPr>
        <w:fldChar w:fldCharType="begin"/>
      </w:r>
      <w:r w:rsidRPr="004E7DBD">
        <w:rPr>
          <w:rPrChange w:id="827" w:author="Alexandre Marcondes" w:date="2019-07-09T18:16:00Z">
            <w:rPr/>
          </w:rPrChange>
        </w:rPr>
        <w:instrText xml:space="preserve"> HYPERLINK \l "_Toc9088503" </w:instrText>
      </w:r>
      <w:r w:rsidRPr="004E7DBD">
        <w:rPr>
          <w:rPrChange w:id="828" w:author="Alexandre Marcondes" w:date="2019-07-09T18:16:00Z">
            <w:rPr/>
          </w:rPrChange>
        </w:rPr>
        <w:fldChar w:fldCharType="separate"/>
      </w:r>
      <w:r w:rsidR="000D466F" w:rsidRPr="004E7DBD">
        <w:rPr>
          <w:rStyle w:val="Hyperlink"/>
          <w:noProof/>
          <w:color w:val="auto"/>
          <w:rPrChange w:id="829" w:author="Alexandre Marcondes" w:date="2019-07-09T18:16:00Z">
            <w:rPr>
              <w:rStyle w:val="Hyperlink"/>
              <w:noProof/>
            </w:rPr>
          </w:rPrChange>
        </w:rPr>
        <w:t>Figura 30 - Módulo coletor de pontos: inicialização</w:t>
      </w:r>
      <w:r w:rsidR="000D466F" w:rsidRPr="004E7DBD">
        <w:rPr>
          <w:noProof/>
          <w:webHidden/>
          <w:rPrChange w:id="830" w:author="Alexandre Marcondes" w:date="2019-07-09T18:16:00Z">
            <w:rPr>
              <w:noProof/>
              <w:webHidden/>
            </w:rPr>
          </w:rPrChange>
        </w:rPr>
        <w:tab/>
      </w:r>
      <w:r w:rsidR="000D466F" w:rsidRPr="004E7DBD">
        <w:rPr>
          <w:noProof/>
          <w:webHidden/>
          <w:rPrChange w:id="831" w:author="Alexandre Marcondes" w:date="2019-07-09T18:16:00Z">
            <w:rPr>
              <w:noProof/>
              <w:webHidden/>
            </w:rPr>
          </w:rPrChange>
        </w:rPr>
        <w:fldChar w:fldCharType="begin"/>
      </w:r>
      <w:r w:rsidR="000D466F" w:rsidRPr="004E7DBD">
        <w:rPr>
          <w:noProof/>
          <w:webHidden/>
          <w:rPrChange w:id="832" w:author="Alexandre Marcondes" w:date="2019-07-09T18:16:00Z">
            <w:rPr>
              <w:noProof/>
              <w:webHidden/>
            </w:rPr>
          </w:rPrChange>
        </w:rPr>
        <w:instrText xml:space="preserve"> PAGEREF _Toc9088503 \h </w:instrText>
      </w:r>
      <w:r w:rsidR="000D466F" w:rsidRPr="004E7DBD">
        <w:rPr>
          <w:noProof/>
          <w:webHidden/>
          <w:rPrChange w:id="833" w:author="Alexandre Marcondes" w:date="2019-07-09T18:16:00Z">
            <w:rPr>
              <w:noProof/>
              <w:webHidden/>
            </w:rPr>
          </w:rPrChange>
        </w:rPr>
      </w:r>
      <w:r w:rsidR="000D466F" w:rsidRPr="004E7DBD">
        <w:rPr>
          <w:noProof/>
          <w:webHidden/>
          <w:rPrChange w:id="834" w:author="Alexandre Marcondes" w:date="2019-07-09T18:16:00Z">
            <w:rPr>
              <w:noProof/>
              <w:webHidden/>
            </w:rPr>
          </w:rPrChange>
        </w:rPr>
        <w:fldChar w:fldCharType="separate"/>
      </w:r>
      <w:r w:rsidR="00A52A76" w:rsidRPr="004E7DBD">
        <w:rPr>
          <w:noProof/>
          <w:webHidden/>
          <w:rPrChange w:id="835" w:author="Alexandre Marcondes" w:date="2019-07-09T18:16:00Z">
            <w:rPr>
              <w:noProof/>
              <w:webHidden/>
            </w:rPr>
          </w:rPrChange>
        </w:rPr>
        <w:t>84</w:t>
      </w:r>
      <w:r w:rsidR="000D466F" w:rsidRPr="004E7DBD">
        <w:rPr>
          <w:noProof/>
          <w:webHidden/>
          <w:rPrChange w:id="836" w:author="Alexandre Marcondes" w:date="2019-07-09T18:16:00Z">
            <w:rPr>
              <w:noProof/>
              <w:webHidden/>
            </w:rPr>
          </w:rPrChange>
        </w:rPr>
        <w:fldChar w:fldCharType="end"/>
      </w:r>
      <w:r w:rsidRPr="004E7DBD">
        <w:rPr>
          <w:noProof/>
          <w:rPrChange w:id="837"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38" w:author="Alexandre Marcondes" w:date="2019-07-09T18:16:00Z">
            <w:rPr>
              <w:rFonts w:asciiTheme="minorHAnsi" w:eastAsiaTheme="minorEastAsia" w:hAnsiTheme="minorHAnsi" w:cstheme="minorBidi"/>
              <w:noProof/>
              <w:sz w:val="22"/>
              <w:szCs w:val="22"/>
              <w:lang w:eastAsia="pt-BR"/>
            </w:rPr>
          </w:rPrChange>
        </w:rPr>
      </w:pPr>
      <w:r w:rsidRPr="004E7DBD">
        <w:rPr>
          <w:rPrChange w:id="839" w:author="Alexandre Marcondes" w:date="2019-07-09T18:16:00Z">
            <w:rPr/>
          </w:rPrChange>
        </w:rPr>
        <w:fldChar w:fldCharType="begin"/>
      </w:r>
      <w:r w:rsidRPr="004E7DBD">
        <w:rPr>
          <w:rPrChange w:id="840" w:author="Alexandre Marcondes" w:date="2019-07-09T18:16:00Z">
            <w:rPr/>
          </w:rPrChange>
        </w:rPr>
        <w:instrText xml:space="preserve"> HYPERLINK \l "_Toc9088504" </w:instrText>
      </w:r>
      <w:r w:rsidRPr="004E7DBD">
        <w:rPr>
          <w:rPrChange w:id="841" w:author="Alexandre Marcondes" w:date="2019-07-09T18:16:00Z">
            <w:rPr/>
          </w:rPrChange>
        </w:rPr>
        <w:fldChar w:fldCharType="separate"/>
      </w:r>
      <w:r w:rsidR="000D466F" w:rsidRPr="004E7DBD">
        <w:rPr>
          <w:rStyle w:val="Hyperlink"/>
          <w:noProof/>
          <w:color w:val="auto"/>
          <w:rPrChange w:id="842" w:author="Alexandre Marcondes" w:date="2019-07-09T18:16:00Z">
            <w:rPr>
              <w:rStyle w:val="Hyperlink"/>
              <w:noProof/>
            </w:rPr>
          </w:rPrChange>
        </w:rPr>
        <w:t>Figura 31- Módulo coletor de pontos: prmiera parte pointCallback</w:t>
      </w:r>
      <w:r w:rsidR="000D466F" w:rsidRPr="004E7DBD">
        <w:rPr>
          <w:noProof/>
          <w:webHidden/>
          <w:rPrChange w:id="843" w:author="Alexandre Marcondes" w:date="2019-07-09T18:16:00Z">
            <w:rPr>
              <w:noProof/>
              <w:webHidden/>
            </w:rPr>
          </w:rPrChange>
        </w:rPr>
        <w:tab/>
      </w:r>
      <w:r w:rsidR="000D466F" w:rsidRPr="004E7DBD">
        <w:rPr>
          <w:noProof/>
          <w:webHidden/>
          <w:rPrChange w:id="844" w:author="Alexandre Marcondes" w:date="2019-07-09T18:16:00Z">
            <w:rPr>
              <w:noProof/>
              <w:webHidden/>
            </w:rPr>
          </w:rPrChange>
        </w:rPr>
        <w:fldChar w:fldCharType="begin"/>
      </w:r>
      <w:r w:rsidR="000D466F" w:rsidRPr="004E7DBD">
        <w:rPr>
          <w:noProof/>
          <w:webHidden/>
          <w:rPrChange w:id="845" w:author="Alexandre Marcondes" w:date="2019-07-09T18:16:00Z">
            <w:rPr>
              <w:noProof/>
              <w:webHidden/>
            </w:rPr>
          </w:rPrChange>
        </w:rPr>
        <w:instrText xml:space="preserve"> PAGEREF _Toc9088504 \h </w:instrText>
      </w:r>
      <w:r w:rsidR="000D466F" w:rsidRPr="004E7DBD">
        <w:rPr>
          <w:noProof/>
          <w:webHidden/>
          <w:rPrChange w:id="846" w:author="Alexandre Marcondes" w:date="2019-07-09T18:16:00Z">
            <w:rPr>
              <w:noProof/>
              <w:webHidden/>
            </w:rPr>
          </w:rPrChange>
        </w:rPr>
      </w:r>
      <w:r w:rsidR="000D466F" w:rsidRPr="004E7DBD">
        <w:rPr>
          <w:noProof/>
          <w:webHidden/>
          <w:rPrChange w:id="847" w:author="Alexandre Marcondes" w:date="2019-07-09T18:16:00Z">
            <w:rPr>
              <w:noProof/>
              <w:webHidden/>
            </w:rPr>
          </w:rPrChange>
        </w:rPr>
        <w:fldChar w:fldCharType="separate"/>
      </w:r>
      <w:r w:rsidR="00A52A76" w:rsidRPr="004E7DBD">
        <w:rPr>
          <w:noProof/>
          <w:webHidden/>
          <w:rPrChange w:id="848" w:author="Alexandre Marcondes" w:date="2019-07-09T18:16:00Z">
            <w:rPr>
              <w:noProof/>
              <w:webHidden/>
            </w:rPr>
          </w:rPrChange>
        </w:rPr>
        <w:t>86</w:t>
      </w:r>
      <w:r w:rsidR="000D466F" w:rsidRPr="004E7DBD">
        <w:rPr>
          <w:noProof/>
          <w:webHidden/>
          <w:rPrChange w:id="849" w:author="Alexandre Marcondes" w:date="2019-07-09T18:16:00Z">
            <w:rPr>
              <w:noProof/>
              <w:webHidden/>
            </w:rPr>
          </w:rPrChange>
        </w:rPr>
        <w:fldChar w:fldCharType="end"/>
      </w:r>
      <w:r w:rsidRPr="004E7DBD">
        <w:rPr>
          <w:noProof/>
          <w:rPrChange w:id="85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51" w:author="Alexandre Marcondes" w:date="2019-07-09T18:16:00Z">
            <w:rPr>
              <w:rFonts w:asciiTheme="minorHAnsi" w:eastAsiaTheme="minorEastAsia" w:hAnsiTheme="minorHAnsi" w:cstheme="minorBidi"/>
              <w:noProof/>
              <w:sz w:val="22"/>
              <w:szCs w:val="22"/>
              <w:lang w:eastAsia="pt-BR"/>
            </w:rPr>
          </w:rPrChange>
        </w:rPr>
      </w:pPr>
      <w:r w:rsidRPr="004E7DBD">
        <w:rPr>
          <w:rPrChange w:id="852" w:author="Alexandre Marcondes" w:date="2019-07-09T18:16:00Z">
            <w:rPr/>
          </w:rPrChange>
        </w:rPr>
        <w:lastRenderedPageBreak/>
        <w:fldChar w:fldCharType="begin"/>
      </w:r>
      <w:r w:rsidRPr="004E7DBD">
        <w:rPr>
          <w:rPrChange w:id="853" w:author="Alexandre Marcondes" w:date="2019-07-09T18:16:00Z">
            <w:rPr/>
          </w:rPrChange>
        </w:rPr>
        <w:instrText xml:space="preserve"> HYPERLINK \l "_Toc9088505" </w:instrText>
      </w:r>
      <w:r w:rsidRPr="004E7DBD">
        <w:rPr>
          <w:rPrChange w:id="854" w:author="Alexandre Marcondes" w:date="2019-07-09T18:16:00Z">
            <w:rPr/>
          </w:rPrChange>
        </w:rPr>
        <w:fldChar w:fldCharType="separate"/>
      </w:r>
      <w:r w:rsidR="000D466F" w:rsidRPr="004E7DBD">
        <w:rPr>
          <w:rStyle w:val="Hyperlink"/>
          <w:noProof/>
          <w:color w:val="auto"/>
          <w:rPrChange w:id="855" w:author="Alexandre Marcondes" w:date="2019-07-09T18:16:00Z">
            <w:rPr>
              <w:rStyle w:val="Hyperlink"/>
              <w:noProof/>
            </w:rPr>
          </w:rPrChange>
        </w:rPr>
        <w:t>Figura 32- Módulo coletor de pontos: segunda parte pointCallback</w:t>
      </w:r>
      <w:r w:rsidR="000D466F" w:rsidRPr="004E7DBD">
        <w:rPr>
          <w:noProof/>
          <w:webHidden/>
          <w:rPrChange w:id="856" w:author="Alexandre Marcondes" w:date="2019-07-09T18:16:00Z">
            <w:rPr>
              <w:noProof/>
              <w:webHidden/>
            </w:rPr>
          </w:rPrChange>
        </w:rPr>
        <w:tab/>
      </w:r>
      <w:r w:rsidR="000D466F" w:rsidRPr="004E7DBD">
        <w:rPr>
          <w:noProof/>
          <w:webHidden/>
          <w:rPrChange w:id="857" w:author="Alexandre Marcondes" w:date="2019-07-09T18:16:00Z">
            <w:rPr>
              <w:noProof/>
              <w:webHidden/>
            </w:rPr>
          </w:rPrChange>
        </w:rPr>
        <w:fldChar w:fldCharType="begin"/>
      </w:r>
      <w:r w:rsidR="000D466F" w:rsidRPr="004E7DBD">
        <w:rPr>
          <w:noProof/>
          <w:webHidden/>
          <w:rPrChange w:id="858" w:author="Alexandre Marcondes" w:date="2019-07-09T18:16:00Z">
            <w:rPr>
              <w:noProof/>
              <w:webHidden/>
            </w:rPr>
          </w:rPrChange>
        </w:rPr>
        <w:instrText xml:space="preserve"> PAGEREF _Toc9088505 \h </w:instrText>
      </w:r>
      <w:r w:rsidR="000D466F" w:rsidRPr="004E7DBD">
        <w:rPr>
          <w:noProof/>
          <w:webHidden/>
          <w:rPrChange w:id="859" w:author="Alexandre Marcondes" w:date="2019-07-09T18:16:00Z">
            <w:rPr>
              <w:noProof/>
              <w:webHidden/>
            </w:rPr>
          </w:rPrChange>
        </w:rPr>
      </w:r>
      <w:r w:rsidR="000D466F" w:rsidRPr="004E7DBD">
        <w:rPr>
          <w:noProof/>
          <w:webHidden/>
          <w:rPrChange w:id="860" w:author="Alexandre Marcondes" w:date="2019-07-09T18:16:00Z">
            <w:rPr>
              <w:noProof/>
              <w:webHidden/>
            </w:rPr>
          </w:rPrChange>
        </w:rPr>
        <w:fldChar w:fldCharType="separate"/>
      </w:r>
      <w:r w:rsidR="00A52A76" w:rsidRPr="004E7DBD">
        <w:rPr>
          <w:noProof/>
          <w:webHidden/>
          <w:rPrChange w:id="861" w:author="Alexandre Marcondes" w:date="2019-07-09T18:16:00Z">
            <w:rPr>
              <w:noProof/>
              <w:webHidden/>
            </w:rPr>
          </w:rPrChange>
        </w:rPr>
        <w:t>87</w:t>
      </w:r>
      <w:r w:rsidR="000D466F" w:rsidRPr="004E7DBD">
        <w:rPr>
          <w:noProof/>
          <w:webHidden/>
          <w:rPrChange w:id="862" w:author="Alexandre Marcondes" w:date="2019-07-09T18:16:00Z">
            <w:rPr>
              <w:noProof/>
              <w:webHidden/>
            </w:rPr>
          </w:rPrChange>
        </w:rPr>
        <w:fldChar w:fldCharType="end"/>
      </w:r>
      <w:r w:rsidRPr="004E7DBD">
        <w:rPr>
          <w:noProof/>
          <w:rPrChange w:id="86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64" w:author="Alexandre Marcondes" w:date="2019-07-09T18:16:00Z">
            <w:rPr>
              <w:rFonts w:asciiTheme="minorHAnsi" w:eastAsiaTheme="minorEastAsia" w:hAnsiTheme="minorHAnsi" w:cstheme="minorBidi"/>
              <w:noProof/>
              <w:sz w:val="22"/>
              <w:szCs w:val="22"/>
              <w:lang w:eastAsia="pt-BR"/>
            </w:rPr>
          </w:rPrChange>
        </w:rPr>
      </w:pPr>
      <w:r w:rsidRPr="004E7DBD">
        <w:rPr>
          <w:rPrChange w:id="865" w:author="Alexandre Marcondes" w:date="2019-07-09T18:16:00Z">
            <w:rPr/>
          </w:rPrChange>
        </w:rPr>
        <w:fldChar w:fldCharType="begin"/>
      </w:r>
      <w:r w:rsidRPr="004E7DBD">
        <w:rPr>
          <w:rPrChange w:id="866" w:author="Alexandre Marcondes" w:date="2019-07-09T18:16:00Z">
            <w:rPr/>
          </w:rPrChange>
        </w:rPr>
        <w:instrText xml:space="preserve"> HYPERLINK \l "_Toc9088506" </w:instrText>
      </w:r>
      <w:r w:rsidRPr="004E7DBD">
        <w:rPr>
          <w:rPrChange w:id="867" w:author="Alexandre Marcondes" w:date="2019-07-09T18:16:00Z">
            <w:rPr/>
          </w:rPrChange>
        </w:rPr>
        <w:fldChar w:fldCharType="separate"/>
      </w:r>
      <w:r w:rsidR="000D466F" w:rsidRPr="004E7DBD">
        <w:rPr>
          <w:rStyle w:val="Hyperlink"/>
          <w:noProof/>
          <w:color w:val="auto"/>
          <w:rPrChange w:id="868" w:author="Alexandre Marcondes" w:date="2019-07-09T18:16:00Z">
            <w:rPr>
              <w:rStyle w:val="Hyperlink"/>
              <w:noProof/>
            </w:rPr>
          </w:rPrChange>
        </w:rPr>
        <w:t>Figura 33 - Módulo coletor de pontos: main</w:t>
      </w:r>
      <w:r w:rsidR="000D466F" w:rsidRPr="004E7DBD">
        <w:rPr>
          <w:noProof/>
          <w:webHidden/>
          <w:rPrChange w:id="869" w:author="Alexandre Marcondes" w:date="2019-07-09T18:16:00Z">
            <w:rPr>
              <w:noProof/>
              <w:webHidden/>
            </w:rPr>
          </w:rPrChange>
        </w:rPr>
        <w:tab/>
      </w:r>
      <w:r w:rsidR="000D466F" w:rsidRPr="004E7DBD">
        <w:rPr>
          <w:noProof/>
          <w:webHidden/>
          <w:rPrChange w:id="870" w:author="Alexandre Marcondes" w:date="2019-07-09T18:16:00Z">
            <w:rPr>
              <w:noProof/>
              <w:webHidden/>
            </w:rPr>
          </w:rPrChange>
        </w:rPr>
        <w:fldChar w:fldCharType="begin"/>
      </w:r>
      <w:r w:rsidR="000D466F" w:rsidRPr="004E7DBD">
        <w:rPr>
          <w:noProof/>
          <w:webHidden/>
          <w:rPrChange w:id="871" w:author="Alexandre Marcondes" w:date="2019-07-09T18:16:00Z">
            <w:rPr>
              <w:noProof/>
              <w:webHidden/>
            </w:rPr>
          </w:rPrChange>
        </w:rPr>
        <w:instrText xml:space="preserve"> PAGEREF _Toc9088506 \h </w:instrText>
      </w:r>
      <w:r w:rsidR="000D466F" w:rsidRPr="004E7DBD">
        <w:rPr>
          <w:noProof/>
          <w:webHidden/>
          <w:rPrChange w:id="872" w:author="Alexandre Marcondes" w:date="2019-07-09T18:16:00Z">
            <w:rPr>
              <w:noProof/>
              <w:webHidden/>
            </w:rPr>
          </w:rPrChange>
        </w:rPr>
      </w:r>
      <w:r w:rsidR="000D466F" w:rsidRPr="004E7DBD">
        <w:rPr>
          <w:noProof/>
          <w:webHidden/>
          <w:rPrChange w:id="873" w:author="Alexandre Marcondes" w:date="2019-07-09T18:16:00Z">
            <w:rPr>
              <w:noProof/>
              <w:webHidden/>
            </w:rPr>
          </w:rPrChange>
        </w:rPr>
        <w:fldChar w:fldCharType="separate"/>
      </w:r>
      <w:r w:rsidR="00A52A76" w:rsidRPr="004E7DBD">
        <w:rPr>
          <w:noProof/>
          <w:webHidden/>
          <w:rPrChange w:id="874" w:author="Alexandre Marcondes" w:date="2019-07-09T18:16:00Z">
            <w:rPr>
              <w:noProof/>
              <w:webHidden/>
            </w:rPr>
          </w:rPrChange>
        </w:rPr>
        <w:t>88</w:t>
      </w:r>
      <w:r w:rsidR="000D466F" w:rsidRPr="004E7DBD">
        <w:rPr>
          <w:noProof/>
          <w:webHidden/>
          <w:rPrChange w:id="875" w:author="Alexandre Marcondes" w:date="2019-07-09T18:16:00Z">
            <w:rPr>
              <w:noProof/>
              <w:webHidden/>
            </w:rPr>
          </w:rPrChange>
        </w:rPr>
        <w:fldChar w:fldCharType="end"/>
      </w:r>
      <w:r w:rsidRPr="004E7DBD">
        <w:rPr>
          <w:noProof/>
          <w:rPrChange w:id="87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77" w:author="Alexandre Marcondes" w:date="2019-07-09T18:16:00Z">
            <w:rPr>
              <w:rFonts w:asciiTheme="minorHAnsi" w:eastAsiaTheme="minorEastAsia" w:hAnsiTheme="minorHAnsi" w:cstheme="minorBidi"/>
              <w:noProof/>
              <w:sz w:val="22"/>
              <w:szCs w:val="22"/>
              <w:lang w:eastAsia="pt-BR"/>
            </w:rPr>
          </w:rPrChange>
        </w:rPr>
      </w:pPr>
      <w:r w:rsidRPr="004E7DBD">
        <w:rPr>
          <w:rPrChange w:id="878" w:author="Alexandre Marcondes" w:date="2019-07-09T18:16:00Z">
            <w:rPr/>
          </w:rPrChange>
        </w:rPr>
        <w:fldChar w:fldCharType="begin"/>
      </w:r>
      <w:r w:rsidRPr="004E7DBD">
        <w:rPr>
          <w:rPrChange w:id="879" w:author="Alexandre Marcondes" w:date="2019-07-09T18:16:00Z">
            <w:rPr/>
          </w:rPrChange>
        </w:rPr>
        <w:instrText xml:space="preserve"> HYPERLINK \l "_Toc9088507" </w:instrText>
      </w:r>
      <w:r w:rsidRPr="004E7DBD">
        <w:rPr>
          <w:rPrChange w:id="880" w:author="Alexandre Marcondes" w:date="2019-07-09T18:16:00Z">
            <w:rPr/>
          </w:rPrChange>
        </w:rPr>
        <w:fldChar w:fldCharType="separate"/>
      </w:r>
      <w:r w:rsidR="000D466F" w:rsidRPr="004E7DBD">
        <w:rPr>
          <w:rStyle w:val="Hyperlink"/>
          <w:noProof/>
          <w:color w:val="auto"/>
          <w:rPrChange w:id="881" w:author="Alexandre Marcondes" w:date="2019-07-09T18:16:00Z">
            <w:rPr>
              <w:rStyle w:val="Hyperlink"/>
              <w:noProof/>
            </w:rPr>
          </w:rPrChange>
        </w:rPr>
        <w:t>Figura 34 - Volume de planejamento</w:t>
      </w:r>
      <w:r w:rsidR="000D466F" w:rsidRPr="004E7DBD">
        <w:rPr>
          <w:noProof/>
          <w:webHidden/>
          <w:rPrChange w:id="882" w:author="Alexandre Marcondes" w:date="2019-07-09T18:16:00Z">
            <w:rPr>
              <w:noProof/>
              <w:webHidden/>
            </w:rPr>
          </w:rPrChange>
        </w:rPr>
        <w:tab/>
      </w:r>
      <w:r w:rsidR="000D466F" w:rsidRPr="004E7DBD">
        <w:rPr>
          <w:noProof/>
          <w:webHidden/>
          <w:rPrChange w:id="883" w:author="Alexandre Marcondes" w:date="2019-07-09T18:16:00Z">
            <w:rPr>
              <w:noProof/>
              <w:webHidden/>
            </w:rPr>
          </w:rPrChange>
        </w:rPr>
        <w:fldChar w:fldCharType="begin"/>
      </w:r>
      <w:r w:rsidR="000D466F" w:rsidRPr="004E7DBD">
        <w:rPr>
          <w:noProof/>
          <w:webHidden/>
          <w:rPrChange w:id="884" w:author="Alexandre Marcondes" w:date="2019-07-09T18:16:00Z">
            <w:rPr>
              <w:noProof/>
              <w:webHidden/>
            </w:rPr>
          </w:rPrChange>
        </w:rPr>
        <w:instrText xml:space="preserve"> PAGEREF _Toc9088507 \h </w:instrText>
      </w:r>
      <w:r w:rsidR="000D466F" w:rsidRPr="004E7DBD">
        <w:rPr>
          <w:noProof/>
          <w:webHidden/>
          <w:rPrChange w:id="885" w:author="Alexandre Marcondes" w:date="2019-07-09T18:16:00Z">
            <w:rPr>
              <w:noProof/>
              <w:webHidden/>
            </w:rPr>
          </w:rPrChange>
        </w:rPr>
      </w:r>
      <w:r w:rsidR="000D466F" w:rsidRPr="004E7DBD">
        <w:rPr>
          <w:noProof/>
          <w:webHidden/>
          <w:rPrChange w:id="886" w:author="Alexandre Marcondes" w:date="2019-07-09T18:16:00Z">
            <w:rPr>
              <w:noProof/>
              <w:webHidden/>
            </w:rPr>
          </w:rPrChange>
        </w:rPr>
        <w:fldChar w:fldCharType="separate"/>
      </w:r>
      <w:r w:rsidR="00A52A76" w:rsidRPr="004E7DBD">
        <w:rPr>
          <w:noProof/>
          <w:webHidden/>
          <w:rPrChange w:id="887" w:author="Alexandre Marcondes" w:date="2019-07-09T18:16:00Z">
            <w:rPr>
              <w:noProof/>
              <w:webHidden/>
            </w:rPr>
          </w:rPrChange>
        </w:rPr>
        <w:t>91</w:t>
      </w:r>
      <w:r w:rsidR="000D466F" w:rsidRPr="004E7DBD">
        <w:rPr>
          <w:noProof/>
          <w:webHidden/>
          <w:rPrChange w:id="888" w:author="Alexandre Marcondes" w:date="2019-07-09T18:16:00Z">
            <w:rPr>
              <w:noProof/>
              <w:webHidden/>
            </w:rPr>
          </w:rPrChange>
        </w:rPr>
        <w:fldChar w:fldCharType="end"/>
      </w:r>
      <w:r w:rsidRPr="004E7DBD">
        <w:rPr>
          <w:noProof/>
          <w:rPrChange w:id="889"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890" w:author="Alexandre Marcondes" w:date="2019-07-09T18:16:00Z">
            <w:rPr>
              <w:rFonts w:asciiTheme="minorHAnsi" w:eastAsiaTheme="minorEastAsia" w:hAnsiTheme="minorHAnsi" w:cstheme="minorBidi"/>
              <w:noProof/>
              <w:sz w:val="22"/>
              <w:szCs w:val="22"/>
              <w:lang w:eastAsia="pt-BR"/>
            </w:rPr>
          </w:rPrChange>
        </w:rPr>
      </w:pPr>
      <w:r w:rsidRPr="004E7DBD">
        <w:rPr>
          <w:rPrChange w:id="891" w:author="Alexandre Marcondes" w:date="2019-07-09T18:16:00Z">
            <w:rPr/>
          </w:rPrChange>
        </w:rPr>
        <w:fldChar w:fldCharType="begin"/>
      </w:r>
      <w:r w:rsidRPr="004E7DBD">
        <w:rPr>
          <w:rPrChange w:id="892" w:author="Alexandre Marcondes" w:date="2019-07-09T18:16:00Z">
            <w:rPr/>
          </w:rPrChange>
        </w:rPr>
        <w:instrText xml:space="preserve"> HYPERLINK \l "_Toc9088508" </w:instrText>
      </w:r>
      <w:r w:rsidRPr="004E7DBD">
        <w:rPr>
          <w:rPrChange w:id="893" w:author="Alexandre Marcondes" w:date="2019-07-09T18:16:00Z">
            <w:rPr/>
          </w:rPrChange>
        </w:rPr>
        <w:fldChar w:fldCharType="separate"/>
      </w:r>
      <w:r w:rsidR="000D466F" w:rsidRPr="004E7DBD">
        <w:rPr>
          <w:rStyle w:val="Hyperlink"/>
          <w:noProof/>
          <w:color w:val="auto"/>
          <w:rPrChange w:id="894" w:author="Alexandre Marcondes" w:date="2019-07-09T18:16:00Z">
            <w:rPr>
              <w:rStyle w:val="Hyperlink"/>
              <w:noProof/>
            </w:rPr>
          </w:rPrChange>
        </w:rPr>
        <w:t>Figura 35 – Modulo executor de rotas: diagrama de níveis</w:t>
      </w:r>
      <w:r w:rsidR="000D466F" w:rsidRPr="004E7DBD">
        <w:rPr>
          <w:noProof/>
          <w:webHidden/>
          <w:rPrChange w:id="895" w:author="Alexandre Marcondes" w:date="2019-07-09T18:16:00Z">
            <w:rPr>
              <w:noProof/>
              <w:webHidden/>
            </w:rPr>
          </w:rPrChange>
        </w:rPr>
        <w:tab/>
      </w:r>
      <w:r w:rsidR="000D466F" w:rsidRPr="004E7DBD">
        <w:rPr>
          <w:noProof/>
          <w:webHidden/>
          <w:rPrChange w:id="896" w:author="Alexandre Marcondes" w:date="2019-07-09T18:16:00Z">
            <w:rPr>
              <w:noProof/>
              <w:webHidden/>
            </w:rPr>
          </w:rPrChange>
        </w:rPr>
        <w:fldChar w:fldCharType="begin"/>
      </w:r>
      <w:r w:rsidR="000D466F" w:rsidRPr="004E7DBD">
        <w:rPr>
          <w:noProof/>
          <w:webHidden/>
          <w:rPrChange w:id="897" w:author="Alexandre Marcondes" w:date="2019-07-09T18:16:00Z">
            <w:rPr>
              <w:noProof/>
              <w:webHidden/>
            </w:rPr>
          </w:rPrChange>
        </w:rPr>
        <w:instrText xml:space="preserve"> PAGEREF _Toc9088508 \h </w:instrText>
      </w:r>
      <w:r w:rsidR="000D466F" w:rsidRPr="004E7DBD">
        <w:rPr>
          <w:noProof/>
          <w:webHidden/>
          <w:rPrChange w:id="898" w:author="Alexandre Marcondes" w:date="2019-07-09T18:16:00Z">
            <w:rPr>
              <w:noProof/>
              <w:webHidden/>
            </w:rPr>
          </w:rPrChange>
        </w:rPr>
      </w:r>
      <w:r w:rsidR="000D466F" w:rsidRPr="004E7DBD">
        <w:rPr>
          <w:noProof/>
          <w:webHidden/>
          <w:rPrChange w:id="899" w:author="Alexandre Marcondes" w:date="2019-07-09T18:16:00Z">
            <w:rPr>
              <w:noProof/>
              <w:webHidden/>
            </w:rPr>
          </w:rPrChange>
        </w:rPr>
        <w:fldChar w:fldCharType="separate"/>
      </w:r>
      <w:r w:rsidR="00A52A76" w:rsidRPr="004E7DBD">
        <w:rPr>
          <w:noProof/>
          <w:webHidden/>
          <w:rPrChange w:id="900" w:author="Alexandre Marcondes" w:date="2019-07-09T18:16:00Z">
            <w:rPr>
              <w:noProof/>
              <w:webHidden/>
            </w:rPr>
          </w:rPrChange>
        </w:rPr>
        <w:t>95</w:t>
      </w:r>
      <w:r w:rsidR="000D466F" w:rsidRPr="004E7DBD">
        <w:rPr>
          <w:noProof/>
          <w:webHidden/>
          <w:rPrChange w:id="901" w:author="Alexandre Marcondes" w:date="2019-07-09T18:16:00Z">
            <w:rPr>
              <w:noProof/>
              <w:webHidden/>
            </w:rPr>
          </w:rPrChange>
        </w:rPr>
        <w:fldChar w:fldCharType="end"/>
      </w:r>
      <w:r w:rsidRPr="004E7DBD">
        <w:rPr>
          <w:noProof/>
          <w:rPrChange w:id="902"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03" w:author="Alexandre Marcondes" w:date="2019-07-09T18:16:00Z">
            <w:rPr>
              <w:rFonts w:asciiTheme="minorHAnsi" w:eastAsiaTheme="minorEastAsia" w:hAnsiTheme="minorHAnsi" w:cstheme="minorBidi"/>
              <w:noProof/>
              <w:sz w:val="22"/>
              <w:szCs w:val="22"/>
              <w:lang w:eastAsia="pt-BR"/>
            </w:rPr>
          </w:rPrChange>
        </w:rPr>
      </w:pPr>
      <w:r w:rsidRPr="004E7DBD">
        <w:rPr>
          <w:rPrChange w:id="904" w:author="Alexandre Marcondes" w:date="2019-07-09T18:16:00Z">
            <w:rPr/>
          </w:rPrChange>
        </w:rPr>
        <w:fldChar w:fldCharType="begin"/>
      </w:r>
      <w:r w:rsidRPr="004E7DBD">
        <w:rPr>
          <w:rPrChange w:id="905" w:author="Alexandre Marcondes" w:date="2019-07-09T18:16:00Z">
            <w:rPr/>
          </w:rPrChange>
        </w:rPr>
        <w:instrText xml:space="preserve"> HYPERLINK \l "_Toc9088509" </w:instrText>
      </w:r>
      <w:r w:rsidRPr="004E7DBD">
        <w:rPr>
          <w:rPrChange w:id="906" w:author="Alexandre Marcondes" w:date="2019-07-09T18:16:00Z">
            <w:rPr/>
          </w:rPrChange>
        </w:rPr>
        <w:fldChar w:fldCharType="separate"/>
      </w:r>
      <w:r w:rsidR="000D466F" w:rsidRPr="004E7DBD">
        <w:rPr>
          <w:rStyle w:val="Hyperlink"/>
          <w:noProof/>
          <w:color w:val="auto"/>
          <w:rPrChange w:id="907" w:author="Alexandre Marcondes" w:date="2019-07-09T18:16:00Z">
            <w:rPr>
              <w:rStyle w:val="Hyperlink"/>
              <w:noProof/>
            </w:rPr>
          </w:rPrChange>
        </w:rPr>
        <w:t>Figura 36 – Modulo executor de rotas: possíveis rotas em 2D</w:t>
      </w:r>
      <w:r w:rsidR="000D466F" w:rsidRPr="004E7DBD">
        <w:rPr>
          <w:noProof/>
          <w:webHidden/>
          <w:rPrChange w:id="908" w:author="Alexandre Marcondes" w:date="2019-07-09T18:16:00Z">
            <w:rPr>
              <w:noProof/>
              <w:webHidden/>
            </w:rPr>
          </w:rPrChange>
        </w:rPr>
        <w:tab/>
      </w:r>
      <w:r w:rsidR="000D466F" w:rsidRPr="004E7DBD">
        <w:rPr>
          <w:noProof/>
          <w:webHidden/>
          <w:rPrChange w:id="909" w:author="Alexandre Marcondes" w:date="2019-07-09T18:16:00Z">
            <w:rPr>
              <w:noProof/>
              <w:webHidden/>
            </w:rPr>
          </w:rPrChange>
        </w:rPr>
        <w:fldChar w:fldCharType="begin"/>
      </w:r>
      <w:r w:rsidR="000D466F" w:rsidRPr="004E7DBD">
        <w:rPr>
          <w:noProof/>
          <w:webHidden/>
          <w:rPrChange w:id="910" w:author="Alexandre Marcondes" w:date="2019-07-09T18:16:00Z">
            <w:rPr>
              <w:noProof/>
              <w:webHidden/>
            </w:rPr>
          </w:rPrChange>
        </w:rPr>
        <w:instrText xml:space="preserve"> PAGEREF _Toc9088509 \h </w:instrText>
      </w:r>
      <w:r w:rsidR="000D466F" w:rsidRPr="004E7DBD">
        <w:rPr>
          <w:noProof/>
          <w:webHidden/>
          <w:rPrChange w:id="911" w:author="Alexandre Marcondes" w:date="2019-07-09T18:16:00Z">
            <w:rPr>
              <w:noProof/>
              <w:webHidden/>
            </w:rPr>
          </w:rPrChange>
        </w:rPr>
      </w:r>
      <w:r w:rsidR="000D466F" w:rsidRPr="004E7DBD">
        <w:rPr>
          <w:noProof/>
          <w:webHidden/>
          <w:rPrChange w:id="912" w:author="Alexandre Marcondes" w:date="2019-07-09T18:16:00Z">
            <w:rPr>
              <w:noProof/>
              <w:webHidden/>
            </w:rPr>
          </w:rPrChange>
        </w:rPr>
        <w:fldChar w:fldCharType="separate"/>
      </w:r>
      <w:r w:rsidR="00A52A76" w:rsidRPr="004E7DBD">
        <w:rPr>
          <w:noProof/>
          <w:webHidden/>
          <w:rPrChange w:id="913" w:author="Alexandre Marcondes" w:date="2019-07-09T18:16:00Z">
            <w:rPr>
              <w:noProof/>
              <w:webHidden/>
            </w:rPr>
          </w:rPrChange>
        </w:rPr>
        <w:t>96</w:t>
      </w:r>
      <w:r w:rsidR="000D466F" w:rsidRPr="004E7DBD">
        <w:rPr>
          <w:noProof/>
          <w:webHidden/>
          <w:rPrChange w:id="914" w:author="Alexandre Marcondes" w:date="2019-07-09T18:16:00Z">
            <w:rPr>
              <w:noProof/>
              <w:webHidden/>
            </w:rPr>
          </w:rPrChange>
        </w:rPr>
        <w:fldChar w:fldCharType="end"/>
      </w:r>
      <w:r w:rsidRPr="004E7DBD">
        <w:rPr>
          <w:noProof/>
          <w:rPrChange w:id="915"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16" w:author="Alexandre Marcondes" w:date="2019-07-09T18:16:00Z">
            <w:rPr>
              <w:rFonts w:asciiTheme="minorHAnsi" w:eastAsiaTheme="minorEastAsia" w:hAnsiTheme="minorHAnsi" w:cstheme="minorBidi"/>
              <w:noProof/>
              <w:sz w:val="22"/>
              <w:szCs w:val="22"/>
              <w:lang w:eastAsia="pt-BR"/>
            </w:rPr>
          </w:rPrChange>
        </w:rPr>
      </w:pPr>
      <w:r w:rsidRPr="004E7DBD">
        <w:rPr>
          <w:rPrChange w:id="917" w:author="Alexandre Marcondes" w:date="2019-07-09T18:16:00Z">
            <w:rPr/>
          </w:rPrChange>
        </w:rPr>
        <w:fldChar w:fldCharType="begin"/>
      </w:r>
      <w:r w:rsidRPr="004E7DBD">
        <w:rPr>
          <w:rPrChange w:id="918" w:author="Alexandre Marcondes" w:date="2019-07-09T18:16:00Z">
            <w:rPr/>
          </w:rPrChange>
        </w:rPr>
        <w:instrText xml:space="preserve"> HYPERLINK \l "_Toc9088510" </w:instrText>
      </w:r>
      <w:r w:rsidRPr="004E7DBD">
        <w:rPr>
          <w:rPrChange w:id="919" w:author="Alexandre Marcondes" w:date="2019-07-09T18:16:00Z">
            <w:rPr/>
          </w:rPrChange>
        </w:rPr>
        <w:fldChar w:fldCharType="separate"/>
      </w:r>
      <w:r w:rsidR="000D466F" w:rsidRPr="004E7DBD">
        <w:rPr>
          <w:rStyle w:val="Hyperlink"/>
          <w:noProof/>
          <w:color w:val="auto"/>
          <w:rPrChange w:id="920" w:author="Alexandre Marcondes" w:date="2019-07-09T18:16:00Z">
            <w:rPr>
              <w:rStyle w:val="Hyperlink"/>
              <w:noProof/>
            </w:rPr>
          </w:rPrChange>
        </w:rPr>
        <w:t>Figura 37 - Módulo executor de rotas: main</w:t>
      </w:r>
      <w:r w:rsidR="000D466F" w:rsidRPr="004E7DBD">
        <w:rPr>
          <w:noProof/>
          <w:webHidden/>
          <w:rPrChange w:id="921" w:author="Alexandre Marcondes" w:date="2019-07-09T18:16:00Z">
            <w:rPr>
              <w:noProof/>
              <w:webHidden/>
            </w:rPr>
          </w:rPrChange>
        </w:rPr>
        <w:tab/>
      </w:r>
      <w:r w:rsidR="000D466F" w:rsidRPr="004E7DBD">
        <w:rPr>
          <w:noProof/>
          <w:webHidden/>
          <w:rPrChange w:id="922" w:author="Alexandre Marcondes" w:date="2019-07-09T18:16:00Z">
            <w:rPr>
              <w:noProof/>
              <w:webHidden/>
            </w:rPr>
          </w:rPrChange>
        </w:rPr>
        <w:fldChar w:fldCharType="begin"/>
      </w:r>
      <w:r w:rsidR="000D466F" w:rsidRPr="004E7DBD">
        <w:rPr>
          <w:noProof/>
          <w:webHidden/>
          <w:rPrChange w:id="923" w:author="Alexandre Marcondes" w:date="2019-07-09T18:16:00Z">
            <w:rPr>
              <w:noProof/>
              <w:webHidden/>
            </w:rPr>
          </w:rPrChange>
        </w:rPr>
        <w:instrText xml:space="preserve"> PAGEREF _Toc9088510 \h </w:instrText>
      </w:r>
      <w:r w:rsidR="000D466F" w:rsidRPr="004E7DBD">
        <w:rPr>
          <w:noProof/>
          <w:webHidden/>
          <w:rPrChange w:id="924" w:author="Alexandre Marcondes" w:date="2019-07-09T18:16:00Z">
            <w:rPr>
              <w:noProof/>
              <w:webHidden/>
            </w:rPr>
          </w:rPrChange>
        </w:rPr>
      </w:r>
      <w:r w:rsidR="000D466F" w:rsidRPr="004E7DBD">
        <w:rPr>
          <w:noProof/>
          <w:webHidden/>
          <w:rPrChange w:id="925" w:author="Alexandre Marcondes" w:date="2019-07-09T18:16:00Z">
            <w:rPr>
              <w:noProof/>
              <w:webHidden/>
            </w:rPr>
          </w:rPrChange>
        </w:rPr>
        <w:fldChar w:fldCharType="separate"/>
      </w:r>
      <w:r w:rsidR="00A52A76" w:rsidRPr="004E7DBD">
        <w:rPr>
          <w:noProof/>
          <w:webHidden/>
          <w:rPrChange w:id="926" w:author="Alexandre Marcondes" w:date="2019-07-09T18:16:00Z">
            <w:rPr>
              <w:noProof/>
              <w:webHidden/>
            </w:rPr>
          </w:rPrChange>
        </w:rPr>
        <w:t>97</w:t>
      </w:r>
      <w:r w:rsidR="000D466F" w:rsidRPr="004E7DBD">
        <w:rPr>
          <w:noProof/>
          <w:webHidden/>
          <w:rPrChange w:id="927" w:author="Alexandre Marcondes" w:date="2019-07-09T18:16:00Z">
            <w:rPr>
              <w:noProof/>
              <w:webHidden/>
            </w:rPr>
          </w:rPrChange>
        </w:rPr>
        <w:fldChar w:fldCharType="end"/>
      </w:r>
      <w:r w:rsidRPr="004E7DBD">
        <w:rPr>
          <w:noProof/>
          <w:rPrChange w:id="928"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29" w:author="Alexandre Marcondes" w:date="2019-07-09T18:16:00Z">
            <w:rPr>
              <w:rFonts w:asciiTheme="minorHAnsi" w:eastAsiaTheme="minorEastAsia" w:hAnsiTheme="minorHAnsi" w:cstheme="minorBidi"/>
              <w:noProof/>
              <w:sz w:val="22"/>
              <w:szCs w:val="22"/>
              <w:lang w:eastAsia="pt-BR"/>
            </w:rPr>
          </w:rPrChange>
        </w:rPr>
      </w:pPr>
      <w:r w:rsidRPr="004E7DBD">
        <w:rPr>
          <w:rPrChange w:id="930" w:author="Alexandre Marcondes" w:date="2019-07-09T18:16:00Z">
            <w:rPr/>
          </w:rPrChange>
        </w:rPr>
        <w:fldChar w:fldCharType="begin"/>
      </w:r>
      <w:r w:rsidRPr="004E7DBD">
        <w:rPr>
          <w:rPrChange w:id="931" w:author="Alexandre Marcondes" w:date="2019-07-09T18:16:00Z">
            <w:rPr/>
          </w:rPrChange>
        </w:rPr>
        <w:instrText xml:space="preserve"> HYPERLINK \l "_Toc9088511" </w:instrText>
      </w:r>
      <w:r w:rsidRPr="004E7DBD">
        <w:rPr>
          <w:rPrChange w:id="932" w:author="Alexandre Marcondes" w:date="2019-07-09T18:16:00Z">
            <w:rPr/>
          </w:rPrChange>
        </w:rPr>
        <w:fldChar w:fldCharType="separate"/>
      </w:r>
      <w:r w:rsidR="000D466F" w:rsidRPr="004E7DBD">
        <w:rPr>
          <w:rStyle w:val="Hyperlink"/>
          <w:noProof/>
          <w:color w:val="auto"/>
          <w:rPrChange w:id="933" w:author="Alexandre Marcondes" w:date="2019-07-09T18:16:00Z">
            <w:rPr>
              <w:rStyle w:val="Hyperlink"/>
              <w:noProof/>
            </w:rPr>
          </w:rPrChange>
        </w:rPr>
        <w:t>Figura 38 - Modulo executor de rotas: envio de pontos</w:t>
      </w:r>
      <w:r w:rsidR="000D466F" w:rsidRPr="004E7DBD">
        <w:rPr>
          <w:noProof/>
          <w:webHidden/>
          <w:rPrChange w:id="934" w:author="Alexandre Marcondes" w:date="2019-07-09T18:16:00Z">
            <w:rPr>
              <w:noProof/>
              <w:webHidden/>
            </w:rPr>
          </w:rPrChange>
        </w:rPr>
        <w:tab/>
      </w:r>
      <w:r w:rsidR="000D466F" w:rsidRPr="004E7DBD">
        <w:rPr>
          <w:noProof/>
          <w:webHidden/>
          <w:rPrChange w:id="935" w:author="Alexandre Marcondes" w:date="2019-07-09T18:16:00Z">
            <w:rPr>
              <w:noProof/>
              <w:webHidden/>
            </w:rPr>
          </w:rPrChange>
        </w:rPr>
        <w:fldChar w:fldCharType="begin"/>
      </w:r>
      <w:r w:rsidR="000D466F" w:rsidRPr="004E7DBD">
        <w:rPr>
          <w:noProof/>
          <w:webHidden/>
          <w:rPrChange w:id="936" w:author="Alexandre Marcondes" w:date="2019-07-09T18:16:00Z">
            <w:rPr>
              <w:noProof/>
              <w:webHidden/>
            </w:rPr>
          </w:rPrChange>
        </w:rPr>
        <w:instrText xml:space="preserve"> PAGEREF _Toc9088511 \h </w:instrText>
      </w:r>
      <w:r w:rsidR="000D466F" w:rsidRPr="004E7DBD">
        <w:rPr>
          <w:noProof/>
          <w:webHidden/>
          <w:rPrChange w:id="937" w:author="Alexandre Marcondes" w:date="2019-07-09T18:16:00Z">
            <w:rPr>
              <w:noProof/>
              <w:webHidden/>
            </w:rPr>
          </w:rPrChange>
        </w:rPr>
      </w:r>
      <w:r w:rsidR="000D466F" w:rsidRPr="004E7DBD">
        <w:rPr>
          <w:noProof/>
          <w:webHidden/>
          <w:rPrChange w:id="938" w:author="Alexandre Marcondes" w:date="2019-07-09T18:16:00Z">
            <w:rPr>
              <w:noProof/>
              <w:webHidden/>
            </w:rPr>
          </w:rPrChange>
        </w:rPr>
        <w:fldChar w:fldCharType="separate"/>
      </w:r>
      <w:r w:rsidR="00A52A76" w:rsidRPr="004E7DBD">
        <w:rPr>
          <w:noProof/>
          <w:webHidden/>
          <w:rPrChange w:id="939" w:author="Alexandre Marcondes" w:date="2019-07-09T18:16:00Z">
            <w:rPr>
              <w:noProof/>
              <w:webHidden/>
            </w:rPr>
          </w:rPrChange>
        </w:rPr>
        <w:t>99</w:t>
      </w:r>
      <w:r w:rsidR="000D466F" w:rsidRPr="004E7DBD">
        <w:rPr>
          <w:noProof/>
          <w:webHidden/>
          <w:rPrChange w:id="940" w:author="Alexandre Marcondes" w:date="2019-07-09T18:16:00Z">
            <w:rPr>
              <w:noProof/>
              <w:webHidden/>
            </w:rPr>
          </w:rPrChange>
        </w:rPr>
        <w:fldChar w:fldCharType="end"/>
      </w:r>
      <w:r w:rsidRPr="004E7DBD">
        <w:rPr>
          <w:noProof/>
          <w:rPrChange w:id="941"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42" w:author="Alexandre Marcondes" w:date="2019-07-09T18:16:00Z">
            <w:rPr>
              <w:rFonts w:asciiTheme="minorHAnsi" w:eastAsiaTheme="minorEastAsia" w:hAnsiTheme="minorHAnsi" w:cstheme="minorBidi"/>
              <w:noProof/>
              <w:sz w:val="22"/>
              <w:szCs w:val="22"/>
              <w:lang w:eastAsia="pt-BR"/>
            </w:rPr>
          </w:rPrChange>
        </w:rPr>
      </w:pPr>
      <w:r w:rsidRPr="004E7DBD">
        <w:rPr>
          <w:rPrChange w:id="943" w:author="Alexandre Marcondes" w:date="2019-07-09T18:16:00Z">
            <w:rPr/>
          </w:rPrChange>
        </w:rPr>
        <w:fldChar w:fldCharType="begin"/>
      </w:r>
      <w:r w:rsidRPr="004E7DBD">
        <w:rPr>
          <w:rPrChange w:id="944" w:author="Alexandre Marcondes" w:date="2019-07-09T18:16:00Z">
            <w:rPr/>
          </w:rPrChange>
        </w:rPr>
        <w:instrText xml:space="preserve"> HYPERLINK \l "_Toc9088512" </w:instrText>
      </w:r>
      <w:r w:rsidRPr="004E7DBD">
        <w:rPr>
          <w:rPrChange w:id="945" w:author="Alexandre Marcondes" w:date="2019-07-09T18:16:00Z">
            <w:rPr/>
          </w:rPrChange>
        </w:rPr>
        <w:fldChar w:fldCharType="separate"/>
      </w:r>
      <w:r w:rsidR="000D466F" w:rsidRPr="004E7DBD">
        <w:rPr>
          <w:rStyle w:val="Hyperlink"/>
          <w:noProof/>
          <w:color w:val="auto"/>
          <w:rPrChange w:id="946" w:author="Alexandre Marcondes" w:date="2019-07-09T18:16:00Z">
            <w:rPr>
              <w:rStyle w:val="Hyperlink"/>
              <w:noProof/>
            </w:rPr>
          </w:rPrChange>
        </w:rPr>
        <w:t>Figura 39 - Modulo executor de rotas: procedimento para carregar pontos no gerenciador de voo</w:t>
      </w:r>
      <w:r w:rsidR="000D466F" w:rsidRPr="004E7DBD">
        <w:rPr>
          <w:noProof/>
          <w:webHidden/>
          <w:rPrChange w:id="947" w:author="Alexandre Marcondes" w:date="2019-07-09T18:16:00Z">
            <w:rPr>
              <w:noProof/>
              <w:webHidden/>
            </w:rPr>
          </w:rPrChange>
        </w:rPr>
        <w:tab/>
      </w:r>
      <w:r w:rsidR="000D466F" w:rsidRPr="004E7DBD">
        <w:rPr>
          <w:noProof/>
          <w:webHidden/>
          <w:rPrChange w:id="948" w:author="Alexandre Marcondes" w:date="2019-07-09T18:16:00Z">
            <w:rPr>
              <w:noProof/>
              <w:webHidden/>
            </w:rPr>
          </w:rPrChange>
        </w:rPr>
        <w:fldChar w:fldCharType="begin"/>
      </w:r>
      <w:r w:rsidR="000D466F" w:rsidRPr="004E7DBD">
        <w:rPr>
          <w:noProof/>
          <w:webHidden/>
          <w:rPrChange w:id="949" w:author="Alexandre Marcondes" w:date="2019-07-09T18:16:00Z">
            <w:rPr>
              <w:noProof/>
              <w:webHidden/>
            </w:rPr>
          </w:rPrChange>
        </w:rPr>
        <w:instrText xml:space="preserve"> PAGEREF _Toc9088512 \h </w:instrText>
      </w:r>
      <w:r w:rsidR="000D466F" w:rsidRPr="004E7DBD">
        <w:rPr>
          <w:noProof/>
          <w:webHidden/>
          <w:rPrChange w:id="950" w:author="Alexandre Marcondes" w:date="2019-07-09T18:16:00Z">
            <w:rPr>
              <w:noProof/>
              <w:webHidden/>
            </w:rPr>
          </w:rPrChange>
        </w:rPr>
      </w:r>
      <w:r w:rsidR="000D466F" w:rsidRPr="004E7DBD">
        <w:rPr>
          <w:noProof/>
          <w:webHidden/>
          <w:rPrChange w:id="951" w:author="Alexandre Marcondes" w:date="2019-07-09T18:16:00Z">
            <w:rPr>
              <w:noProof/>
              <w:webHidden/>
            </w:rPr>
          </w:rPrChange>
        </w:rPr>
        <w:fldChar w:fldCharType="separate"/>
      </w:r>
      <w:r w:rsidR="00A52A76" w:rsidRPr="004E7DBD">
        <w:rPr>
          <w:noProof/>
          <w:webHidden/>
          <w:rPrChange w:id="952" w:author="Alexandre Marcondes" w:date="2019-07-09T18:16:00Z">
            <w:rPr>
              <w:noProof/>
              <w:webHidden/>
            </w:rPr>
          </w:rPrChange>
        </w:rPr>
        <w:t>100</w:t>
      </w:r>
      <w:r w:rsidR="000D466F" w:rsidRPr="004E7DBD">
        <w:rPr>
          <w:noProof/>
          <w:webHidden/>
          <w:rPrChange w:id="953" w:author="Alexandre Marcondes" w:date="2019-07-09T18:16:00Z">
            <w:rPr>
              <w:noProof/>
              <w:webHidden/>
            </w:rPr>
          </w:rPrChange>
        </w:rPr>
        <w:fldChar w:fldCharType="end"/>
      </w:r>
      <w:r w:rsidRPr="004E7DBD">
        <w:rPr>
          <w:noProof/>
          <w:rPrChange w:id="954"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55" w:author="Alexandre Marcondes" w:date="2019-07-09T18:16:00Z">
            <w:rPr>
              <w:rFonts w:asciiTheme="minorHAnsi" w:eastAsiaTheme="minorEastAsia" w:hAnsiTheme="minorHAnsi" w:cstheme="minorBidi"/>
              <w:noProof/>
              <w:sz w:val="22"/>
              <w:szCs w:val="22"/>
              <w:lang w:eastAsia="pt-BR"/>
            </w:rPr>
          </w:rPrChange>
        </w:rPr>
      </w:pPr>
      <w:r w:rsidRPr="004E7DBD">
        <w:rPr>
          <w:rPrChange w:id="956" w:author="Alexandre Marcondes" w:date="2019-07-09T18:16:00Z">
            <w:rPr/>
          </w:rPrChange>
        </w:rPr>
        <w:fldChar w:fldCharType="begin"/>
      </w:r>
      <w:r w:rsidRPr="004E7DBD">
        <w:rPr>
          <w:rPrChange w:id="957" w:author="Alexandre Marcondes" w:date="2019-07-09T18:16:00Z">
            <w:rPr/>
          </w:rPrChange>
        </w:rPr>
        <w:instrText xml:space="preserve"> HYPERLINK \l "_Toc9088513" </w:instrText>
      </w:r>
      <w:r w:rsidRPr="004E7DBD">
        <w:rPr>
          <w:rPrChange w:id="958" w:author="Alexandre Marcondes" w:date="2019-07-09T18:16:00Z">
            <w:rPr/>
          </w:rPrChange>
        </w:rPr>
        <w:fldChar w:fldCharType="separate"/>
      </w:r>
      <w:r w:rsidR="000D466F" w:rsidRPr="004E7DBD">
        <w:rPr>
          <w:rStyle w:val="Hyperlink"/>
          <w:noProof/>
          <w:color w:val="auto"/>
          <w:rPrChange w:id="959" w:author="Alexandre Marcondes" w:date="2019-07-09T18:16:00Z">
            <w:rPr>
              <w:rStyle w:val="Hyperlink"/>
              <w:noProof/>
            </w:rPr>
          </w:rPrChange>
        </w:rPr>
        <w:t>Figura 40 - Modulo executor de rotas: callback do gerenciador de voo</w:t>
      </w:r>
      <w:r w:rsidR="000D466F" w:rsidRPr="004E7DBD">
        <w:rPr>
          <w:noProof/>
          <w:webHidden/>
          <w:rPrChange w:id="960" w:author="Alexandre Marcondes" w:date="2019-07-09T18:16:00Z">
            <w:rPr>
              <w:noProof/>
              <w:webHidden/>
            </w:rPr>
          </w:rPrChange>
        </w:rPr>
        <w:tab/>
      </w:r>
      <w:r w:rsidR="000D466F" w:rsidRPr="004E7DBD">
        <w:rPr>
          <w:noProof/>
          <w:webHidden/>
          <w:rPrChange w:id="961" w:author="Alexandre Marcondes" w:date="2019-07-09T18:16:00Z">
            <w:rPr>
              <w:noProof/>
              <w:webHidden/>
            </w:rPr>
          </w:rPrChange>
        </w:rPr>
        <w:fldChar w:fldCharType="begin"/>
      </w:r>
      <w:r w:rsidR="000D466F" w:rsidRPr="004E7DBD">
        <w:rPr>
          <w:noProof/>
          <w:webHidden/>
          <w:rPrChange w:id="962" w:author="Alexandre Marcondes" w:date="2019-07-09T18:16:00Z">
            <w:rPr>
              <w:noProof/>
              <w:webHidden/>
            </w:rPr>
          </w:rPrChange>
        </w:rPr>
        <w:instrText xml:space="preserve"> PAGEREF _Toc9088513 \h </w:instrText>
      </w:r>
      <w:r w:rsidR="000D466F" w:rsidRPr="004E7DBD">
        <w:rPr>
          <w:noProof/>
          <w:webHidden/>
          <w:rPrChange w:id="963" w:author="Alexandre Marcondes" w:date="2019-07-09T18:16:00Z">
            <w:rPr>
              <w:noProof/>
              <w:webHidden/>
            </w:rPr>
          </w:rPrChange>
        </w:rPr>
      </w:r>
      <w:r w:rsidR="000D466F" w:rsidRPr="004E7DBD">
        <w:rPr>
          <w:noProof/>
          <w:webHidden/>
          <w:rPrChange w:id="964" w:author="Alexandre Marcondes" w:date="2019-07-09T18:16:00Z">
            <w:rPr>
              <w:noProof/>
              <w:webHidden/>
            </w:rPr>
          </w:rPrChange>
        </w:rPr>
        <w:fldChar w:fldCharType="separate"/>
      </w:r>
      <w:r w:rsidR="00A52A76" w:rsidRPr="004E7DBD">
        <w:rPr>
          <w:noProof/>
          <w:webHidden/>
          <w:rPrChange w:id="965" w:author="Alexandre Marcondes" w:date="2019-07-09T18:16:00Z">
            <w:rPr>
              <w:noProof/>
              <w:webHidden/>
            </w:rPr>
          </w:rPrChange>
        </w:rPr>
        <w:t>101</w:t>
      </w:r>
      <w:r w:rsidR="000D466F" w:rsidRPr="004E7DBD">
        <w:rPr>
          <w:noProof/>
          <w:webHidden/>
          <w:rPrChange w:id="966" w:author="Alexandre Marcondes" w:date="2019-07-09T18:16:00Z">
            <w:rPr>
              <w:noProof/>
              <w:webHidden/>
            </w:rPr>
          </w:rPrChange>
        </w:rPr>
        <w:fldChar w:fldCharType="end"/>
      </w:r>
      <w:r w:rsidRPr="004E7DBD">
        <w:rPr>
          <w:noProof/>
          <w:rPrChange w:id="967"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68" w:author="Alexandre Marcondes" w:date="2019-07-09T18:16:00Z">
            <w:rPr>
              <w:rFonts w:asciiTheme="minorHAnsi" w:eastAsiaTheme="minorEastAsia" w:hAnsiTheme="minorHAnsi" w:cstheme="minorBidi"/>
              <w:noProof/>
              <w:sz w:val="22"/>
              <w:szCs w:val="22"/>
              <w:lang w:eastAsia="pt-BR"/>
            </w:rPr>
          </w:rPrChange>
        </w:rPr>
      </w:pPr>
      <w:r w:rsidRPr="004E7DBD">
        <w:rPr>
          <w:rPrChange w:id="969" w:author="Alexandre Marcondes" w:date="2019-07-09T18:16:00Z">
            <w:rPr/>
          </w:rPrChange>
        </w:rPr>
        <w:fldChar w:fldCharType="begin"/>
      </w:r>
      <w:r w:rsidRPr="004E7DBD">
        <w:rPr>
          <w:rPrChange w:id="970" w:author="Alexandre Marcondes" w:date="2019-07-09T18:16:00Z">
            <w:rPr/>
          </w:rPrChange>
        </w:rPr>
        <w:instrText xml:space="preserve"> HYPERLINK \l "_Toc9088514" </w:instrText>
      </w:r>
      <w:r w:rsidRPr="004E7DBD">
        <w:rPr>
          <w:rPrChange w:id="971" w:author="Alexandre Marcondes" w:date="2019-07-09T18:16:00Z">
            <w:rPr/>
          </w:rPrChange>
        </w:rPr>
        <w:fldChar w:fldCharType="separate"/>
      </w:r>
      <w:r w:rsidR="000D466F" w:rsidRPr="004E7DBD">
        <w:rPr>
          <w:rStyle w:val="Hyperlink"/>
          <w:noProof/>
          <w:color w:val="auto"/>
          <w:rPrChange w:id="972" w:author="Alexandre Marcondes" w:date="2019-07-09T18:16:00Z">
            <w:rPr>
              <w:rStyle w:val="Hyperlink"/>
              <w:noProof/>
            </w:rPr>
          </w:rPrChange>
        </w:rPr>
        <w:t>Figura 41 - Gerenciador de voo: interface ROS</w:t>
      </w:r>
      <w:r w:rsidR="000D466F" w:rsidRPr="004E7DBD">
        <w:rPr>
          <w:noProof/>
          <w:webHidden/>
          <w:rPrChange w:id="973" w:author="Alexandre Marcondes" w:date="2019-07-09T18:16:00Z">
            <w:rPr>
              <w:noProof/>
              <w:webHidden/>
            </w:rPr>
          </w:rPrChange>
        </w:rPr>
        <w:tab/>
      </w:r>
      <w:r w:rsidR="000D466F" w:rsidRPr="004E7DBD">
        <w:rPr>
          <w:noProof/>
          <w:webHidden/>
          <w:rPrChange w:id="974" w:author="Alexandre Marcondes" w:date="2019-07-09T18:16:00Z">
            <w:rPr>
              <w:noProof/>
              <w:webHidden/>
            </w:rPr>
          </w:rPrChange>
        </w:rPr>
        <w:fldChar w:fldCharType="begin"/>
      </w:r>
      <w:r w:rsidR="000D466F" w:rsidRPr="004E7DBD">
        <w:rPr>
          <w:noProof/>
          <w:webHidden/>
          <w:rPrChange w:id="975" w:author="Alexandre Marcondes" w:date="2019-07-09T18:16:00Z">
            <w:rPr>
              <w:noProof/>
              <w:webHidden/>
            </w:rPr>
          </w:rPrChange>
        </w:rPr>
        <w:instrText xml:space="preserve"> PAGEREF _Toc9088514 \h </w:instrText>
      </w:r>
      <w:r w:rsidR="000D466F" w:rsidRPr="004E7DBD">
        <w:rPr>
          <w:noProof/>
          <w:webHidden/>
          <w:rPrChange w:id="976" w:author="Alexandre Marcondes" w:date="2019-07-09T18:16:00Z">
            <w:rPr>
              <w:noProof/>
              <w:webHidden/>
            </w:rPr>
          </w:rPrChange>
        </w:rPr>
      </w:r>
      <w:r w:rsidR="000D466F" w:rsidRPr="004E7DBD">
        <w:rPr>
          <w:noProof/>
          <w:webHidden/>
          <w:rPrChange w:id="977" w:author="Alexandre Marcondes" w:date="2019-07-09T18:16:00Z">
            <w:rPr>
              <w:noProof/>
              <w:webHidden/>
            </w:rPr>
          </w:rPrChange>
        </w:rPr>
        <w:fldChar w:fldCharType="separate"/>
      </w:r>
      <w:r w:rsidR="00A52A76" w:rsidRPr="004E7DBD">
        <w:rPr>
          <w:noProof/>
          <w:webHidden/>
          <w:rPrChange w:id="978" w:author="Alexandre Marcondes" w:date="2019-07-09T18:16:00Z">
            <w:rPr>
              <w:noProof/>
              <w:webHidden/>
            </w:rPr>
          </w:rPrChange>
        </w:rPr>
        <w:t>103</w:t>
      </w:r>
      <w:r w:rsidR="000D466F" w:rsidRPr="004E7DBD">
        <w:rPr>
          <w:noProof/>
          <w:webHidden/>
          <w:rPrChange w:id="979" w:author="Alexandre Marcondes" w:date="2019-07-09T18:16:00Z">
            <w:rPr>
              <w:noProof/>
              <w:webHidden/>
            </w:rPr>
          </w:rPrChange>
        </w:rPr>
        <w:fldChar w:fldCharType="end"/>
      </w:r>
      <w:r w:rsidRPr="004E7DBD">
        <w:rPr>
          <w:noProof/>
          <w:rPrChange w:id="98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81" w:author="Alexandre Marcondes" w:date="2019-07-09T18:16:00Z">
            <w:rPr>
              <w:rFonts w:asciiTheme="minorHAnsi" w:eastAsiaTheme="minorEastAsia" w:hAnsiTheme="minorHAnsi" w:cstheme="minorBidi"/>
              <w:noProof/>
              <w:sz w:val="22"/>
              <w:szCs w:val="22"/>
              <w:lang w:eastAsia="pt-BR"/>
            </w:rPr>
          </w:rPrChange>
        </w:rPr>
      </w:pPr>
      <w:r w:rsidRPr="004E7DBD">
        <w:rPr>
          <w:rPrChange w:id="982" w:author="Alexandre Marcondes" w:date="2019-07-09T18:16:00Z">
            <w:rPr/>
          </w:rPrChange>
        </w:rPr>
        <w:fldChar w:fldCharType="begin"/>
      </w:r>
      <w:r w:rsidRPr="004E7DBD">
        <w:rPr>
          <w:rPrChange w:id="983" w:author="Alexandre Marcondes" w:date="2019-07-09T18:16:00Z">
            <w:rPr/>
          </w:rPrChange>
        </w:rPr>
        <w:instrText xml:space="preserve"> HYPERLINK \l "_Toc9088515" </w:instrText>
      </w:r>
      <w:r w:rsidRPr="004E7DBD">
        <w:rPr>
          <w:rPrChange w:id="984" w:author="Alexandre Marcondes" w:date="2019-07-09T18:16:00Z">
            <w:rPr/>
          </w:rPrChange>
        </w:rPr>
        <w:fldChar w:fldCharType="separate"/>
      </w:r>
      <w:r w:rsidR="000D466F" w:rsidRPr="004E7DBD">
        <w:rPr>
          <w:rStyle w:val="Hyperlink"/>
          <w:noProof/>
          <w:color w:val="auto"/>
          <w:rPrChange w:id="985" w:author="Alexandre Marcondes" w:date="2019-07-09T18:16:00Z">
            <w:rPr>
              <w:rStyle w:val="Hyperlink"/>
              <w:noProof/>
            </w:rPr>
          </w:rPrChange>
        </w:rPr>
        <w:t>Figura 42 - Gerenciador de voo: interface DJI</w:t>
      </w:r>
      <w:r w:rsidR="000D466F" w:rsidRPr="004E7DBD">
        <w:rPr>
          <w:noProof/>
          <w:webHidden/>
          <w:rPrChange w:id="986" w:author="Alexandre Marcondes" w:date="2019-07-09T18:16:00Z">
            <w:rPr>
              <w:noProof/>
              <w:webHidden/>
            </w:rPr>
          </w:rPrChange>
        </w:rPr>
        <w:tab/>
      </w:r>
      <w:r w:rsidR="000D466F" w:rsidRPr="004E7DBD">
        <w:rPr>
          <w:noProof/>
          <w:webHidden/>
          <w:rPrChange w:id="987" w:author="Alexandre Marcondes" w:date="2019-07-09T18:16:00Z">
            <w:rPr>
              <w:noProof/>
              <w:webHidden/>
            </w:rPr>
          </w:rPrChange>
        </w:rPr>
        <w:fldChar w:fldCharType="begin"/>
      </w:r>
      <w:r w:rsidR="000D466F" w:rsidRPr="004E7DBD">
        <w:rPr>
          <w:noProof/>
          <w:webHidden/>
          <w:rPrChange w:id="988" w:author="Alexandre Marcondes" w:date="2019-07-09T18:16:00Z">
            <w:rPr>
              <w:noProof/>
              <w:webHidden/>
            </w:rPr>
          </w:rPrChange>
        </w:rPr>
        <w:instrText xml:space="preserve"> PAGEREF _Toc9088515 \h </w:instrText>
      </w:r>
      <w:r w:rsidR="000D466F" w:rsidRPr="004E7DBD">
        <w:rPr>
          <w:noProof/>
          <w:webHidden/>
          <w:rPrChange w:id="989" w:author="Alexandre Marcondes" w:date="2019-07-09T18:16:00Z">
            <w:rPr>
              <w:noProof/>
              <w:webHidden/>
            </w:rPr>
          </w:rPrChange>
        </w:rPr>
      </w:r>
      <w:r w:rsidR="000D466F" w:rsidRPr="004E7DBD">
        <w:rPr>
          <w:noProof/>
          <w:webHidden/>
          <w:rPrChange w:id="990" w:author="Alexandre Marcondes" w:date="2019-07-09T18:16:00Z">
            <w:rPr>
              <w:noProof/>
              <w:webHidden/>
            </w:rPr>
          </w:rPrChange>
        </w:rPr>
        <w:fldChar w:fldCharType="separate"/>
      </w:r>
      <w:r w:rsidR="00A52A76" w:rsidRPr="004E7DBD">
        <w:rPr>
          <w:noProof/>
          <w:webHidden/>
          <w:rPrChange w:id="991" w:author="Alexandre Marcondes" w:date="2019-07-09T18:16:00Z">
            <w:rPr>
              <w:noProof/>
              <w:webHidden/>
            </w:rPr>
          </w:rPrChange>
        </w:rPr>
        <w:t>103</w:t>
      </w:r>
      <w:r w:rsidR="000D466F" w:rsidRPr="004E7DBD">
        <w:rPr>
          <w:noProof/>
          <w:webHidden/>
          <w:rPrChange w:id="992" w:author="Alexandre Marcondes" w:date="2019-07-09T18:16:00Z">
            <w:rPr>
              <w:noProof/>
              <w:webHidden/>
            </w:rPr>
          </w:rPrChange>
        </w:rPr>
        <w:fldChar w:fldCharType="end"/>
      </w:r>
      <w:r w:rsidRPr="004E7DBD">
        <w:rPr>
          <w:noProof/>
          <w:rPrChange w:id="99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994" w:author="Alexandre Marcondes" w:date="2019-07-09T18:16:00Z">
            <w:rPr>
              <w:rFonts w:asciiTheme="minorHAnsi" w:eastAsiaTheme="minorEastAsia" w:hAnsiTheme="minorHAnsi" w:cstheme="minorBidi"/>
              <w:noProof/>
              <w:sz w:val="22"/>
              <w:szCs w:val="22"/>
              <w:lang w:eastAsia="pt-BR"/>
            </w:rPr>
          </w:rPrChange>
        </w:rPr>
      </w:pPr>
      <w:r w:rsidRPr="004E7DBD">
        <w:rPr>
          <w:rPrChange w:id="995" w:author="Alexandre Marcondes" w:date="2019-07-09T18:16:00Z">
            <w:rPr/>
          </w:rPrChange>
        </w:rPr>
        <w:fldChar w:fldCharType="begin"/>
      </w:r>
      <w:r w:rsidRPr="004E7DBD">
        <w:rPr>
          <w:rPrChange w:id="996" w:author="Alexandre Marcondes" w:date="2019-07-09T18:16:00Z">
            <w:rPr/>
          </w:rPrChange>
        </w:rPr>
        <w:instrText xml:space="preserve"> HYPERLINK \l "_Toc9088516" </w:instrText>
      </w:r>
      <w:r w:rsidRPr="004E7DBD">
        <w:rPr>
          <w:rPrChange w:id="997" w:author="Alexandre Marcondes" w:date="2019-07-09T18:16:00Z">
            <w:rPr/>
          </w:rPrChange>
        </w:rPr>
        <w:fldChar w:fldCharType="separate"/>
      </w:r>
      <w:r w:rsidR="000D466F" w:rsidRPr="004E7DBD">
        <w:rPr>
          <w:rStyle w:val="Hyperlink"/>
          <w:noProof/>
          <w:color w:val="auto"/>
          <w:rPrChange w:id="998" w:author="Alexandre Marcondes" w:date="2019-07-09T18:16:00Z">
            <w:rPr>
              <w:rStyle w:val="Hyperlink"/>
              <w:noProof/>
            </w:rPr>
          </w:rPrChange>
        </w:rPr>
        <w:t>Figura 43 - Gerenciador de voo: controle manual</w:t>
      </w:r>
      <w:r w:rsidR="000D466F" w:rsidRPr="004E7DBD">
        <w:rPr>
          <w:noProof/>
          <w:webHidden/>
          <w:rPrChange w:id="999" w:author="Alexandre Marcondes" w:date="2019-07-09T18:16:00Z">
            <w:rPr>
              <w:noProof/>
              <w:webHidden/>
            </w:rPr>
          </w:rPrChange>
        </w:rPr>
        <w:tab/>
      </w:r>
      <w:r w:rsidR="000D466F" w:rsidRPr="004E7DBD">
        <w:rPr>
          <w:noProof/>
          <w:webHidden/>
          <w:rPrChange w:id="1000" w:author="Alexandre Marcondes" w:date="2019-07-09T18:16:00Z">
            <w:rPr>
              <w:noProof/>
              <w:webHidden/>
            </w:rPr>
          </w:rPrChange>
        </w:rPr>
        <w:fldChar w:fldCharType="begin"/>
      </w:r>
      <w:r w:rsidR="000D466F" w:rsidRPr="004E7DBD">
        <w:rPr>
          <w:noProof/>
          <w:webHidden/>
          <w:rPrChange w:id="1001" w:author="Alexandre Marcondes" w:date="2019-07-09T18:16:00Z">
            <w:rPr>
              <w:noProof/>
              <w:webHidden/>
            </w:rPr>
          </w:rPrChange>
        </w:rPr>
        <w:instrText xml:space="preserve"> PAGEREF _Toc9088516 \h </w:instrText>
      </w:r>
      <w:r w:rsidR="000D466F" w:rsidRPr="004E7DBD">
        <w:rPr>
          <w:noProof/>
          <w:webHidden/>
          <w:rPrChange w:id="1002" w:author="Alexandre Marcondes" w:date="2019-07-09T18:16:00Z">
            <w:rPr>
              <w:noProof/>
              <w:webHidden/>
            </w:rPr>
          </w:rPrChange>
        </w:rPr>
      </w:r>
      <w:r w:rsidR="000D466F" w:rsidRPr="004E7DBD">
        <w:rPr>
          <w:noProof/>
          <w:webHidden/>
          <w:rPrChange w:id="1003" w:author="Alexandre Marcondes" w:date="2019-07-09T18:16:00Z">
            <w:rPr>
              <w:noProof/>
              <w:webHidden/>
            </w:rPr>
          </w:rPrChange>
        </w:rPr>
        <w:fldChar w:fldCharType="separate"/>
      </w:r>
      <w:r w:rsidR="00A52A76" w:rsidRPr="004E7DBD">
        <w:rPr>
          <w:noProof/>
          <w:webHidden/>
          <w:rPrChange w:id="1004" w:author="Alexandre Marcondes" w:date="2019-07-09T18:16:00Z">
            <w:rPr>
              <w:noProof/>
              <w:webHidden/>
            </w:rPr>
          </w:rPrChange>
        </w:rPr>
        <w:t>106</w:t>
      </w:r>
      <w:r w:rsidR="000D466F" w:rsidRPr="004E7DBD">
        <w:rPr>
          <w:noProof/>
          <w:webHidden/>
          <w:rPrChange w:id="1005" w:author="Alexandre Marcondes" w:date="2019-07-09T18:16:00Z">
            <w:rPr>
              <w:noProof/>
              <w:webHidden/>
            </w:rPr>
          </w:rPrChange>
        </w:rPr>
        <w:fldChar w:fldCharType="end"/>
      </w:r>
      <w:r w:rsidRPr="004E7DBD">
        <w:rPr>
          <w:noProof/>
          <w:rPrChange w:id="100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07" w:author="Alexandre Marcondes" w:date="2019-07-09T18:16:00Z">
            <w:rPr>
              <w:rFonts w:asciiTheme="minorHAnsi" w:eastAsiaTheme="minorEastAsia" w:hAnsiTheme="minorHAnsi" w:cstheme="minorBidi"/>
              <w:noProof/>
              <w:sz w:val="22"/>
              <w:szCs w:val="22"/>
              <w:lang w:eastAsia="pt-BR"/>
            </w:rPr>
          </w:rPrChange>
        </w:rPr>
      </w:pPr>
      <w:r w:rsidRPr="004E7DBD">
        <w:rPr>
          <w:rPrChange w:id="1008" w:author="Alexandre Marcondes" w:date="2019-07-09T18:16:00Z">
            <w:rPr/>
          </w:rPrChange>
        </w:rPr>
        <w:fldChar w:fldCharType="begin"/>
      </w:r>
      <w:r w:rsidRPr="004E7DBD">
        <w:rPr>
          <w:rPrChange w:id="1009" w:author="Alexandre Marcondes" w:date="2019-07-09T18:16:00Z">
            <w:rPr/>
          </w:rPrChange>
        </w:rPr>
        <w:instrText xml:space="preserve"> HYPERLINK \l "_Toc9088517" </w:instrText>
      </w:r>
      <w:r w:rsidRPr="004E7DBD">
        <w:rPr>
          <w:rPrChange w:id="1010" w:author="Alexandre Marcondes" w:date="2019-07-09T18:16:00Z">
            <w:rPr/>
          </w:rPrChange>
        </w:rPr>
        <w:fldChar w:fldCharType="separate"/>
      </w:r>
      <w:r w:rsidR="000D466F" w:rsidRPr="004E7DBD">
        <w:rPr>
          <w:rStyle w:val="Hyperlink"/>
          <w:noProof/>
          <w:color w:val="auto"/>
          <w:rPrChange w:id="1011" w:author="Alexandre Marcondes" w:date="2019-07-09T18:16:00Z">
            <w:rPr>
              <w:rStyle w:val="Hyperlink"/>
              <w:noProof/>
            </w:rPr>
          </w:rPrChange>
        </w:rPr>
        <w:t>Figura 44 - Gerenciador de voo: máquina de estados</w:t>
      </w:r>
      <w:r w:rsidR="000D466F" w:rsidRPr="004E7DBD">
        <w:rPr>
          <w:noProof/>
          <w:webHidden/>
          <w:rPrChange w:id="1012" w:author="Alexandre Marcondes" w:date="2019-07-09T18:16:00Z">
            <w:rPr>
              <w:noProof/>
              <w:webHidden/>
            </w:rPr>
          </w:rPrChange>
        </w:rPr>
        <w:tab/>
      </w:r>
      <w:r w:rsidR="000D466F" w:rsidRPr="004E7DBD">
        <w:rPr>
          <w:noProof/>
          <w:webHidden/>
          <w:rPrChange w:id="1013" w:author="Alexandre Marcondes" w:date="2019-07-09T18:16:00Z">
            <w:rPr>
              <w:noProof/>
              <w:webHidden/>
            </w:rPr>
          </w:rPrChange>
        </w:rPr>
        <w:fldChar w:fldCharType="begin"/>
      </w:r>
      <w:r w:rsidR="000D466F" w:rsidRPr="004E7DBD">
        <w:rPr>
          <w:noProof/>
          <w:webHidden/>
          <w:rPrChange w:id="1014" w:author="Alexandre Marcondes" w:date="2019-07-09T18:16:00Z">
            <w:rPr>
              <w:noProof/>
              <w:webHidden/>
            </w:rPr>
          </w:rPrChange>
        </w:rPr>
        <w:instrText xml:space="preserve"> PAGEREF _Toc9088517 \h </w:instrText>
      </w:r>
      <w:r w:rsidR="000D466F" w:rsidRPr="004E7DBD">
        <w:rPr>
          <w:noProof/>
          <w:webHidden/>
          <w:rPrChange w:id="1015" w:author="Alexandre Marcondes" w:date="2019-07-09T18:16:00Z">
            <w:rPr>
              <w:noProof/>
              <w:webHidden/>
            </w:rPr>
          </w:rPrChange>
        </w:rPr>
      </w:r>
      <w:r w:rsidR="000D466F" w:rsidRPr="004E7DBD">
        <w:rPr>
          <w:noProof/>
          <w:webHidden/>
          <w:rPrChange w:id="1016" w:author="Alexandre Marcondes" w:date="2019-07-09T18:16:00Z">
            <w:rPr>
              <w:noProof/>
              <w:webHidden/>
            </w:rPr>
          </w:rPrChange>
        </w:rPr>
        <w:fldChar w:fldCharType="separate"/>
      </w:r>
      <w:r w:rsidR="00A52A76" w:rsidRPr="004E7DBD">
        <w:rPr>
          <w:noProof/>
          <w:webHidden/>
          <w:rPrChange w:id="1017" w:author="Alexandre Marcondes" w:date="2019-07-09T18:16:00Z">
            <w:rPr>
              <w:noProof/>
              <w:webHidden/>
            </w:rPr>
          </w:rPrChange>
        </w:rPr>
        <w:t>108</w:t>
      </w:r>
      <w:r w:rsidR="000D466F" w:rsidRPr="004E7DBD">
        <w:rPr>
          <w:noProof/>
          <w:webHidden/>
          <w:rPrChange w:id="1018" w:author="Alexandre Marcondes" w:date="2019-07-09T18:16:00Z">
            <w:rPr>
              <w:noProof/>
              <w:webHidden/>
            </w:rPr>
          </w:rPrChange>
        </w:rPr>
        <w:fldChar w:fldCharType="end"/>
      </w:r>
      <w:r w:rsidRPr="004E7DBD">
        <w:rPr>
          <w:noProof/>
          <w:rPrChange w:id="1019"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20" w:author="Alexandre Marcondes" w:date="2019-07-09T18:16:00Z">
            <w:rPr>
              <w:rFonts w:asciiTheme="minorHAnsi" w:eastAsiaTheme="minorEastAsia" w:hAnsiTheme="minorHAnsi" w:cstheme="minorBidi"/>
              <w:noProof/>
              <w:sz w:val="22"/>
              <w:szCs w:val="22"/>
              <w:lang w:eastAsia="pt-BR"/>
            </w:rPr>
          </w:rPrChange>
        </w:rPr>
      </w:pPr>
      <w:r w:rsidRPr="004E7DBD">
        <w:rPr>
          <w:rPrChange w:id="1021" w:author="Alexandre Marcondes" w:date="2019-07-09T18:16:00Z">
            <w:rPr/>
          </w:rPrChange>
        </w:rPr>
        <w:fldChar w:fldCharType="begin"/>
      </w:r>
      <w:r w:rsidRPr="004E7DBD">
        <w:rPr>
          <w:rPrChange w:id="1022" w:author="Alexandre Marcondes" w:date="2019-07-09T18:16:00Z">
            <w:rPr/>
          </w:rPrChange>
        </w:rPr>
        <w:instrText xml:space="preserve"> HYPERLINK \l "_Toc9088518" </w:instrText>
      </w:r>
      <w:r w:rsidRPr="004E7DBD">
        <w:rPr>
          <w:rPrChange w:id="1023" w:author="Alexandre Marcondes" w:date="2019-07-09T18:16:00Z">
            <w:rPr/>
          </w:rPrChange>
        </w:rPr>
        <w:fldChar w:fldCharType="separate"/>
      </w:r>
      <w:r w:rsidR="000D466F" w:rsidRPr="004E7DBD">
        <w:rPr>
          <w:rStyle w:val="Hyperlink"/>
          <w:noProof/>
          <w:color w:val="auto"/>
          <w:rPrChange w:id="1024" w:author="Alexandre Marcondes" w:date="2019-07-09T18:16:00Z">
            <w:rPr>
              <w:rStyle w:val="Hyperlink"/>
              <w:noProof/>
            </w:rPr>
          </w:rPrChange>
        </w:rPr>
        <w:t>Figura 45 - Gerenciador de voo: recebimento de pontos</w:t>
      </w:r>
      <w:r w:rsidR="000D466F" w:rsidRPr="004E7DBD">
        <w:rPr>
          <w:noProof/>
          <w:webHidden/>
          <w:rPrChange w:id="1025" w:author="Alexandre Marcondes" w:date="2019-07-09T18:16:00Z">
            <w:rPr>
              <w:noProof/>
              <w:webHidden/>
            </w:rPr>
          </w:rPrChange>
        </w:rPr>
        <w:tab/>
      </w:r>
      <w:r w:rsidR="000D466F" w:rsidRPr="004E7DBD">
        <w:rPr>
          <w:noProof/>
          <w:webHidden/>
          <w:rPrChange w:id="1026" w:author="Alexandre Marcondes" w:date="2019-07-09T18:16:00Z">
            <w:rPr>
              <w:noProof/>
              <w:webHidden/>
            </w:rPr>
          </w:rPrChange>
        </w:rPr>
        <w:fldChar w:fldCharType="begin"/>
      </w:r>
      <w:r w:rsidR="000D466F" w:rsidRPr="004E7DBD">
        <w:rPr>
          <w:noProof/>
          <w:webHidden/>
          <w:rPrChange w:id="1027" w:author="Alexandre Marcondes" w:date="2019-07-09T18:16:00Z">
            <w:rPr>
              <w:noProof/>
              <w:webHidden/>
            </w:rPr>
          </w:rPrChange>
        </w:rPr>
        <w:instrText xml:space="preserve"> PAGEREF _Toc9088518 \h </w:instrText>
      </w:r>
      <w:r w:rsidR="000D466F" w:rsidRPr="004E7DBD">
        <w:rPr>
          <w:noProof/>
          <w:webHidden/>
          <w:rPrChange w:id="1028" w:author="Alexandre Marcondes" w:date="2019-07-09T18:16:00Z">
            <w:rPr>
              <w:noProof/>
              <w:webHidden/>
            </w:rPr>
          </w:rPrChange>
        </w:rPr>
      </w:r>
      <w:r w:rsidR="000D466F" w:rsidRPr="004E7DBD">
        <w:rPr>
          <w:noProof/>
          <w:webHidden/>
          <w:rPrChange w:id="1029" w:author="Alexandre Marcondes" w:date="2019-07-09T18:16:00Z">
            <w:rPr>
              <w:noProof/>
              <w:webHidden/>
            </w:rPr>
          </w:rPrChange>
        </w:rPr>
        <w:fldChar w:fldCharType="separate"/>
      </w:r>
      <w:r w:rsidR="00A52A76" w:rsidRPr="004E7DBD">
        <w:rPr>
          <w:noProof/>
          <w:webHidden/>
          <w:rPrChange w:id="1030" w:author="Alexandre Marcondes" w:date="2019-07-09T18:16:00Z">
            <w:rPr>
              <w:noProof/>
              <w:webHidden/>
            </w:rPr>
          </w:rPrChange>
        </w:rPr>
        <w:t>109</w:t>
      </w:r>
      <w:r w:rsidR="000D466F" w:rsidRPr="004E7DBD">
        <w:rPr>
          <w:noProof/>
          <w:webHidden/>
          <w:rPrChange w:id="1031" w:author="Alexandre Marcondes" w:date="2019-07-09T18:16:00Z">
            <w:rPr>
              <w:noProof/>
              <w:webHidden/>
            </w:rPr>
          </w:rPrChange>
        </w:rPr>
        <w:fldChar w:fldCharType="end"/>
      </w:r>
      <w:r w:rsidRPr="004E7DBD">
        <w:rPr>
          <w:noProof/>
          <w:rPrChange w:id="1032"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33" w:author="Alexandre Marcondes" w:date="2019-07-09T18:16:00Z">
            <w:rPr>
              <w:rFonts w:asciiTheme="minorHAnsi" w:eastAsiaTheme="minorEastAsia" w:hAnsiTheme="minorHAnsi" w:cstheme="minorBidi"/>
              <w:noProof/>
              <w:sz w:val="22"/>
              <w:szCs w:val="22"/>
              <w:lang w:eastAsia="pt-BR"/>
            </w:rPr>
          </w:rPrChange>
        </w:rPr>
      </w:pPr>
      <w:r w:rsidRPr="004E7DBD">
        <w:rPr>
          <w:rPrChange w:id="1034" w:author="Alexandre Marcondes" w:date="2019-07-09T18:16:00Z">
            <w:rPr/>
          </w:rPrChange>
        </w:rPr>
        <w:fldChar w:fldCharType="begin"/>
      </w:r>
      <w:r w:rsidRPr="004E7DBD">
        <w:rPr>
          <w:rPrChange w:id="1035" w:author="Alexandre Marcondes" w:date="2019-07-09T18:16:00Z">
            <w:rPr/>
          </w:rPrChange>
        </w:rPr>
        <w:instrText xml:space="preserve"> HYPERLINK \l "_Toc9088519" </w:instrText>
      </w:r>
      <w:r w:rsidRPr="004E7DBD">
        <w:rPr>
          <w:rPrChange w:id="1036" w:author="Alexandre Marcondes" w:date="2019-07-09T18:16:00Z">
            <w:rPr/>
          </w:rPrChange>
        </w:rPr>
        <w:fldChar w:fldCharType="separate"/>
      </w:r>
      <w:r w:rsidR="000D466F" w:rsidRPr="004E7DBD">
        <w:rPr>
          <w:rStyle w:val="Hyperlink"/>
          <w:noProof/>
          <w:color w:val="auto"/>
          <w:rPrChange w:id="1037" w:author="Alexandre Marcondes" w:date="2019-07-09T18:16:00Z">
            <w:rPr>
              <w:rStyle w:val="Hyperlink"/>
              <w:noProof/>
            </w:rPr>
          </w:rPrChange>
        </w:rPr>
        <w:t>Figura 46 - Launch file</w:t>
      </w:r>
      <w:r w:rsidR="000D466F" w:rsidRPr="004E7DBD">
        <w:rPr>
          <w:noProof/>
          <w:webHidden/>
          <w:rPrChange w:id="1038" w:author="Alexandre Marcondes" w:date="2019-07-09T18:16:00Z">
            <w:rPr>
              <w:noProof/>
              <w:webHidden/>
            </w:rPr>
          </w:rPrChange>
        </w:rPr>
        <w:tab/>
      </w:r>
      <w:r w:rsidR="000D466F" w:rsidRPr="004E7DBD">
        <w:rPr>
          <w:noProof/>
          <w:webHidden/>
          <w:rPrChange w:id="1039" w:author="Alexandre Marcondes" w:date="2019-07-09T18:16:00Z">
            <w:rPr>
              <w:noProof/>
              <w:webHidden/>
            </w:rPr>
          </w:rPrChange>
        </w:rPr>
        <w:fldChar w:fldCharType="begin"/>
      </w:r>
      <w:r w:rsidR="000D466F" w:rsidRPr="004E7DBD">
        <w:rPr>
          <w:noProof/>
          <w:webHidden/>
          <w:rPrChange w:id="1040" w:author="Alexandre Marcondes" w:date="2019-07-09T18:16:00Z">
            <w:rPr>
              <w:noProof/>
              <w:webHidden/>
            </w:rPr>
          </w:rPrChange>
        </w:rPr>
        <w:instrText xml:space="preserve"> PAGEREF _Toc9088519 \h </w:instrText>
      </w:r>
      <w:r w:rsidR="000D466F" w:rsidRPr="004E7DBD">
        <w:rPr>
          <w:noProof/>
          <w:webHidden/>
          <w:rPrChange w:id="1041" w:author="Alexandre Marcondes" w:date="2019-07-09T18:16:00Z">
            <w:rPr>
              <w:noProof/>
              <w:webHidden/>
            </w:rPr>
          </w:rPrChange>
        </w:rPr>
      </w:r>
      <w:r w:rsidR="000D466F" w:rsidRPr="004E7DBD">
        <w:rPr>
          <w:noProof/>
          <w:webHidden/>
          <w:rPrChange w:id="1042" w:author="Alexandre Marcondes" w:date="2019-07-09T18:16:00Z">
            <w:rPr>
              <w:noProof/>
              <w:webHidden/>
            </w:rPr>
          </w:rPrChange>
        </w:rPr>
        <w:fldChar w:fldCharType="separate"/>
      </w:r>
      <w:r w:rsidR="00A52A76" w:rsidRPr="004E7DBD">
        <w:rPr>
          <w:noProof/>
          <w:webHidden/>
          <w:rPrChange w:id="1043" w:author="Alexandre Marcondes" w:date="2019-07-09T18:16:00Z">
            <w:rPr>
              <w:noProof/>
              <w:webHidden/>
            </w:rPr>
          </w:rPrChange>
        </w:rPr>
        <w:t>112</w:t>
      </w:r>
      <w:r w:rsidR="000D466F" w:rsidRPr="004E7DBD">
        <w:rPr>
          <w:noProof/>
          <w:webHidden/>
          <w:rPrChange w:id="1044" w:author="Alexandre Marcondes" w:date="2019-07-09T18:16:00Z">
            <w:rPr>
              <w:noProof/>
              <w:webHidden/>
            </w:rPr>
          </w:rPrChange>
        </w:rPr>
        <w:fldChar w:fldCharType="end"/>
      </w:r>
      <w:r w:rsidRPr="004E7DBD">
        <w:rPr>
          <w:noProof/>
          <w:rPrChange w:id="1045"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46" w:author="Alexandre Marcondes" w:date="2019-07-09T18:16:00Z">
            <w:rPr>
              <w:rFonts w:asciiTheme="minorHAnsi" w:eastAsiaTheme="minorEastAsia" w:hAnsiTheme="minorHAnsi" w:cstheme="minorBidi"/>
              <w:noProof/>
              <w:sz w:val="22"/>
              <w:szCs w:val="22"/>
              <w:lang w:eastAsia="pt-BR"/>
            </w:rPr>
          </w:rPrChange>
        </w:rPr>
      </w:pPr>
      <w:r w:rsidRPr="004E7DBD">
        <w:rPr>
          <w:rPrChange w:id="1047" w:author="Alexandre Marcondes" w:date="2019-07-09T18:16:00Z">
            <w:rPr/>
          </w:rPrChange>
        </w:rPr>
        <w:fldChar w:fldCharType="begin"/>
      </w:r>
      <w:r w:rsidRPr="004E7DBD">
        <w:rPr>
          <w:rPrChange w:id="1048" w:author="Alexandre Marcondes" w:date="2019-07-09T18:16:00Z">
            <w:rPr/>
          </w:rPrChange>
        </w:rPr>
        <w:instrText xml:space="preserve"> HYPERLINK \l "_Toc9088520" </w:instrText>
      </w:r>
      <w:r w:rsidRPr="004E7DBD">
        <w:rPr>
          <w:rPrChange w:id="1049" w:author="Alexandre Marcondes" w:date="2019-07-09T18:16:00Z">
            <w:rPr/>
          </w:rPrChange>
        </w:rPr>
        <w:fldChar w:fldCharType="separate"/>
      </w:r>
      <w:r w:rsidR="000D466F" w:rsidRPr="004E7DBD">
        <w:rPr>
          <w:rStyle w:val="Hyperlink"/>
          <w:noProof/>
          <w:color w:val="auto"/>
          <w:rPrChange w:id="1050" w:author="Alexandre Marcondes" w:date="2019-07-09T18:16:00Z">
            <w:rPr>
              <w:rStyle w:val="Hyperlink"/>
              <w:noProof/>
            </w:rPr>
          </w:rPrChange>
        </w:rPr>
        <w:t>Figura 47 - Subestação no RViz e Gazebo</w:t>
      </w:r>
      <w:r w:rsidR="000D466F" w:rsidRPr="004E7DBD">
        <w:rPr>
          <w:noProof/>
          <w:webHidden/>
          <w:rPrChange w:id="1051" w:author="Alexandre Marcondes" w:date="2019-07-09T18:16:00Z">
            <w:rPr>
              <w:noProof/>
              <w:webHidden/>
            </w:rPr>
          </w:rPrChange>
        </w:rPr>
        <w:tab/>
      </w:r>
      <w:r w:rsidR="000D466F" w:rsidRPr="004E7DBD">
        <w:rPr>
          <w:noProof/>
          <w:webHidden/>
          <w:rPrChange w:id="1052" w:author="Alexandre Marcondes" w:date="2019-07-09T18:16:00Z">
            <w:rPr>
              <w:noProof/>
              <w:webHidden/>
            </w:rPr>
          </w:rPrChange>
        </w:rPr>
        <w:fldChar w:fldCharType="begin"/>
      </w:r>
      <w:r w:rsidR="000D466F" w:rsidRPr="004E7DBD">
        <w:rPr>
          <w:noProof/>
          <w:webHidden/>
          <w:rPrChange w:id="1053" w:author="Alexandre Marcondes" w:date="2019-07-09T18:16:00Z">
            <w:rPr>
              <w:noProof/>
              <w:webHidden/>
            </w:rPr>
          </w:rPrChange>
        </w:rPr>
        <w:instrText xml:space="preserve"> PAGEREF _Toc9088520 \h </w:instrText>
      </w:r>
      <w:r w:rsidR="000D466F" w:rsidRPr="004E7DBD">
        <w:rPr>
          <w:noProof/>
          <w:webHidden/>
          <w:rPrChange w:id="1054" w:author="Alexandre Marcondes" w:date="2019-07-09T18:16:00Z">
            <w:rPr>
              <w:noProof/>
              <w:webHidden/>
            </w:rPr>
          </w:rPrChange>
        </w:rPr>
      </w:r>
      <w:r w:rsidR="000D466F" w:rsidRPr="004E7DBD">
        <w:rPr>
          <w:noProof/>
          <w:webHidden/>
          <w:rPrChange w:id="1055" w:author="Alexandre Marcondes" w:date="2019-07-09T18:16:00Z">
            <w:rPr>
              <w:noProof/>
              <w:webHidden/>
            </w:rPr>
          </w:rPrChange>
        </w:rPr>
        <w:fldChar w:fldCharType="separate"/>
      </w:r>
      <w:r w:rsidR="00A52A76" w:rsidRPr="004E7DBD">
        <w:rPr>
          <w:noProof/>
          <w:webHidden/>
          <w:rPrChange w:id="1056" w:author="Alexandre Marcondes" w:date="2019-07-09T18:16:00Z">
            <w:rPr>
              <w:noProof/>
              <w:webHidden/>
            </w:rPr>
          </w:rPrChange>
        </w:rPr>
        <w:t>113</w:t>
      </w:r>
      <w:r w:rsidR="000D466F" w:rsidRPr="004E7DBD">
        <w:rPr>
          <w:noProof/>
          <w:webHidden/>
          <w:rPrChange w:id="1057" w:author="Alexandre Marcondes" w:date="2019-07-09T18:16:00Z">
            <w:rPr>
              <w:noProof/>
              <w:webHidden/>
            </w:rPr>
          </w:rPrChange>
        </w:rPr>
        <w:fldChar w:fldCharType="end"/>
      </w:r>
      <w:r w:rsidRPr="004E7DBD">
        <w:rPr>
          <w:noProof/>
          <w:rPrChange w:id="1058"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59" w:author="Alexandre Marcondes" w:date="2019-07-09T18:16:00Z">
            <w:rPr>
              <w:rFonts w:asciiTheme="minorHAnsi" w:eastAsiaTheme="minorEastAsia" w:hAnsiTheme="minorHAnsi" w:cstheme="minorBidi"/>
              <w:noProof/>
              <w:sz w:val="22"/>
              <w:szCs w:val="22"/>
              <w:lang w:eastAsia="pt-BR"/>
            </w:rPr>
          </w:rPrChange>
        </w:rPr>
      </w:pPr>
      <w:r w:rsidRPr="004E7DBD">
        <w:rPr>
          <w:rPrChange w:id="1060" w:author="Alexandre Marcondes" w:date="2019-07-09T18:16:00Z">
            <w:rPr/>
          </w:rPrChange>
        </w:rPr>
        <w:fldChar w:fldCharType="begin"/>
      </w:r>
      <w:r w:rsidRPr="004E7DBD">
        <w:rPr>
          <w:rPrChange w:id="1061" w:author="Alexandre Marcondes" w:date="2019-07-09T18:16:00Z">
            <w:rPr/>
          </w:rPrChange>
        </w:rPr>
        <w:instrText xml:space="preserve"> HYPERLINK \l "_Toc9088521" </w:instrText>
      </w:r>
      <w:r w:rsidRPr="004E7DBD">
        <w:rPr>
          <w:rPrChange w:id="1062" w:author="Alexandre Marcondes" w:date="2019-07-09T18:16:00Z">
            <w:rPr/>
          </w:rPrChange>
        </w:rPr>
        <w:fldChar w:fldCharType="separate"/>
      </w:r>
      <w:r w:rsidR="000D466F" w:rsidRPr="004E7DBD">
        <w:rPr>
          <w:rStyle w:val="Hyperlink"/>
          <w:noProof/>
          <w:color w:val="auto"/>
          <w:rPrChange w:id="1063" w:author="Alexandre Marcondes" w:date="2019-07-09T18:16:00Z">
            <w:rPr>
              <w:rStyle w:val="Hyperlink"/>
              <w:noProof/>
            </w:rPr>
          </w:rPrChange>
        </w:rPr>
        <w:t>Figura 48 - Configuracao de teste</w:t>
      </w:r>
      <w:r w:rsidR="000D466F" w:rsidRPr="004E7DBD">
        <w:rPr>
          <w:noProof/>
          <w:webHidden/>
          <w:rPrChange w:id="1064" w:author="Alexandre Marcondes" w:date="2019-07-09T18:16:00Z">
            <w:rPr>
              <w:noProof/>
              <w:webHidden/>
            </w:rPr>
          </w:rPrChange>
        </w:rPr>
        <w:tab/>
      </w:r>
      <w:r w:rsidR="000D466F" w:rsidRPr="004E7DBD">
        <w:rPr>
          <w:noProof/>
          <w:webHidden/>
          <w:rPrChange w:id="1065" w:author="Alexandre Marcondes" w:date="2019-07-09T18:16:00Z">
            <w:rPr>
              <w:noProof/>
              <w:webHidden/>
            </w:rPr>
          </w:rPrChange>
        </w:rPr>
        <w:fldChar w:fldCharType="begin"/>
      </w:r>
      <w:r w:rsidR="000D466F" w:rsidRPr="004E7DBD">
        <w:rPr>
          <w:noProof/>
          <w:webHidden/>
          <w:rPrChange w:id="1066" w:author="Alexandre Marcondes" w:date="2019-07-09T18:16:00Z">
            <w:rPr>
              <w:noProof/>
              <w:webHidden/>
            </w:rPr>
          </w:rPrChange>
        </w:rPr>
        <w:instrText xml:space="preserve"> PAGEREF _Toc9088521 \h </w:instrText>
      </w:r>
      <w:r w:rsidR="000D466F" w:rsidRPr="004E7DBD">
        <w:rPr>
          <w:noProof/>
          <w:webHidden/>
          <w:rPrChange w:id="1067" w:author="Alexandre Marcondes" w:date="2019-07-09T18:16:00Z">
            <w:rPr>
              <w:noProof/>
              <w:webHidden/>
            </w:rPr>
          </w:rPrChange>
        </w:rPr>
      </w:r>
      <w:r w:rsidR="000D466F" w:rsidRPr="004E7DBD">
        <w:rPr>
          <w:noProof/>
          <w:webHidden/>
          <w:rPrChange w:id="1068" w:author="Alexandre Marcondes" w:date="2019-07-09T18:16:00Z">
            <w:rPr>
              <w:noProof/>
              <w:webHidden/>
            </w:rPr>
          </w:rPrChange>
        </w:rPr>
        <w:fldChar w:fldCharType="separate"/>
      </w:r>
      <w:r w:rsidR="00A52A76" w:rsidRPr="004E7DBD">
        <w:rPr>
          <w:noProof/>
          <w:webHidden/>
          <w:rPrChange w:id="1069" w:author="Alexandre Marcondes" w:date="2019-07-09T18:16:00Z">
            <w:rPr>
              <w:noProof/>
              <w:webHidden/>
            </w:rPr>
          </w:rPrChange>
        </w:rPr>
        <w:t>114</w:t>
      </w:r>
      <w:r w:rsidR="000D466F" w:rsidRPr="004E7DBD">
        <w:rPr>
          <w:noProof/>
          <w:webHidden/>
          <w:rPrChange w:id="1070" w:author="Alexandre Marcondes" w:date="2019-07-09T18:16:00Z">
            <w:rPr>
              <w:noProof/>
              <w:webHidden/>
            </w:rPr>
          </w:rPrChange>
        </w:rPr>
        <w:fldChar w:fldCharType="end"/>
      </w:r>
      <w:r w:rsidRPr="004E7DBD">
        <w:rPr>
          <w:noProof/>
          <w:rPrChange w:id="1071"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72" w:author="Alexandre Marcondes" w:date="2019-07-09T18:16:00Z">
            <w:rPr>
              <w:rFonts w:asciiTheme="minorHAnsi" w:eastAsiaTheme="minorEastAsia" w:hAnsiTheme="minorHAnsi" w:cstheme="minorBidi"/>
              <w:noProof/>
              <w:sz w:val="22"/>
              <w:szCs w:val="22"/>
              <w:lang w:eastAsia="pt-BR"/>
            </w:rPr>
          </w:rPrChange>
        </w:rPr>
      </w:pPr>
      <w:r w:rsidRPr="004E7DBD">
        <w:rPr>
          <w:rPrChange w:id="1073" w:author="Alexandre Marcondes" w:date="2019-07-09T18:16:00Z">
            <w:rPr/>
          </w:rPrChange>
        </w:rPr>
        <w:fldChar w:fldCharType="begin"/>
      </w:r>
      <w:r w:rsidRPr="004E7DBD">
        <w:rPr>
          <w:rPrChange w:id="1074" w:author="Alexandre Marcondes" w:date="2019-07-09T18:16:00Z">
            <w:rPr/>
          </w:rPrChange>
        </w:rPr>
        <w:instrText xml:space="preserve"> HYPERLINK \l "_Toc9088522" </w:instrText>
      </w:r>
      <w:r w:rsidRPr="004E7DBD">
        <w:rPr>
          <w:rPrChange w:id="1075" w:author="Alexandre Marcondes" w:date="2019-07-09T18:16:00Z">
            <w:rPr/>
          </w:rPrChange>
        </w:rPr>
        <w:fldChar w:fldCharType="separate"/>
      </w:r>
      <w:r w:rsidR="000D466F" w:rsidRPr="004E7DBD">
        <w:rPr>
          <w:rStyle w:val="Hyperlink"/>
          <w:noProof/>
          <w:color w:val="auto"/>
          <w:rPrChange w:id="1076" w:author="Alexandre Marcondes" w:date="2019-07-09T18:16:00Z">
            <w:rPr>
              <w:rStyle w:val="Hyperlink"/>
              <w:noProof/>
            </w:rPr>
          </w:rPrChange>
        </w:rPr>
        <w:t>Figura 49 - Controle Autônomo no RViz</w:t>
      </w:r>
      <w:r w:rsidR="000D466F" w:rsidRPr="004E7DBD">
        <w:rPr>
          <w:noProof/>
          <w:webHidden/>
          <w:rPrChange w:id="1077" w:author="Alexandre Marcondes" w:date="2019-07-09T18:16:00Z">
            <w:rPr>
              <w:noProof/>
              <w:webHidden/>
            </w:rPr>
          </w:rPrChange>
        </w:rPr>
        <w:tab/>
      </w:r>
      <w:r w:rsidR="000D466F" w:rsidRPr="004E7DBD">
        <w:rPr>
          <w:noProof/>
          <w:webHidden/>
          <w:rPrChange w:id="1078" w:author="Alexandre Marcondes" w:date="2019-07-09T18:16:00Z">
            <w:rPr>
              <w:noProof/>
              <w:webHidden/>
            </w:rPr>
          </w:rPrChange>
        </w:rPr>
        <w:fldChar w:fldCharType="begin"/>
      </w:r>
      <w:r w:rsidR="000D466F" w:rsidRPr="004E7DBD">
        <w:rPr>
          <w:noProof/>
          <w:webHidden/>
          <w:rPrChange w:id="1079" w:author="Alexandre Marcondes" w:date="2019-07-09T18:16:00Z">
            <w:rPr>
              <w:noProof/>
              <w:webHidden/>
            </w:rPr>
          </w:rPrChange>
        </w:rPr>
        <w:instrText xml:space="preserve"> PAGEREF _Toc9088522 \h </w:instrText>
      </w:r>
      <w:r w:rsidR="000D466F" w:rsidRPr="004E7DBD">
        <w:rPr>
          <w:noProof/>
          <w:webHidden/>
          <w:rPrChange w:id="1080" w:author="Alexandre Marcondes" w:date="2019-07-09T18:16:00Z">
            <w:rPr>
              <w:noProof/>
              <w:webHidden/>
            </w:rPr>
          </w:rPrChange>
        </w:rPr>
      </w:r>
      <w:r w:rsidR="000D466F" w:rsidRPr="004E7DBD">
        <w:rPr>
          <w:noProof/>
          <w:webHidden/>
          <w:rPrChange w:id="1081" w:author="Alexandre Marcondes" w:date="2019-07-09T18:16:00Z">
            <w:rPr>
              <w:noProof/>
              <w:webHidden/>
            </w:rPr>
          </w:rPrChange>
        </w:rPr>
        <w:fldChar w:fldCharType="separate"/>
      </w:r>
      <w:r w:rsidR="00A52A76" w:rsidRPr="004E7DBD">
        <w:rPr>
          <w:noProof/>
          <w:webHidden/>
          <w:rPrChange w:id="1082" w:author="Alexandre Marcondes" w:date="2019-07-09T18:16:00Z">
            <w:rPr>
              <w:noProof/>
              <w:webHidden/>
            </w:rPr>
          </w:rPrChange>
        </w:rPr>
        <w:t>115</w:t>
      </w:r>
      <w:r w:rsidR="000D466F" w:rsidRPr="004E7DBD">
        <w:rPr>
          <w:noProof/>
          <w:webHidden/>
          <w:rPrChange w:id="1083" w:author="Alexandre Marcondes" w:date="2019-07-09T18:16:00Z">
            <w:rPr>
              <w:noProof/>
              <w:webHidden/>
            </w:rPr>
          </w:rPrChange>
        </w:rPr>
        <w:fldChar w:fldCharType="end"/>
      </w:r>
      <w:r w:rsidRPr="004E7DBD">
        <w:rPr>
          <w:noProof/>
          <w:rPrChange w:id="1084"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85" w:author="Alexandre Marcondes" w:date="2019-07-09T18:16:00Z">
            <w:rPr>
              <w:rFonts w:asciiTheme="minorHAnsi" w:eastAsiaTheme="minorEastAsia" w:hAnsiTheme="minorHAnsi" w:cstheme="minorBidi"/>
              <w:noProof/>
              <w:sz w:val="22"/>
              <w:szCs w:val="22"/>
              <w:lang w:eastAsia="pt-BR"/>
            </w:rPr>
          </w:rPrChange>
        </w:rPr>
      </w:pPr>
      <w:r w:rsidRPr="004E7DBD">
        <w:rPr>
          <w:rPrChange w:id="1086" w:author="Alexandre Marcondes" w:date="2019-07-09T18:16:00Z">
            <w:rPr/>
          </w:rPrChange>
        </w:rPr>
        <w:fldChar w:fldCharType="begin"/>
      </w:r>
      <w:r w:rsidRPr="004E7DBD">
        <w:rPr>
          <w:rPrChange w:id="1087" w:author="Alexandre Marcondes" w:date="2019-07-09T18:16:00Z">
            <w:rPr/>
          </w:rPrChange>
        </w:rPr>
        <w:instrText xml:space="preserve"> HYPERLINK \l "_Toc9088523" </w:instrText>
      </w:r>
      <w:r w:rsidRPr="004E7DBD">
        <w:rPr>
          <w:rPrChange w:id="1088" w:author="Alexandre Marcondes" w:date="2019-07-09T18:16:00Z">
            <w:rPr/>
          </w:rPrChange>
        </w:rPr>
        <w:fldChar w:fldCharType="separate"/>
      </w:r>
      <w:r w:rsidR="000D466F" w:rsidRPr="004E7DBD">
        <w:rPr>
          <w:rStyle w:val="Hyperlink"/>
          <w:noProof/>
          <w:color w:val="auto"/>
          <w:rPrChange w:id="1089" w:author="Alexandre Marcondes" w:date="2019-07-09T18:16:00Z">
            <w:rPr>
              <w:rStyle w:val="Hyperlink"/>
              <w:noProof/>
            </w:rPr>
          </w:rPrChange>
        </w:rPr>
        <w:t>Figura 50 - Pontos coletados</w:t>
      </w:r>
      <w:r w:rsidR="000D466F" w:rsidRPr="004E7DBD">
        <w:rPr>
          <w:noProof/>
          <w:webHidden/>
          <w:rPrChange w:id="1090" w:author="Alexandre Marcondes" w:date="2019-07-09T18:16:00Z">
            <w:rPr>
              <w:noProof/>
              <w:webHidden/>
            </w:rPr>
          </w:rPrChange>
        </w:rPr>
        <w:tab/>
      </w:r>
      <w:r w:rsidR="000D466F" w:rsidRPr="004E7DBD">
        <w:rPr>
          <w:noProof/>
          <w:webHidden/>
          <w:rPrChange w:id="1091" w:author="Alexandre Marcondes" w:date="2019-07-09T18:16:00Z">
            <w:rPr>
              <w:noProof/>
              <w:webHidden/>
            </w:rPr>
          </w:rPrChange>
        </w:rPr>
        <w:fldChar w:fldCharType="begin"/>
      </w:r>
      <w:r w:rsidR="000D466F" w:rsidRPr="004E7DBD">
        <w:rPr>
          <w:noProof/>
          <w:webHidden/>
          <w:rPrChange w:id="1092" w:author="Alexandre Marcondes" w:date="2019-07-09T18:16:00Z">
            <w:rPr>
              <w:noProof/>
              <w:webHidden/>
            </w:rPr>
          </w:rPrChange>
        </w:rPr>
        <w:instrText xml:space="preserve"> PAGEREF _Toc9088523 \h </w:instrText>
      </w:r>
      <w:r w:rsidR="000D466F" w:rsidRPr="004E7DBD">
        <w:rPr>
          <w:noProof/>
          <w:webHidden/>
          <w:rPrChange w:id="1093" w:author="Alexandre Marcondes" w:date="2019-07-09T18:16:00Z">
            <w:rPr>
              <w:noProof/>
              <w:webHidden/>
            </w:rPr>
          </w:rPrChange>
        </w:rPr>
      </w:r>
      <w:r w:rsidR="000D466F" w:rsidRPr="004E7DBD">
        <w:rPr>
          <w:noProof/>
          <w:webHidden/>
          <w:rPrChange w:id="1094" w:author="Alexandre Marcondes" w:date="2019-07-09T18:16:00Z">
            <w:rPr>
              <w:noProof/>
              <w:webHidden/>
            </w:rPr>
          </w:rPrChange>
        </w:rPr>
        <w:fldChar w:fldCharType="separate"/>
      </w:r>
      <w:r w:rsidR="00A52A76" w:rsidRPr="004E7DBD">
        <w:rPr>
          <w:noProof/>
          <w:webHidden/>
          <w:rPrChange w:id="1095" w:author="Alexandre Marcondes" w:date="2019-07-09T18:16:00Z">
            <w:rPr>
              <w:noProof/>
              <w:webHidden/>
            </w:rPr>
          </w:rPrChange>
        </w:rPr>
        <w:t>116</w:t>
      </w:r>
      <w:r w:rsidR="000D466F" w:rsidRPr="004E7DBD">
        <w:rPr>
          <w:noProof/>
          <w:webHidden/>
          <w:rPrChange w:id="1096" w:author="Alexandre Marcondes" w:date="2019-07-09T18:16:00Z">
            <w:rPr>
              <w:noProof/>
              <w:webHidden/>
            </w:rPr>
          </w:rPrChange>
        </w:rPr>
        <w:fldChar w:fldCharType="end"/>
      </w:r>
      <w:r w:rsidRPr="004E7DBD">
        <w:rPr>
          <w:noProof/>
          <w:rPrChange w:id="1097"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098" w:author="Alexandre Marcondes" w:date="2019-07-09T18:16:00Z">
            <w:rPr>
              <w:rFonts w:asciiTheme="minorHAnsi" w:eastAsiaTheme="minorEastAsia" w:hAnsiTheme="minorHAnsi" w:cstheme="minorBidi"/>
              <w:noProof/>
              <w:sz w:val="22"/>
              <w:szCs w:val="22"/>
              <w:lang w:eastAsia="pt-BR"/>
            </w:rPr>
          </w:rPrChange>
        </w:rPr>
      </w:pPr>
      <w:r w:rsidRPr="004E7DBD">
        <w:rPr>
          <w:rPrChange w:id="1099" w:author="Alexandre Marcondes" w:date="2019-07-09T18:16:00Z">
            <w:rPr/>
          </w:rPrChange>
        </w:rPr>
        <w:fldChar w:fldCharType="begin"/>
      </w:r>
      <w:r w:rsidRPr="004E7DBD">
        <w:rPr>
          <w:rPrChange w:id="1100" w:author="Alexandre Marcondes" w:date="2019-07-09T18:16:00Z">
            <w:rPr/>
          </w:rPrChange>
        </w:rPr>
        <w:instrText xml:space="preserve"> HYPERLINK \l "_Toc9088524" </w:instrText>
      </w:r>
      <w:r w:rsidRPr="004E7DBD">
        <w:rPr>
          <w:rPrChange w:id="1101" w:author="Alexandre Marcondes" w:date="2019-07-09T18:16:00Z">
            <w:rPr/>
          </w:rPrChange>
        </w:rPr>
        <w:fldChar w:fldCharType="separate"/>
      </w:r>
      <w:r w:rsidR="000D466F" w:rsidRPr="004E7DBD">
        <w:rPr>
          <w:rStyle w:val="Hyperlink"/>
          <w:noProof/>
          <w:color w:val="auto"/>
          <w:rPrChange w:id="1102" w:author="Alexandre Marcondes" w:date="2019-07-09T18:16:00Z">
            <w:rPr>
              <w:rStyle w:val="Hyperlink"/>
              <w:noProof/>
            </w:rPr>
          </w:rPrChange>
        </w:rPr>
        <w:t>Figura 51 - Visão de primeira pessoa no VANT</w:t>
      </w:r>
      <w:r w:rsidR="000D466F" w:rsidRPr="004E7DBD">
        <w:rPr>
          <w:noProof/>
          <w:webHidden/>
          <w:rPrChange w:id="1103" w:author="Alexandre Marcondes" w:date="2019-07-09T18:16:00Z">
            <w:rPr>
              <w:noProof/>
              <w:webHidden/>
            </w:rPr>
          </w:rPrChange>
        </w:rPr>
        <w:tab/>
      </w:r>
      <w:r w:rsidR="000D466F" w:rsidRPr="004E7DBD">
        <w:rPr>
          <w:noProof/>
          <w:webHidden/>
          <w:rPrChange w:id="1104" w:author="Alexandre Marcondes" w:date="2019-07-09T18:16:00Z">
            <w:rPr>
              <w:noProof/>
              <w:webHidden/>
            </w:rPr>
          </w:rPrChange>
        </w:rPr>
        <w:fldChar w:fldCharType="begin"/>
      </w:r>
      <w:r w:rsidR="000D466F" w:rsidRPr="004E7DBD">
        <w:rPr>
          <w:noProof/>
          <w:webHidden/>
          <w:rPrChange w:id="1105" w:author="Alexandre Marcondes" w:date="2019-07-09T18:16:00Z">
            <w:rPr>
              <w:noProof/>
              <w:webHidden/>
            </w:rPr>
          </w:rPrChange>
        </w:rPr>
        <w:instrText xml:space="preserve"> PAGEREF _Toc9088524 \h </w:instrText>
      </w:r>
      <w:r w:rsidR="000D466F" w:rsidRPr="004E7DBD">
        <w:rPr>
          <w:noProof/>
          <w:webHidden/>
          <w:rPrChange w:id="1106" w:author="Alexandre Marcondes" w:date="2019-07-09T18:16:00Z">
            <w:rPr>
              <w:noProof/>
              <w:webHidden/>
            </w:rPr>
          </w:rPrChange>
        </w:rPr>
      </w:r>
      <w:r w:rsidR="000D466F" w:rsidRPr="004E7DBD">
        <w:rPr>
          <w:noProof/>
          <w:webHidden/>
          <w:rPrChange w:id="1107" w:author="Alexandre Marcondes" w:date="2019-07-09T18:16:00Z">
            <w:rPr>
              <w:noProof/>
              <w:webHidden/>
            </w:rPr>
          </w:rPrChange>
        </w:rPr>
        <w:fldChar w:fldCharType="separate"/>
      </w:r>
      <w:r w:rsidR="00A52A76" w:rsidRPr="004E7DBD">
        <w:rPr>
          <w:noProof/>
          <w:webHidden/>
          <w:rPrChange w:id="1108" w:author="Alexandre Marcondes" w:date="2019-07-09T18:16:00Z">
            <w:rPr>
              <w:noProof/>
              <w:webHidden/>
            </w:rPr>
          </w:rPrChange>
        </w:rPr>
        <w:t>117</w:t>
      </w:r>
      <w:r w:rsidR="000D466F" w:rsidRPr="004E7DBD">
        <w:rPr>
          <w:noProof/>
          <w:webHidden/>
          <w:rPrChange w:id="1109" w:author="Alexandre Marcondes" w:date="2019-07-09T18:16:00Z">
            <w:rPr>
              <w:noProof/>
              <w:webHidden/>
            </w:rPr>
          </w:rPrChange>
        </w:rPr>
        <w:fldChar w:fldCharType="end"/>
      </w:r>
      <w:r w:rsidRPr="004E7DBD">
        <w:rPr>
          <w:noProof/>
          <w:rPrChange w:id="111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111" w:author="Alexandre Marcondes" w:date="2019-07-09T18:16:00Z">
            <w:rPr>
              <w:rFonts w:asciiTheme="minorHAnsi" w:eastAsiaTheme="minorEastAsia" w:hAnsiTheme="minorHAnsi" w:cstheme="minorBidi"/>
              <w:noProof/>
              <w:sz w:val="22"/>
              <w:szCs w:val="22"/>
              <w:lang w:eastAsia="pt-BR"/>
            </w:rPr>
          </w:rPrChange>
        </w:rPr>
      </w:pPr>
      <w:r w:rsidRPr="004E7DBD">
        <w:rPr>
          <w:rPrChange w:id="1112" w:author="Alexandre Marcondes" w:date="2019-07-09T18:16:00Z">
            <w:rPr/>
          </w:rPrChange>
        </w:rPr>
        <w:fldChar w:fldCharType="begin"/>
      </w:r>
      <w:r w:rsidRPr="004E7DBD">
        <w:rPr>
          <w:rPrChange w:id="1113" w:author="Alexandre Marcondes" w:date="2019-07-09T18:16:00Z">
            <w:rPr/>
          </w:rPrChange>
        </w:rPr>
        <w:instrText xml:space="preserve"> HYPERLINK \l "_Toc9088525" </w:instrText>
      </w:r>
      <w:r w:rsidRPr="004E7DBD">
        <w:rPr>
          <w:rPrChange w:id="1114" w:author="Alexandre Marcondes" w:date="2019-07-09T18:16:00Z">
            <w:rPr/>
          </w:rPrChange>
        </w:rPr>
        <w:fldChar w:fldCharType="separate"/>
      </w:r>
      <w:r w:rsidR="000D466F" w:rsidRPr="004E7DBD">
        <w:rPr>
          <w:rStyle w:val="Hyperlink"/>
          <w:noProof/>
          <w:color w:val="auto"/>
          <w:rPrChange w:id="1115" w:author="Alexandre Marcondes" w:date="2019-07-09T18:16:00Z">
            <w:rPr>
              <w:rStyle w:val="Hyperlink"/>
              <w:noProof/>
            </w:rPr>
          </w:rPrChange>
        </w:rPr>
        <w:t>Figura 52 - Execução no gerenciador voo e estação de comando</w:t>
      </w:r>
      <w:r w:rsidR="000D466F" w:rsidRPr="004E7DBD">
        <w:rPr>
          <w:noProof/>
          <w:webHidden/>
          <w:rPrChange w:id="1116" w:author="Alexandre Marcondes" w:date="2019-07-09T18:16:00Z">
            <w:rPr>
              <w:noProof/>
              <w:webHidden/>
            </w:rPr>
          </w:rPrChange>
        </w:rPr>
        <w:tab/>
      </w:r>
      <w:r w:rsidR="000D466F" w:rsidRPr="004E7DBD">
        <w:rPr>
          <w:noProof/>
          <w:webHidden/>
          <w:rPrChange w:id="1117" w:author="Alexandre Marcondes" w:date="2019-07-09T18:16:00Z">
            <w:rPr>
              <w:noProof/>
              <w:webHidden/>
            </w:rPr>
          </w:rPrChange>
        </w:rPr>
        <w:fldChar w:fldCharType="begin"/>
      </w:r>
      <w:r w:rsidR="000D466F" w:rsidRPr="004E7DBD">
        <w:rPr>
          <w:noProof/>
          <w:webHidden/>
          <w:rPrChange w:id="1118" w:author="Alexandre Marcondes" w:date="2019-07-09T18:16:00Z">
            <w:rPr>
              <w:noProof/>
              <w:webHidden/>
            </w:rPr>
          </w:rPrChange>
        </w:rPr>
        <w:instrText xml:space="preserve"> PAGEREF _Toc9088525 \h </w:instrText>
      </w:r>
      <w:r w:rsidR="000D466F" w:rsidRPr="004E7DBD">
        <w:rPr>
          <w:noProof/>
          <w:webHidden/>
          <w:rPrChange w:id="1119" w:author="Alexandre Marcondes" w:date="2019-07-09T18:16:00Z">
            <w:rPr>
              <w:noProof/>
              <w:webHidden/>
            </w:rPr>
          </w:rPrChange>
        </w:rPr>
      </w:r>
      <w:r w:rsidR="000D466F" w:rsidRPr="004E7DBD">
        <w:rPr>
          <w:noProof/>
          <w:webHidden/>
          <w:rPrChange w:id="1120" w:author="Alexandre Marcondes" w:date="2019-07-09T18:16:00Z">
            <w:rPr>
              <w:noProof/>
              <w:webHidden/>
            </w:rPr>
          </w:rPrChange>
        </w:rPr>
        <w:fldChar w:fldCharType="separate"/>
      </w:r>
      <w:r w:rsidR="00A52A76" w:rsidRPr="004E7DBD">
        <w:rPr>
          <w:noProof/>
          <w:webHidden/>
          <w:rPrChange w:id="1121" w:author="Alexandre Marcondes" w:date="2019-07-09T18:16:00Z">
            <w:rPr>
              <w:noProof/>
              <w:webHidden/>
            </w:rPr>
          </w:rPrChange>
        </w:rPr>
        <w:t>118</w:t>
      </w:r>
      <w:r w:rsidR="000D466F" w:rsidRPr="004E7DBD">
        <w:rPr>
          <w:noProof/>
          <w:webHidden/>
          <w:rPrChange w:id="1122" w:author="Alexandre Marcondes" w:date="2019-07-09T18:16:00Z">
            <w:rPr>
              <w:noProof/>
              <w:webHidden/>
            </w:rPr>
          </w:rPrChange>
        </w:rPr>
        <w:fldChar w:fldCharType="end"/>
      </w:r>
      <w:r w:rsidRPr="004E7DBD">
        <w:rPr>
          <w:noProof/>
          <w:rPrChange w:id="112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124" w:author="Alexandre Marcondes" w:date="2019-07-09T18:16:00Z">
            <w:rPr>
              <w:rFonts w:asciiTheme="minorHAnsi" w:eastAsiaTheme="minorEastAsia" w:hAnsiTheme="minorHAnsi" w:cstheme="minorBidi"/>
              <w:noProof/>
              <w:sz w:val="22"/>
              <w:szCs w:val="22"/>
              <w:lang w:eastAsia="pt-BR"/>
            </w:rPr>
          </w:rPrChange>
        </w:rPr>
      </w:pPr>
      <w:r w:rsidRPr="004E7DBD">
        <w:rPr>
          <w:rPrChange w:id="1125" w:author="Alexandre Marcondes" w:date="2019-07-09T18:16:00Z">
            <w:rPr/>
          </w:rPrChange>
        </w:rPr>
        <w:fldChar w:fldCharType="begin"/>
      </w:r>
      <w:r w:rsidRPr="004E7DBD">
        <w:rPr>
          <w:rPrChange w:id="1126" w:author="Alexandre Marcondes" w:date="2019-07-09T18:16:00Z">
            <w:rPr/>
          </w:rPrChange>
        </w:rPr>
        <w:instrText xml:space="preserve"> HYPERLINK \l "_Toc9088526" </w:instrText>
      </w:r>
      <w:r w:rsidRPr="004E7DBD">
        <w:rPr>
          <w:rPrChange w:id="1127" w:author="Alexandre Marcondes" w:date="2019-07-09T18:16:00Z">
            <w:rPr/>
          </w:rPrChange>
        </w:rPr>
        <w:fldChar w:fldCharType="separate"/>
      </w:r>
      <w:r w:rsidR="000D466F" w:rsidRPr="004E7DBD">
        <w:rPr>
          <w:rStyle w:val="Hyperlink"/>
          <w:noProof/>
          <w:color w:val="auto"/>
          <w:rPrChange w:id="1128" w:author="Alexandre Marcondes" w:date="2019-07-09T18:16:00Z">
            <w:rPr>
              <w:rStyle w:val="Hyperlink"/>
              <w:noProof/>
            </w:rPr>
          </w:rPrChange>
        </w:rPr>
        <w:t>Figura 53 - Trajetória no mapa ignorando rotas adaptativas</w:t>
      </w:r>
      <w:r w:rsidR="000D466F" w:rsidRPr="004E7DBD">
        <w:rPr>
          <w:noProof/>
          <w:webHidden/>
          <w:rPrChange w:id="1129" w:author="Alexandre Marcondes" w:date="2019-07-09T18:16:00Z">
            <w:rPr>
              <w:noProof/>
              <w:webHidden/>
            </w:rPr>
          </w:rPrChange>
        </w:rPr>
        <w:tab/>
      </w:r>
      <w:r w:rsidR="000D466F" w:rsidRPr="004E7DBD">
        <w:rPr>
          <w:noProof/>
          <w:webHidden/>
          <w:rPrChange w:id="1130" w:author="Alexandre Marcondes" w:date="2019-07-09T18:16:00Z">
            <w:rPr>
              <w:noProof/>
              <w:webHidden/>
            </w:rPr>
          </w:rPrChange>
        </w:rPr>
        <w:fldChar w:fldCharType="begin"/>
      </w:r>
      <w:r w:rsidR="000D466F" w:rsidRPr="004E7DBD">
        <w:rPr>
          <w:noProof/>
          <w:webHidden/>
          <w:rPrChange w:id="1131" w:author="Alexandre Marcondes" w:date="2019-07-09T18:16:00Z">
            <w:rPr>
              <w:noProof/>
              <w:webHidden/>
            </w:rPr>
          </w:rPrChange>
        </w:rPr>
        <w:instrText xml:space="preserve"> PAGEREF _Toc9088526 \h </w:instrText>
      </w:r>
      <w:r w:rsidR="000D466F" w:rsidRPr="004E7DBD">
        <w:rPr>
          <w:noProof/>
          <w:webHidden/>
          <w:rPrChange w:id="1132" w:author="Alexandre Marcondes" w:date="2019-07-09T18:16:00Z">
            <w:rPr>
              <w:noProof/>
              <w:webHidden/>
            </w:rPr>
          </w:rPrChange>
        </w:rPr>
      </w:r>
      <w:r w:rsidR="000D466F" w:rsidRPr="004E7DBD">
        <w:rPr>
          <w:noProof/>
          <w:webHidden/>
          <w:rPrChange w:id="1133" w:author="Alexandre Marcondes" w:date="2019-07-09T18:16:00Z">
            <w:rPr>
              <w:noProof/>
              <w:webHidden/>
            </w:rPr>
          </w:rPrChange>
        </w:rPr>
        <w:fldChar w:fldCharType="separate"/>
      </w:r>
      <w:r w:rsidR="00A52A76" w:rsidRPr="004E7DBD">
        <w:rPr>
          <w:noProof/>
          <w:webHidden/>
          <w:rPrChange w:id="1134" w:author="Alexandre Marcondes" w:date="2019-07-09T18:16:00Z">
            <w:rPr>
              <w:noProof/>
              <w:webHidden/>
            </w:rPr>
          </w:rPrChange>
        </w:rPr>
        <w:t>119</w:t>
      </w:r>
      <w:r w:rsidR="000D466F" w:rsidRPr="004E7DBD">
        <w:rPr>
          <w:noProof/>
          <w:webHidden/>
          <w:rPrChange w:id="1135" w:author="Alexandre Marcondes" w:date="2019-07-09T18:16:00Z">
            <w:rPr>
              <w:noProof/>
              <w:webHidden/>
            </w:rPr>
          </w:rPrChange>
        </w:rPr>
        <w:fldChar w:fldCharType="end"/>
      </w:r>
      <w:r w:rsidRPr="004E7DBD">
        <w:rPr>
          <w:noProof/>
          <w:rPrChange w:id="1136"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137" w:author="Alexandre Marcondes" w:date="2019-07-09T18:16:00Z">
            <w:rPr>
              <w:rFonts w:asciiTheme="minorHAnsi" w:eastAsiaTheme="minorEastAsia" w:hAnsiTheme="minorHAnsi" w:cstheme="minorBidi"/>
              <w:noProof/>
              <w:sz w:val="22"/>
              <w:szCs w:val="22"/>
              <w:lang w:eastAsia="pt-BR"/>
            </w:rPr>
          </w:rPrChange>
        </w:rPr>
      </w:pPr>
      <w:r w:rsidRPr="004E7DBD">
        <w:rPr>
          <w:rPrChange w:id="1138" w:author="Alexandre Marcondes" w:date="2019-07-09T18:16:00Z">
            <w:rPr/>
          </w:rPrChange>
        </w:rPr>
        <w:fldChar w:fldCharType="begin"/>
      </w:r>
      <w:r w:rsidRPr="004E7DBD">
        <w:rPr>
          <w:rPrChange w:id="1139" w:author="Alexandre Marcondes" w:date="2019-07-09T18:16:00Z">
            <w:rPr/>
          </w:rPrChange>
        </w:rPr>
        <w:instrText xml:space="preserve"> HYPERLINK \l "_Toc9088527" </w:instrText>
      </w:r>
      <w:r w:rsidRPr="004E7DBD">
        <w:rPr>
          <w:rPrChange w:id="1140" w:author="Alexandre Marcondes" w:date="2019-07-09T18:16:00Z">
            <w:rPr/>
          </w:rPrChange>
        </w:rPr>
        <w:fldChar w:fldCharType="separate"/>
      </w:r>
      <w:r w:rsidR="000D466F" w:rsidRPr="004E7DBD">
        <w:rPr>
          <w:rStyle w:val="Hyperlink"/>
          <w:noProof/>
          <w:color w:val="auto"/>
          <w:rPrChange w:id="1141" w:author="Alexandre Marcondes" w:date="2019-07-09T18:16:00Z">
            <w:rPr>
              <w:rStyle w:val="Hyperlink"/>
              <w:noProof/>
            </w:rPr>
          </w:rPrChange>
        </w:rPr>
        <w:t>Figura 54 - Trajetória no mapa aceitando rotas adaptativas</w:t>
      </w:r>
      <w:r w:rsidR="000D466F" w:rsidRPr="004E7DBD">
        <w:rPr>
          <w:noProof/>
          <w:webHidden/>
          <w:rPrChange w:id="1142" w:author="Alexandre Marcondes" w:date="2019-07-09T18:16:00Z">
            <w:rPr>
              <w:noProof/>
              <w:webHidden/>
            </w:rPr>
          </w:rPrChange>
        </w:rPr>
        <w:tab/>
      </w:r>
      <w:r w:rsidR="000D466F" w:rsidRPr="004E7DBD">
        <w:rPr>
          <w:noProof/>
          <w:webHidden/>
          <w:rPrChange w:id="1143" w:author="Alexandre Marcondes" w:date="2019-07-09T18:16:00Z">
            <w:rPr>
              <w:noProof/>
              <w:webHidden/>
            </w:rPr>
          </w:rPrChange>
        </w:rPr>
        <w:fldChar w:fldCharType="begin"/>
      </w:r>
      <w:r w:rsidR="000D466F" w:rsidRPr="004E7DBD">
        <w:rPr>
          <w:noProof/>
          <w:webHidden/>
          <w:rPrChange w:id="1144" w:author="Alexandre Marcondes" w:date="2019-07-09T18:16:00Z">
            <w:rPr>
              <w:noProof/>
              <w:webHidden/>
            </w:rPr>
          </w:rPrChange>
        </w:rPr>
        <w:instrText xml:space="preserve"> PAGEREF _Toc9088527 \h </w:instrText>
      </w:r>
      <w:r w:rsidR="000D466F" w:rsidRPr="004E7DBD">
        <w:rPr>
          <w:noProof/>
          <w:webHidden/>
          <w:rPrChange w:id="1145" w:author="Alexandre Marcondes" w:date="2019-07-09T18:16:00Z">
            <w:rPr>
              <w:noProof/>
              <w:webHidden/>
            </w:rPr>
          </w:rPrChange>
        </w:rPr>
      </w:r>
      <w:r w:rsidR="000D466F" w:rsidRPr="004E7DBD">
        <w:rPr>
          <w:noProof/>
          <w:webHidden/>
          <w:rPrChange w:id="1146" w:author="Alexandre Marcondes" w:date="2019-07-09T18:16:00Z">
            <w:rPr>
              <w:noProof/>
              <w:webHidden/>
            </w:rPr>
          </w:rPrChange>
        </w:rPr>
        <w:fldChar w:fldCharType="separate"/>
      </w:r>
      <w:r w:rsidR="00A52A76" w:rsidRPr="004E7DBD">
        <w:rPr>
          <w:noProof/>
          <w:webHidden/>
          <w:rPrChange w:id="1147" w:author="Alexandre Marcondes" w:date="2019-07-09T18:16:00Z">
            <w:rPr>
              <w:noProof/>
              <w:webHidden/>
            </w:rPr>
          </w:rPrChange>
        </w:rPr>
        <w:t>120</w:t>
      </w:r>
      <w:r w:rsidR="000D466F" w:rsidRPr="004E7DBD">
        <w:rPr>
          <w:noProof/>
          <w:webHidden/>
          <w:rPrChange w:id="1148" w:author="Alexandre Marcondes" w:date="2019-07-09T18:16:00Z">
            <w:rPr>
              <w:noProof/>
              <w:webHidden/>
            </w:rPr>
          </w:rPrChange>
        </w:rPr>
        <w:fldChar w:fldCharType="end"/>
      </w:r>
      <w:r w:rsidRPr="004E7DBD">
        <w:rPr>
          <w:noProof/>
          <w:rPrChange w:id="1149" w:author="Alexandre Marcondes" w:date="2019-07-09T18:16:00Z">
            <w:rPr>
              <w:noProof/>
            </w:rPr>
          </w:rPrChange>
        </w:rPr>
        <w:fldChar w:fldCharType="end"/>
      </w:r>
    </w:p>
    <w:p w:rsidR="00774144" w:rsidRPr="004E7DBD" w:rsidRDefault="000D466F" w:rsidP="00774144">
      <w:pPr>
        <w:suppressAutoHyphens w:val="0"/>
        <w:spacing w:line="240" w:lineRule="auto"/>
        <w:ind w:firstLine="0"/>
        <w:jc w:val="left"/>
        <w:rPr>
          <w:b/>
          <w:caps/>
          <w:rPrChange w:id="1150" w:author="Alexandre Marcondes" w:date="2019-07-09T18:16:00Z">
            <w:rPr>
              <w:b/>
              <w:caps/>
            </w:rPr>
          </w:rPrChange>
        </w:rPr>
        <w:sectPr w:rsidR="00774144" w:rsidRPr="004E7DBD" w:rsidSect="00EC6349">
          <w:pgSz w:w="11906" w:h="16838" w:code="9"/>
          <w:pgMar w:top="1701" w:right="1134" w:bottom="1134" w:left="1701" w:header="1134" w:footer="1134" w:gutter="0"/>
          <w:cols w:space="720"/>
          <w:docGrid w:linePitch="360"/>
        </w:sectPr>
      </w:pPr>
      <w:r w:rsidRPr="004E7DBD">
        <w:rPr>
          <w:b/>
          <w:caps/>
          <w:rPrChange w:id="1151" w:author="Alexandre Marcondes" w:date="2019-07-09T18:16:00Z">
            <w:rPr>
              <w:b/>
              <w:caps/>
            </w:rPr>
          </w:rPrChange>
        </w:rPr>
        <w:fldChar w:fldCharType="end"/>
      </w:r>
    </w:p>
    <w:p w:rsidR="004A5104" w:rsidRPr="004E7DBD" w:rsidRDefault="004A5104" w:rsidP="00B469F3">
      <w:pPr>
        <w:suppressAutoHyphens w:val="0"/>
        <w:ind w:firstLine="0"/>
        <w:jc w:val="center"/>
        <w:rPr>
          <w:b/>
          <w:caps/>
          <w:rPrChange w:id="1152" w:author="Alexandre Marcondes" w:date="2019-07-09T18:16:00Z">
            <w:rPr>
              <w:b/>
              <w:caps/>
            </w:rPr>
          </w:rPrChange>
        </w:rPr>
      </w:pPr>
      <w:r w:rsidRPr="004E7DBD">
        <w:rPr>
          <w:b/>
          <w:caps/>
          <w:rPrChange w:id="1153" w:author="Alexandre Marcondes" w:date="2019-07-09T18:16:00Z">
            <w:rPr>
              <w:b/>
              <w:caps/>
            </w:rPr>
          </w:rPrChange>
        </w:rPr>
        <w:lastRenderedPageBreak/>
        <w:t>LISTA DE TABELAS</w:t>
      </w:r>
    </w:p>
    <w:p w:rsidR="000D466F" w:rsidRPr="004E7DBD" w:rsidRDefault="000D466F" w:rsidP="00B469F3">
      <w:pPr>
        <w:suppressAutoHyphens w:val="0"/>
        <w:ind w:firstLine="0"/>
        <w:jc w:val="center"/>
        <w:rPr>
          <w:b/>
          <w:caps/>
          <w:rPrChange w:id="1154" w:author="Alexandre Marcondes" w:date="2019-07-09T18:16:00Z">
            <w:rPr>
              <w:b/>
              <w:caps/>
            </w:rPr>
          </w:rPrChange>
        </w:rPr>
      </w:pPr>
    </w:p>
    <w:p w:rsidR="000D466F" w:rsidRPr="004E7DBD" w:rsidRDefault="000D466F">
      <w:pPr>
        <w:pStyle w:val="ndicedeilustraes"/>
        <w:tabs>
          <w:tab w:val="right" w:leader="dot" w:pos="9061"/>
        </w:tabs>
        <w:rPr>
          <w:rFonts w:asciiTheme="minorHAnsi" w:eastAsiaTheme="minorEastAsia" w:hAnsiTheme="minorHAnsi" w:cstheme="minorBidi"/>
          <w:noProof/>
          <w:sz w:val="22"/>
          <w:szCs w:val="22"/>
          <w:lang w:eastAsia="pt-BR"/>
          <w:rPrChange w:id="1155" w:author="Alexandre Marcondes" w:date="2019-07-09T18:16:00Z">
            <w:rPr>
              <w:rFonts w:asciiTheme="minorHAnsi" w:eastAsiaTheme="minorEastAsia" w:hAnsiTheme="minorHAnsi" w:cstheme="minorBidi"/>
              <w:noProof/>
              <w:sz w:val="22"/>
              <w:szCs w:val="22"/>
              <w:lang w:eastAsia="pt-BR"/>
            </w:rPr>
          </w:rPrChange>
        </w:rPr>
      </w:pPr>
      <w:r w:rsidRPr="004E7DBD">
        <w:rPr>
          <w:b/>
          <w:caps/>
          <w:rPrChange w:id="1156" w:author="Alexandre Marcondes" w:date="2019-07-09T18:16:00Z">
            <w:rPr>
              <w:b/>
              <w:caps/>
            </w:rPr>
          </w:rPrChange>
        </w:rPr>
        <w:fldChar w:fldCharType="begin"/>
      </w:r>
      <w:r w:rsidRPr="004E7DBD">
        <w:rPr>
          <w:b/>
          <w:caps/>
          <w:rPrChange w:id="1157" w:author="Alexandre Marcondes" w:date="2019-07-09T18:16:00Z">
            <w:rPr>
              <w:b/>
              <w:caps/>
            </w:rPr>
          </w:rPrChange>
        </w:rPr>
        <w:instrText xml:space="preserve"> TOC \h \z \c "Tabela" </w:instrText>
      </w:r>
      <w:r w:rsidRPr="004E7DBD">
        <w:rPr>
          <w:b/>
          <w:caps/>
          <w:rPrChange w:id="1158" w:author="Alexandre Marcondes" w:date="2019-07-09T18:16:00Z">
            <w:rPr>
              <w:b/>
              <w:caps/>
            </w:rPr>
          </w:rPrChange>
        </w:rPr>
        <w:fldChar w:fldCharType="separate"/>
      </w:r>
      <w:r w:rsidR="00AC6783" w:rsidRPr="004E7DBD">
        <w:rPr>
          <w:rPrChange w:id="1159" w:author="Alexandre Marcondes" w:date="2019-07-09T18:16:00Z">
            <w:rPr/>
          </w:rPrChange>
        </w:rPr>
        <w:fldChar w:fldCharType="begin"/>
      </w:r>
      <w:r w:rsidR="00AC6783" w:rsidRPr="004E7DBD">
        <w:rPr>
          <w:rPrChange w:id="1160" w:author="Alexandre Marcondes" w:date="2019-07-09T18:16:00Z">
            <w:rPr/>
          </w:rPrChange>
        </w:rPr>
        <w:instrText xml:space="preserve"> HYPERLINK \l "_Toc9088535" </w:instrText>
      </w:r>
      <w:r w:rsidR="00AC6783" w:rsidRPr="004E7DBD">
        <w:rPr>
          <w:rPrChange w:id="1161" w:author="Alexandre Marcondes" w:date="2019-07-09T18:16:00Z">
            <w:rPr/>
          </w:rPrChange>
        </w:rPr>
        <w:fldChar w:fldCharType="separate"/>
      </w:r>
      <w:r w:rsidRPr="004E7DBD">
        <w:rPr>
          <w:rStyle w:val="Hyperlink"/>
          <w:noProof/>
          <w:color w:val="auto"/>
          <w:rPrChange w:id="1162" w:author="Alexandre Marcondes" w:date="2019-07-09T18:16:00Z">
            <w:rPr>
              <w:rStyle w:val="Hyperlink"/>
              <w:noProof/>
            </w:rPr>
          </w:rPrChange>
        </w:rPr>
        <w:t>Tabela 1 - Requisitos de software</w:t>
      </w:r>
      <w:r w:rsidRPr="004E7DBD">
        <w:rPr>
          <w:noProof/>
          <w:webHidden/>
          <w:rPrChange w:id="1163" w:author="Alexandre Marcondes" w:date="2019-07-09T18:16:00Z">
            <w:rPr>
              <w:noProof/>
              <w:webHidden/>
            </w:rPr>
          </w:rPrChange>
        </w:rPr>
        <w:tab/>
      </w:r>
      <w:r w:rsidRPr="004E7DBD">
        <w:rPr>
          <w:noProof/>
          <w:webHidden/>
          <w:rPrChange w:id="1164" w:author="Alexandre Marcondes" w:date="2019-07-09T18:16:00Z">
            <w:rPr>
              <w:noProof/>
              <w:webHidden/>
            </w:rPr>
          </w:rPrChange>
        </w:rPr>
        <w:fldChar w:fldCharType="begin"/>
      </w:r>
      <w:r w:rsidRPr="004E7DBD">
        <w:rPr>
          <w:noProof/>
          <w:webHidden/>
          <w:rPrChange w:id="1165" w:author="Alexandre Marcondes" w:date="2019-07-09T18:16:00Z">
            <w:rPr>
              <w:noProof/>
              <w:webHidden/>
            </w:rPr>
          </w:rPrChange>
        </w:rPr>
        <w:instrText xml:space="preserve"> PAGEREF _Toc9088535 \h </w:instrText>
      </w:r>
      <w:r w:rsidRPr="004E7DBD">
        <w:rPr>
          <w:noProof/>
          <w:webHidden/>
          <w:rPrChange w:id="1166" w:author="Alexandre Marcondes" w:date="2019-07-09T18:16:00Z">
            <w:rPr>
              <w:noProof/>
              <w:webHidden/>
            </w:rPr>
          </w:rPrChange>
        </w:rPr>
      </w:r>
      <w:r w:rsidRPr="004E7DBD">
        <w:rPr>
          <w:noProof/>
          <w:webHidden/>
          <w:rPrChange w:id="1167" w:author="Alexandre Marcondes" w:date="2019-07-09T18:16:00Z">
            <w:rPr>
              <w:noProof/>
              <w:webHidden/>
            </w:rPr>
          </w:rPrChange>
        </w:rPr>
        <w:fldChar w:fldCharType="separate"/>
      </w:r>
      <w:r w:rsidR="00A52A76" w:rsidRPr="004E7DBD">
        <w:rPr>
          <w:noProof/>
          <w:webHidden/>
          <w:rPrChange w:id="1168" w:author="Alexandre Marcondes" w:date="2019-07-09T18:16:00Z">
            <w:rPr>
              <w:noProof/>
              <w:webHidden/>
            </w:rPr>
          </w:rPrChange>
        </w:rPr>
        <w:t>55</w:t>
      </w:r>
      <w:r w:rsidRPr="004E7DBD">
        <w:rPr>
          <w:noProof/>
          <w:webHidden/>
          <w:rPrChange w:id="1169" w:author="Alexandre Marcondes" w:date="2019-07-09T18:16:00Z">
            <w:rPr>
              <w:noProof/>
              <w:webHidden/>
            </w:rPr>
          </w:rPrChange>
        </w:rPr>
        <w:fldChar w:fldCharType="end"/>
      </w:r>
      <w:r w:rsidR="00AC6783" w:rsidRPr="004E7DBD">
        <w:rPr>
          <w:noProof/>
          <w:rPrChange w:id="1170"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171" w:author="Alexandre Marcondes" w:date="2019-07-09T18:16:00Z">
            <w:rPr>
              <w:rFonts w:asciiTheme="minorHAnsi" w:eastAsiaTheme="minorEastAsia" w:hAnsiTheme="minorHAnsi" w:cstheme="minorBidi"/>
              <w:noProof/>
              <w:sz w:val="22"/>
              <w:szCs w:val="22"/>
              <w:lang w:eastAsia="pt-BR"/>
            </w:rPr>
          </w:rPrChange>
        </w:rPr>
      </w:pPr>
      <w:r w:rsidRPr="004E7DBD">
        <w:rPr>
          <w:rPrChange w:id="1172" w:author="Alexandre Marcondes" w:date="2019-07-09T18:16:00Z">
            <w:rPr/>
          </w:rPrChange>
        </w:rPr>
        <w:fldChar w:fldCharType="begin"/>
      </w:r>
      <w:r w:rsidRPr="004E7DBD">
        <w:rPr>
          <w:rPrChange w:id="1173" w:author="Alexandre Marcondes" w:date="2019-07-09T18:16:00Z">
            <w:rPr/>
          </w:rPrChange>
        </w:rPr>
        <w:instrText xml:space="preserve"> HYPERLINK \l "_Toc9088536" </w:instrText>
      </w:r>
      <w:r w:rsidRPr="004E7DBD">
        <w:rPr>
          <w:rPrChange w:id="1174" w:author="Alexandre Marcondes" w:date="2019-07-09T18:16:00Z">
            <w:rPr/>
          </w:rPrChange>
        </w:rPr>
        <w:fldChar w:fldCharType="separate"/>
      </w:r>
      <w:r w:rsidR="000D466F" w:rsidRPr="004E7DBD">
        <w:rPr>
          <w:rStyle w:val="Hyperlink"/>
          <w:noProof/>
          <w:color w:val="auto"/>
          <w:rPrChange w:id="1175" w:author="Alexandre Marcondes" w:date="2019-07-09T18:16:00Z">
            <w:rPr>
              <w:rStyle w:val="Hyperlink"/>
              <w:noProof/>
            </w:rPr>
          </w:rPrChange>
        </w:rPr>
        <w:t>Tabela 2 - Pontos X Y coletados</w:t>
      </w:r>
      <w:r w:rsidR="000D466F" w:rsidRPr="004E7DBD">
        <w:rPr>
          <w:noProof/>
          <w:webHidden/>
          <w:rPrChange w:id="1176" w:author="Alexandre Marcondes" w:date="2019-07-09T18:16:00Z">
            <w:rPr>
              <w:noProof/>
              <w:webHidden/>
            </w:rPr>
          </w:rPrChange>
        </w:rPr>
        <w:tab/>
      </w:r>
      <w:r w:rsidR="000D466F" w:rsidRPr="004E7DBD">
        <w:rPr>
          <w:noProof/>
          <w:webHidden/>
          <w:rPrChange w:id="1177" w:author="Alexandre Marcondes" w:date="2019-07-09T18:16:00Z">
            <w:rPr>
              <w:noProof/>
              <w:webHidden/>
            </w:rPr>
          </w:rPrChange>
        </w:rPr>
        <w:fldChar w:fldCharType="begin"/>
      </w:r>
      <w:r w:rsidR="000D466F" w:rsidRPr="004E7DBD">
        <w:rPr>
          <w:noProof/>
          <w:webHidden/>
          <w:rPrChange w:id="1178" w:author="Alexandre Marcondes" w:date="2019-07-09T18:16:00Z">
            <w:rPr>
              <w:noProof/>
              <w:webHidden/>
            </w:rPr>
          </w:rPrChange>
        </w:rPr>
        <w:instrText xml:space="preserve"> PAGEREF _Toc9088536 \h </w:instrText>
      </w:r>
      <w:r w:rsidR="000D466F" w:rsidRPr="004E7DBD">
        <w:rPr>
          <w:noProof/>
          <w:webHidden/>
          <w:rPrChange w:id="1179" w:author="Alexandre Marcondes" w:date="2019-07-09T18:16:00Z">
            <w:rPr>
              <w:noProof/>
              <w:webHidden/>
            </w:rPr>
          </w:rPrChange>
        </w:rPr>
      </w:r>
      <w:r w:rsidR="000D466F" w:rsidRPr="004E7DBD">
        <w:rPr>
          <w:noProof/>
          <w:webHidden/>
          <w:rPrChange w:id="1180" w:author="Alexandre Marcondes" w:date="2019-07-09T18:16:00Z">
            <w:rPr>
              <w:noProof/>
              <w:webHidden/>
            </w:rPr>
          </w:rPrChange>
        </w:rPr>
        <w:fldChar w:fldCharType="separate"/>
      </w:r>
      <w:r w:rsidR="00A52A76" w:rsidRPr="004E7DBD">
        <w:rPr>
          <w:noProof/>
          <w:webHidden/>
          <w:rPrChange w:id="1181" w:author="Alexandre Marcondes" w:date="2019-07-09T18:16:00Z">
            <w:rPr>
              <w:noProof/>
              <w:webHidden/>
            </w:rPr>
          </w:rPrChange>
        </w:rPr>
        <w:t>117</w:t>
      </w:r>
      <w:r w:rsidR="000D466F" w:rsidRPr="004E7DBD">
        <w:rPr>
          <w:noProof/>
          <w:webHidden/>
          <w:rPrChange w:id="1182" w:author="Alexandre Marcondes" w:date="2019-07-09T18:16:00Z">
            <w:rPr>
              <w:noProof/>
              <w:webHidden/>
            </w:rPr>
          </w:rPrChange>
        </w:rPr>
        <w:fldChar w:fldCharType="end"/>
      </w:r>
      <w:r w:rsidRPr="004E7DBD">
        <w:rPr>
          <w:noProof/>
          <w:rPrChange w:id="1183" w:author="Alexandre Marcondes" w:date="2019-07-09T18:16:00Z">
            <w:rPr>
              <w:noProof/>
            </w:rPr>
          </w:rPrChange>
        </w:rPr>
        <w:fldChar w:fldCharType="end"/>
      </w:r>
    </w:p>
    <w:p w:rsidR="000D466F" w:rsidRPr="004E7DBD" w:rsidRDefault="00AC6783">
      <w:pPr>
        <w:pStyle w:val="ndicedeilustraes"/>
        <w:tabs>
          <w:tab w:val="right" w:leader="dot" w:pos="9061"/>
        </w:tabs>
        <w:rPr>
          <w:rFonts w:asciiTheme="minorHAnsi" w:eastAsiaTheme="minorEastAsia" w:hAnsiTheme="minorHAnsi" w:cstheme="minorBidi"/>
          <w:noProof/>
          <w:sz w:val="22"/>
          <w:szCs w:val="22"/>
          <w:lang w:eastAsia="pt-BR"/>
          <w:rPrChange w:id="1184" w:author="Alexandre Marcondes" w:date="2019-07-09T18:16:00Z">
            <w:rPr>
              <w:rFonts w:asciiTheme="minorHAnsi" w:eastAsiaTheme="minorEastAsia" w:hAnsiTheme="minorHAnsi" w:cstheme="minorBidi"/>
              <w:noProof/>
              <w:sz w:val="22"/>
              <w:szCs w:val="22"/>
              <w:lang w:eastAsia="pt-BR"/>
            </w:rPr>
          </w:rPrChange>
        </w:rPr>
      </w:pPr>
      <w:r w:rsidRPr="004E7DBD">
        <w:rPr>
          <w:rPrChange w:id="1185" w:author="Alexandre Marcondes" w:date="2019-07-09T18:16:00Z">
            <w:rPr/>
          </w:rPrChange>
        </w:rPr>
        <w:fldChar w:fldCharType="begin"/>
      </w:r>
      <w:r w:rsidRPr="004E7DBD">
        <w:rPr>
          <w:rPrChange w:id="1186" w:author="Alexandre Marcondes" w:date="2019-07-09T18:16:00Z">
            <w:rPr/>
          </w:rPrChange>
        </w:rPr>
        <w:instrText xml:space="preserve"> HYPERLINK \l "_Toc9088537" </w:instrText>
      </w:r>
      <w:r w:rsidRPr="004E7DBD">
        <w:rPr>
          <w:rPrChange w:id="1187" w:author="Alexandre Marcondes" w:date="2019-07-09T18:16:00Z">
            <w:rPr/>
          </w:rPrChange>
        </w:rPr>
        <w:fldChar w:fldCharType="separate"/>
      </w:r>
      <w:r w:rsidR="000D466F" w:rsidRPr="004E7DBD">
        <w:rPr>
          <w:rStyle w:val="Hyperlink"/>
          <w:noProof/>
          <w:color w:val="auto"/>
          <w:rPrChange w:id="1188" w:author="Alexandre Marcondes" w:date="2019-07-09T18:16:00Z">
            <w:rPr>
              <w:rStyle w:val="Hyperlink"/>
              <w:noProof/>
            </w:rPr>
          </w:rPrChange>
        </w:rPr>
        <w:t>Tabela 3 - Coordenadas geométricas</w:t>
      </w:r>
      <w:r w:rsidR="000D466F" w:rsidRPr="004E7DBD">
        <w:rPr>
          <w:noProof/>
          <w:webHidden/>
          <w:rPrChange w:id="1189" w:author="Alexandre Marcondes" w:date="2019-07-09T18:16:00Z">
            <w:rPr>
              <w:noProof/>
              <w:webHidden/>
            </w:rPr>
          </w:rPrChange>
        </w:rPr>
        <w:tab/>
      </w:r>
      <w:r w:rsidR="000D466F" w:rsidRPr="004E7DBD">
        <w:rPr>
          <w:noProof/>
          <w:webHidden/>
          <w:rPrChange w:id="1190" w:author="Alexandre Marcondes" w:date="2019-07-09T18:16:00Z">
            <w:rPr>
              <w:noProof/>
              <w:webHidden/>
            </w:rPr>
          </w:rPrChange>
        </w:rPr>
        <w:fldChar w:fldCharType="begin"/>
      </w:r>
      <w:r w:rsidR="000D466F" w:rsidRPr="004E7DBD">
        <w:rPr>
          <w:noProof/>
          <w:webHidden/>
          <w:rPrChange w:id="1191" w:author="Alexandre Marcondes" w:date="2019-07-09T18:16:00Z">
            <w:rPr>
              <w:noProof/>
              <w:webHidden/>
            </w:rPr>
          </w:rPrChange>
        </w:rPr>
        <w:instrText xml:space="preserve"> PAGEREF _Toc9088537 \h </w:instrText>
      </w:r>
      <w:r w:rsidR="000D466F" w:rsidRPr="004E7DBD">
        <w:rPr>
          <w:noProof/>
          <w:webHidden/>
          <w:rPrChange w:id="1192" w:author="Alexandre Marcondes" w:date="2019-07-09T18:16:00Z">
            <w:rPr>
              <w:noProof/>
              <w:webHidden/>
            </w:rPr>
          </w:rPrChange>
        </w:rPr>
      </w:r>
      <w:r w:rsidR="000D466F" w:rsidRPr="004E7DBD">
        <w:rPr>
          <w:noProof/>
          <w:webHidden/>
          <w:rPrChange w:id="1193" w:author="Alexandre Marcondes" w:date="2019-07-09T18:16:00Z">
            <w:rPr>
              <w:noProof/>
              <w:webHidden/>
            </w:rPr>
          </w:rPrChange>
        </w:rPr>
        <w:fldChar w:fldCharType="separate"/>
      </w:r>
      <w:r w:rsidR="00A52A76" w:rsidRPr="004E7DBD">
        <w:rPr>
          <w:noProof/>
          <w:webHidden/>
          <w:rPrChange w:id="1194" w:author="Alexandre Marcondes" w:date="2019-07-09T18:16:00Z">
            <w:rPr>
              <w:noProof/>
              <w:webHidden/>
            </w:rPr>
          </w:rPrChange>
        </w:rPr>
        <w:t>120</w:t>
      </w:r>
      <w:r w:rsidR="000D466F" w:rsidRPr="004E7DBD">
        <w:rPr>
          <w:noProof/>
          <w:webHidden/>
          <w:rPrChange w:id="1195" w:author="Alexandre Marcondes" w:date="2019-07-09T18:16:00Z">
            <w:rPr>
              <w:noProof/>
              <w:webHidden/>
            </w:rPr>
          </w:rPrChange>
        </w:rPr>
        <w:fldChar w:fldCharType="end"/>
      </w:r>
      <w:r w:rsidRPr="004E7DBD">
        <w:rPr>
          <w:noProof/>
          <w:rPrChange w:id="1196" w:author="Alexandre Marcondes" w:date="2019-07-09T18:16:00Z">
            <w:rPr>
              <w:noProof/>
            </w:rPr>
          </w:rPrChange>
        </w:rPr>
        <w:fldChar w:fldCharType="end"/>
      </w:r>
    </w:p>
    <w:p w:rsidR="000D466F" w:rsidRPr="004E7DBD" w:rsidRDefault="000D466F" w:rsidP="00B469F3">
      <w:pPr>
        <w:suppressAutoHyphens w:val="0"/>
        <w:ind w:firstLine="0"/>
        <w:jc w:val="center"/>
        <w:rPr>
          <w:b/>
          <w:caps/>
          <w:rPrChange w:id="1197" w:author="Alexandre Marcondes" w:date="2019-07-09T18:16:00Z">
            <w:rPr>
              <w:b/>
              <w:caps/>
            </w:rPr>
          </w:rPrChange>
        </w:rPr>
      </w:pPr>
      <w:r w:rsidRPr="004E7DBD">
        <w:rPr>
          <w:b/>
          <w:caps/>
          <w:rPrChange w:id="1198" w:author="Alexandre Marcondes" w:date="2019-07-09T18:16:00Z">
            <w:rPr>
              <w:b/>
              <w:caps/>
            </w:rPr>
          </w:rPrChange>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RPr="004E7DBD" w:rsidTr="004A5104">
        <w:tc>
          <w:tcPr>
            <w:tcW w:w="4522" w:type="pct"/>
          </w:tcPr>
          <w:p w:rsidR="004A5104" w:rsidRPr="004E7DBD" w:rsidRDefault="004A5104" w:rsidP="00F372DE">
            <w:pPr>
              <w:ind w:firstLine="0"/>
              <w:rPr>
                <w:rPrChange w:id="1199" w:author="Alexandre Marcondes" w:date="2019-07-09T18:16:00Z">
                  <w:rPr/>
                </w:rPrChange>
              </w:rPr>
            </w:pPr>
          </w:p>
        </w:tc>
        <w:tc>
          <w:tcPr>
            <w:tcW w:w="478" w:type="pct"/>
          </w:tcPr>
          <w:p w:rsidR="004A5104" w:rsidRPr="004E7DBD" w:rsidRDefault="004A5104" w:rsidP="00F372DE">
            <w:pPr>
              <w:ind w:firstLine="0"/>
              <w:jc w:val="center"/>
              <w:rPr>
                <w:rPrChange w:id="1200" w:author="Alexandre Marcondes" w:date="2019-07-09T18:16:00Z">
                  <w:rPr/>
                </w:rPrChange>
              </w:rPr>
            </w:pPr>
          </w:p>
        </w:tc>
      </w:tr>
      <w:tr w:rsidR="004A5104" w:rsidRPr="004E7DBD" w:rsidTr="004A5104">
        <w:tc>
          <w:tcPr>
            <w:tcW w:w="4522" w:type="pct"/>
          </w:tcPr>
          <w:p w:rsidR="004A5104" w:rsidRPr="004E7DBD" w:rsidRDefault="004A5104" w:rsidP="00F372DE">
            <w:pPr>
              <w:ind w:firstLine="0"/>
              <w:rPr>
                <w:rPrChange w:id="1201" w:author="Alexandre Marcondes" w:date="2019-07-09T18:16:00Z">
                  <w:rPr/>
                </w:rPrChange>
              </w:rPr>
            </w:pPr>
          </w:p>
        </w:tc>
        <w:tc>
          <w:tcPr>
            <w:tcW w:w="478" w:type="pct"/>
          </w:tcPr>
          <w:p w:rsidR="004A5104" w:rsidRPr="004E7DBD" w:rsidRDefault="004A5104" w:rsidP="00F372DE">
            <w:pPr>
              <w:ind w:firstLine="0"/>
              <w:jc w:val="center"/>
              <w:rPr>
                <w:rPrChange w:id="1202" w:author="Alexandre Marcondes" w:date="2019-07-09T18:16:00Z">
                  <w:rPr/>
                </w:rPrChange>
              </w:rPr>
            </w:pPr>
          </w:p>
        </w:tc>
      </w:tr>
    </w:tbl>
    <w:p w:rsidR="004A5104" w:rsidRPr="004E7DBD" w:rsidRDefault="004A5104" w:rsidP="00250A9A">
      <w:pPr>
        <w:ind w:firstLine="0"/>
        <w:jc w:val="center"/>
        <w:rPr>
          <w:b/>
          <w:caps/>
          <w:rPrChange w:id="1203" w:author="Alexandre Marcondes" w:date="2019-07-09T18:16:00Z">
            <w:rPr>
              <w:b/>
              <w:caps/>
            </w:rPr>
          </w:rPrChange>
        </w:rPr>
      </w:pPr>
    </w:p>
    <w:p w:rsidR="004A5104" w:rsidRPr="004E7DBD" w:rsidRDefault="004A5104" w:rsidP="00250A9A">
      <w:pPr>
        <w:ind w:firstLine="0"/>
        <w:jc w:val="center"/>
        <w:rPr>
          <w:b/>
          <w:caps/>
          <w:rPrChange w:id="1204" w:author="Alexandre Marcondes" w:date="2019-07-09T18:16:00Z">
            <w:rPr>
              <w:b/>
              <w:caps/>
            </w:rPr>
          </w:rPrChange>
        </w:rPr>
      </w:pPr>
    </w:p>
    <w:p w:rsidR="004A5104" w:rsidRPr="004E7DBD" w:rsidRDefault="004A5104" w:rsidP="00250A9A">
      <w:pPr>
        <w:ind w:firstLine="0"/>
        <w:jc w:val="center"/>
        <w:rPr>
          <w:b/>
          <w:caps/>
          <w:rPrChange w:id="1205" w:author="Alexandre Marcondes" w:date="2019-07-09T18:16:00Z">
            <w:rPr>
              <w:b/>
              <w:caps/>
            </w:rPr>
          </w:rPrChange>
        </w:rPr>
      </w:pPr>
    </w:p>
    <w:p w:rsidR="00774144" w:rsidRPr="004E7DBD" w:rsidRDefault="00774144" w:rsidP="00774144">
      <w:pPr>
        <w:suppressAutoHyphens w:val="0"/>
        <w:spacing w:line="240" w:lineRule="auto"/>
        <w:ind w:firstLine="0"/>
        <w:jc w:val="left"/>
        <w:rPr>
          <w:b/>
          <w:caps/>
          <w:rPrChange w:id="1206" w:author="Alexandre Marcondes" w:date="2019-07-09T18:16:00Z">
            <w:rPr>
              <w:b/>
              <w:caps/>
            </w:rPr>
          </w:rPrChange>
        </w:rPr>
        <w:sectPr w:rsidR="00774144" w:rsidRPr="004E7DBD" w:rsidSect="00EC6349">
          <w:pgSz w:w="11906" w:h="16838" w:code="9"/>
          <w:pgMar w:top="1701" w:right="1134" w:bottom="1134" w:left="1701" w:header="1134" w:footer="1134" w:gutter="0"/>
          <w:cols w:space="720"/>
          <w:docGrid w:linePitch="360"/>
        </w:sectPr>
      </w:pPr>
    </w:p>
    <w:p w:rsidR="0015169F" w:rsidRPr="004E7DBD" w:rsidRDefault="0015169F" w:rsidP="00774144">
      <w:pPr>
        <w:suppressAutoHyphens w:val="0"/>
        <w:ind w:firstLine="0"/>
        <w:jc w:val="center"/>
        <w:rPr>
          <w:b/>
          <w:caps/>
          <w:rPrChange w:id="1207" w:author="Alexandre Marcondes" w:date="2019-07-09T18:16:00Z">
            <w:rPr>
              <w:b/>
              <w:caps/>
            </w:rPr>
          </w:rPrChange>
        </w:rPr>
      </w:pPr>
      <w:r w:rsidRPr="004E7DBD">
        <w:rPr>
          <w:b/>
          <w:caps/>
          <w:rPrChange w:id="1208" w:author="Alexandre Marcondes" w:date="2019-07-09T18:16:00Z">
            <w:rPr>
              <w:b/>
              <w:caps/>
            </w:rPr>
          </w:rPrChange>
        </w:rPr>
        <w:lastRenderedPageBreak/>
        <w:t>LISTA DE ABREVIATURAS E SIGLAS</w:t>
      </w:r>
    </w:p>
    <w:p w:rsidR="0015169F" w:rsidRPr="004E7DBD" w:rsidRDefault="0015169F" w:rsidP="00250A9A">
      <w:pPr>
        <w:ind w:firstLine="0"/>
        <w:jc w:val="center"/>
        <w:rPr>
          <w:b/>
          <w:caps/>
          <w:rPrChange w:id="1209" w:author="Alexandre Marcondes" w:date="2019-07-09T18:16:00Z">
            <w:rPr>
              <w:b/>
              <w:caps/>
            </w:rPr>
          </w:rPrChange>
        </w:rPr>
      </w:pPr>
    </w:p>
    <w:p w:rsidR="004A02EF" w:rsidRPr="004E7DBD" w:rsidRDefault="004A02EF" w:rsidP="001E72BB">
      <w:pPr>
        <w:ind w:firstLine="0"/>
        <w:rPr>
          <w:ins w:id="1210" w:author="Alexandre Marcondes" w:date="2019-07-03T14:33:00Z"/>
          <w:rPrChange w:id="1211" w:author="Alexandre Marcondes" w:date="2019-07-09T18:16:00Z">
            <w:rPr>
              <w:ins w:id="1212" w:author="Alexandre Marcondes" w:date="2019-07-03T14:33:00Z"/>
            </w:rPr>
          </w:rPrChange>
        </w:rPr>
      </w:pPr>
      <w:ins w:id="1213" w:author="Alexandre Marcondes" w:date="2019-07-03T14:33:00Z">
        <w:r w:rsidRPr="004E7DBD">
          <w:rPr>
            <w:rPrChange w:id="1214" w:author="Alexandre Marcondes" w:date="2019-07-09T18:16:00Z">
              <w:rPr/>
            </w:rPrChange>
          </w:rPr>
          <w:t>BU - Biblioteca Universitária</w:t>
        </w:r>
      </w:ins>
    </w:p>
    <w:p w:rsidR="004A02EF" w:rsidRPr="004E7DBD" w:rsidRDefault="004A02EF" w:rsidP="001E72BB">
      <w:pPr>
        <w:ind w:firstLine="0"/>
        <w:rPr>
          <w:ins w:id="1215" w:author="Alexandre Marcondes" w:date="2019-07-03T14:33:00Z"/>
          <w:b/>
          <w:caps/>
          <w:u w:val="single"/>
          <w:rPrChange w:id="1216" w:author="Alexandre Marcondes" w:date="2019-07-09T18:16:00Z">
            <w:rPr>
              <w:ins w:id="1217" w:author="Alexandre Marcondes" w:date="2019-07-03T14:33:00Z"/>
              <w:b/>
              <w:caps/>
              <w:u w:val="single"/>
            </w:rPr>
          </w:rPrChange>
        </w:rPr>
      </w:pPr>
      <w:ins w:id="1218" w:author="Alexandre Marcondes" w:date="2019-07-03T14:33:00Z">
        <w:r w:rsidRPr="004E7DBD">
          <w:rPr>
            <w:rPrChange w:id="1219" w:author="Alexandre Marcondes" w:date="2019-07-09T18:16:00Z">
              <w:rPr/>
            </w:rPrChange>
          </w:rPr>
          <w:t xml:space="preserve">CERTI - </w:t>
        </w:r>
        <w:r w:rsidRPr="004E7DBD">
          <w:rPr>
            <w:shd w:val="clear" w:color="auto" w:fill="FFFFFF"/>
            <w:rPrChange w:id="1220" w:author="Alexandre Marcondes" w:date="2019-07-09T18:16:00Z">
              <w:rPr>
                <w:color w:val="545454"/>
                <w:shd w:val="clear" w:color="auto" w:fill="FFFFFF"/>
              </w:rPr>
            </w:rPrChange>
          </w:rPr>
          <w:t>Centros de Referência em Tecnologias Inovadoras</w:t>
        </w:r>
      </w:ins>
    </w:p>
    <w:p w:rsidR="004A02EF" w:rsidRPr="004E7DBD" w:rsidRDefault="004A02EF" w:rsidP="001E72BB">
      <w:pPr>
        <w:ind w:firstLine="0"/>
        <w:rPr>
          <w:ins w:id="1221" w:author="Alexandre Marcondes" w:date="2019-07-03T14:33:00Z"/>
          <w:rPrChange w:id="1222" w:author="Alexandre Marcondes" w:date="2019-07-09T18:16:00Z">
            <w:rPr>
              <w:ins w:id="1223" w:author="Alexandre Marcondes" w:date="2019-07-03T14:33:00Z"/>
            </w:rPr>
          </w:rPrChange>
        </w:rPr>
      </w:pPr>
      <w:ins w:id="1224" w:author="Alexandre Marcondes" w:date="2019-07-03T14:33:00Z">
        <w:r w:rsidRPr="004E7DBD">
          <w:rPr>
            <w:rPrChange w:id="1225" w:author="Alexandre Marcondes" w:date="2019-07-09T18:16:00Z">
              <w:rPr/>
            </w:rPrChange>
          </w:rPr>
          <w:t>COPEL - Companhia Paranaense de Energia</w:t>
        </w:r>
      </w:ins>
    </w:p>
    <w:p w:rsidR="004A02EF" w:rsidRPr="004E7DBD" w:rsidRDefault="004A02EF" w:rsidP="001E72BB">
      <w:pPr>
        <w:ind w:firstLine="0"/>
        <w:rPr>
          <w:ins w:id="1226" w:author="Alexandre Marcondes" w:date="2019-07-03T14:33:00Z"/>
          <w:rPrChange w:id="1227" w:author="Alexandre Marcondes" w:date="2019-07-09T18:16:00Z">
            <w:rPr>
              <w:ins w:id="1228" w:author="Alexandre Marcondes" w:date="2019-07-03T14:33:00Z"/>
            </w:rPr>
          </w:rPrChange>
        </w:rPr>
      </w:pPr>
      <w:ins w:id="1229" w:author="Alexandre Marcondes" w:date="2019-07-03T14:33:00Z">
        <w:r w:rsidRPr="004E7DBD">
          <w:rPr>
            <w:rPrChange w:id="1230" w:author="Alexandre Marcondes" w:date="2019-07-09T18:16:00Z">
              <w:rPr/>
            </w:rPrChange>
          </w:rPr>
          <w:t xml:space="preserve">ROS - </w:t>
        </w:r>
        <w:proofErr w:type="spellStart"/>
        <w:r w:rsidRPr="004E7DBD">
          <w:rPr>
            <w:i/>
            <w:rPrChange w:id="1231" w:author="Alexandre Marcondes" w:date="2019-07-09T18:16:00Z">
              <w:rPr>
                <w:i/>
              </w:rPr>
            </w:rPrChange>
          </w:rPr>
          <w:t>Robot</w:t>
        </w:r>
        <w:proofErr w:type="spellEnd"/>
        <w:r w:rsidRPr="004E7DBD">
          <w:rPr>
            <w:i/>
            <w:rPrChange w:id="1232" w:author="Alexandre Marcondes" w:date="2019-07-09T18:16:00Z">
              <w:rPr>
                <w:i/>
              </w:rPr>
            </w:rPrChange>
          </w:rPr>
          <w:t xml:space="preserve"> </w:t>
        </w:r>
        <w:proofErr w:type="spellStart"/>
        <w:r w:rsidRPr="004E7DBD">
          <w:rPr>
            <w:i/>
            <w:rPrChange w:id="1233" w:author="Alexandre Marcondes" w:date="2019-07-09T18:16:00Z">
              <w:rPr>
                <w:i/>
              </w:rPr>
            </w:rPrChange>
          </w:rPr>
          <w:t>Operating</w:t>
        </w:r>
        <w:proofErr w:type="spellEnd"/>
        <w:r w:rsidRPr="004E7DBD">
          <w:rPr>
            <w:i/>
            <w:rPrChange w:id="1234" w:author="Alexandre Marcondes" w:date="2019-07-09T18:16:00Z">
              <w:rPr>
                <w:i/>
              </w:rPr>
            </w:rPrChange>
          </w:rPr>
          <w:t xml:space="preserve"> System</w:t>
        </w:r>
      </w:ins>
    </w:p>
    <w:p w:rsidR="004A02EF" w:rsidRPr="004E7DBD" w:rsidRDefault="004A02EF" w:rsidP="001E72BB">
      <w:pPr>
        <w:ind w:firstLine="0"/>
        <w:rPr>
          <w:ins w:id="1235" w:author="Alexandre Marcondes" w:date="2019-07-03T14:33:00Z"/>
          <w:rPrChange w:id="1236" w:author="Alexandre Marcondes" w:date="2019-07-09T18:16:00Z">
            <w:rPr>
              <w:ins w:id="1237" w:author="Alexandre Marcondes" w:date="2019-07-03T14:33:00Z"/>
            </w:rPr>
          </w:rPrChange>
        </w:rPr>
      </w:pPr>
      <w:ins w:id="1238" w:author="Alexandre Marcondes" w:date="2019-07-03T14:33:00Z">
        <w:r w:rsidRPr="004E7DBD">
          <w:rPr>
            <w:rPrChange w:id="1239" w:author="Alexandre Marcondes" w:date="2019-07-09T18:16:00Z">
              <w:rPr/>
            </w:rPrChange>
          </w:rPr>
          <w:t>UFSC - Universidade Federal de Santa Catarina</w:t>
        </w:r>
      </w:ins>
    </w:p>
    <w:p w:rsidR="004A02EF" w:rsidRPr="004E7DBD" w:rsidRDefault="004A02EF" w:rsidP="001E72BB">
      <w:pPr>
        <w:ind w:firstLine="0"/>
        <w:rPr>
          <w:ins w:id="1240" w:author="Alexandre Marcondes" w:date="2019-07-03T14:33:00Z"/>
          <w:rPrChange w:id="1241" w:author="Alexandre Marcondes" w:date="2019-07-09T18:16:00Z">
            <w:rPr>
              <w:ins w:id="1242" w:author="Alexandre Marcondes" w:date="2019-07-03T14:33:00Z"/>
            </w:rPr>
          </w:rPrChange>
        </w:rPr>
      </w:pPr>
      <w:ins w:id="1243" w:author="Alexandre Marcondes" w:date="2019-07-03T14:33:00Z">
        <w:r w:rsidRPr="004E7DBD">
          <w:rPr>
            <w:rPrChange w:id="1244" w:author="Alexandre Marcondes" w:date="2019-07-09T18:16:00Z">
              <w:rPr/>
            </w:rPrChange>
          </w:rPr>
          <w:t>VANT - Veículo Aéreo Não Tripulado</w:t>
        </w:r>
      </w:ins>
    </w:p>
    <w:p w:rsidR="001E72BB" w:rsidRPr="004E7DBD" w:rsidDel="004A02EF" w:rsidRDefault="001E72BB" w:rsidP="001E72BB">
      <w:pPr>
        <w:ind w:firstLine="0"/>
        <w:rPr>
          <w:del w:id="1245" w:author="Alexandre Marcondes" w:date="2019-07-03T14:33:00Z"/>
          <w:rPrChange w:id="1246" w:author="Alexandre Marcondes" w:date="2019-07-09T18:16:00Z">
            <w:rPr>
              <w:del w:id="1247" w:author="Alexandre Marcondes" w:date="2019-07-03T14:33:00Z"/>
            </w:rPr>
          </w:rPrChange>
        </w:rPr>
      </w:pPr>
      <w:del w:id="1248" w:author="Alexandre Marcondes" w:date="2019-07-03T14:33:00Z">
        <w:r w:rsidRPr="004E7DBD" w:rsidDel="004A02EF">
          <w:rPr>
            <w:rPrChange w:id="1249" w:author="Alexandre Marcondes" w:date="2019-07-09T18:16:00Z">
              <w:rPr/>
            </w:rPrChange>
          </w:rPr>
          <w:delText>IBGE - Instituto Brasileiro de Geografia e Estatística</w:delText>
        </w:r>
      </w:del>
    </w:p>
    <w:p w:rsidR="001E72BB" w:rsidRPr="004E7DBD" w:rsidDel="004A02EF" w:rsidRDefault="001E72BB" w:rsidP="001E72BB">
      <w:pPr>
        <w:ind w:firstLine="0"/>
        <w:rPr>
          <w:del w:id="1250" w:author="Alexandre Marcondes" w:date="2019-07-03T14:33:00Z"/>
          <w:rPrChange w:id="1251" w:author="Alexandre Marcondes" w:date="2019-07-09T18:16:00Z">
            <w:rPr>
              <w:del w:id="1252" w:author="Alexandre Marcondes" w:date="2019-07-03T14:33:00Z"/>
            </w:rPr>
          </w:rPrChange>
        </w:rPr>
      </w:pPr>
      <w:del w:id="1253" w:author="Alexandre Marcondes" w:date="2019-07-03T14:33:00Z">
        <w:r w:rsidRPr="004E7DBD" w:rsidDel="004A02EF">
          <w:rPr>
            <w:rPrChange w:id="1254" w:author="Alexandre Marcondes" w:date="2019-07-09T18:16:00Z">
              <w:rPr/>
            </w:rPrChange>
          </w:rPr>
          <w:delText>UFSC - Universidade Federal de Santa Catarina</w:delText>
        </w:r>
      </w:del>
    </w:p>
    <w:p w:rsidR="001E72BB" w:rsidRPr="004E7DBD" w:rsidDel="004A02EF" w:rsidRDefault="001E72BB" w:rsidP="001E72BB">
      <w:pPr>
        <w:ind w:firstLine="0"/>
        <w:rPr>
          <w:del w:id="1255" w:author="Alexandre Marcondes" w:date="2019-07-03T14:33:00Z"/>
          <w:rPrChange w:id="1256" w:author="Alexandre Marcondes" w:date="2019-07-09T18:16:00Z">
            <w:rPr>
              <w:del w:id="1257" w:author="Alexandre Marcondes" w:date="2019-07-03T14:33:00Z"/>
            </w:rPr>
          </w:rPrChange>
        </w:rPr>
      </w:pPr>
      <w:del w:id="1258" w:author="Alexandre Marcondes" w:date="2019-07-03T14:33:00Z">
        <w:r w:rsidRPr="004E7DBD" w:rsidDel="004A02EF">
          <w:rPr>
            <w:rPrChange w:id="1259" w:author="Alexandre Marcondes" w:date="2019-07-09T18:16:00Z">
              <w:rPr/>
            </w:rPrChange>
          </w:rPr>
          <w:delText>BU - Biblioteca Universitária</w:delText>
        </w:r>
      </w:del>
    </w:p>
    <w:p w:rsidR="001E72BB" w:rsidRPr="004E7DBD" w:rsidDel="004A02EF" w:rsidRDefault="001E72BB" w:rsidP="001E72BB">
      <w:pPr>
        <w:ind w:firstLine="0"/>
        <w:rPr>
          <w:del w:id="1260" w:author="Alexandre Marcondes" w:date="2019-07-03T14:33:00Z"/>
          <w:rPrChange w:id="1261" w:author="Alexandre Marcondes" w:date="2019-07-09T18:16:00Z">
            <w:rPr>
              <w:del w:id="1262" w:author="Alexandre Marcondes" w:date="2019-07-03T14:33:00Z"/>
            </w:rPr>
          </w:rPrChange>
        </w:rPr>
      </w:pPr>
      <w:del w:id="1263" w:author="Alexandre Marcondes" w:date="2019-07-03T14:33:00Z">
        <w:r w:rsidRPr="004E7DBD" w:rsidDel="004A02EF">
          <w:rPr>
            <w:rPrChange w:id="1264" w:author="Alexandre Marcondes" w:date="2019-07-09T18:16:00Z">
              <w:rPr/>
            </w:rPrChange>
          </w:rPr>
          <w:delText>VANT - Veículo Aéreo Não Tripulado</w:delText>
        </w:r>
      </w:del>
    </w:p>
    <w:p w:rsidR="001E72BB" w:rsidRPr="004E7DBD" w:rsidDel="004A02EF" w:rsidRDefault="001E72BB" w:rsidP="001E72BB">
      <w:pPr>
        <w:ind w:firstLine="0"/>
        <w:rPr>
          <w:del w:id="1265" w:author="Alexandre Marcondes" w:date="2019-07-03T14:33:00Z"/>
          <w:rPrChange w:id="1266" w:author="Alexandre Marcondes" w:date="2019-07-09T18:16:00Z">
            <w:rPr>
              <w:del w:id="1267" w:author="Alexandre Marcondes" w:date="2019-07-03T14:33:00Z"/>
            </w:rPr>
          </w:rPrChange>
        </w:rPr>
      </w:pPr>
      <w:del w:id="1268" w:author="Alexandre Marcondes" w:date="2019-07-03T14:33:00Z">
        <w:r w:rsidRPr="004E7DBD" w:rsidDel="004A02EF">
          <w:rPr>
            <w:rPrChange w:id="1269" w:author="Alexandre Marcondes" w:date="2019-07-09T18:16:00Z">
              <w:rPr/>
            </w:rPrChange>
          </w:rPr>
          <w:delText xml:space="preserve">ROS </w:delText>
        </w:r>
        <w:r w:rsidR="00742BF2" w:rsidRPr="004E7DBD" w:rsidDel="004A02EF">
          <w:rPr>
            <w:rPrChange w:id="1270" w:author="Alexandre Marcondes" w:date="2019-07-09T18:16:00Z">
              <w:rPr/>
            </w:rPrChange>
          </w:rPr>
          <w:delText>-</w:delText>
        </w:r>
        <w:r w:rsidRPr="004E7DBD" w:rsidDel="004A02EF">
          <w:rPr>
            <w:rPrChange w:id="1271" w:author="Alexandre Marcondes" w:date="2019-07-09T18:16:00Z">
              <w:rPr/>
            </w:rPrChange>
          </w:rPr>
          <w:delText xml:space="preserve"> </w:delText>
        </w:r>
        <w:r w:rsidRPr="004E7DBD" w:rsidDel="004A02EF">
          <w:rPr>
            <w:i/>
            <w:rPrChange w:id="1272" w:author="Alexandre Marcondes" w:date="2019-07-09T18:16:00Z">
              <w:rPr>
                <w:i/>
              </w:rPr>
            </w:rPrChange>
          </w:rPr>
          <w:delText>Robot Operating System</w:delText>
        </w:r>
      </w:del>
    </w:p>
    <w:p w:rsidR="004A02EF" w:rsidRPr="004E7DBD" w:rsidDel="004A02EF" w:rsidRDefault="00742BF2" w:rsidP="001E72BB">
      <w:pPr>
        <w:ind w:firstLine="0"/>
        <w:rPr>
          <w:del w:id="1273" w:author="Alexandre Marcondes" w:date="2019-07-03T14:33:00Z"/>
          <w:b/>
          <w:caps/>
          <w:u w:val="single"/>
          <w:rPrChange w:id="1274" w:author="Alexandre Marcondes" w:date="2019-07-09T18:16:00Z">
            <w:rPr>
              <w:del w:id="1275" w:author="Alexandre Marcondes" w:date="2019-07-03T14:33:00Z"/>
              <w:b/>
              <w:caps/>
              <w:u w:val="single"/>
            </w:rPr>
          </w:rPrChange>
        </w:rPr>
      </w:pPr>
      <w:del w:id="1276" w:author="Alexandre Marcondes" w:date="2019-07-03T14:33:00Z">
        <w:r w:rsidRPr="004E7DBD" w:rsidDel="004A02EF">
          <w:rPr>
            <w:rPrChange w:id="1277" w:author="Alexandre Marcondes" w:date="2019-07-09T18:16:00Z">
              <w:rPr/>
            </w:rPrChange>
          </w:rPr>
          <w:delText>COPEL -</w:delText>
        </w:r>
        <w:r w:rsidR="001E72BB" w:rsidRPr="004E7DBD" w:rsidDel="004A02EF">
          <w:rPr>
            <w:rPrChange w:id="1278" w:author="Alexandre Marcondes" w:date="2019-07-09T18:16:00Z">
              <w:rPr/>
            </w:rPrChange>
          </w:rPr>
          <w:delText xml:space="preserve"> Companhia Paranaense de Energia</w:delText>
        </w:r>
      </w:del>
    </w:p>
    <w:p w:rsidR="0015169F" w:rsidRPr="004E7DBD" w:rsidRDefault="0015169F" w:rsidP="00250A9A">
      <w:pPr>
        <w:ind w:firstLine="0"/>
        <w:jc w:val="center"/>
        <w:rPr>
          <w:b/>
          <w:caps/>
          <w:rPrChange w:id="1279" w:author="Alexandre Marcondes" w:date="2019-07-09T18:16:00Z">
            <w:rPr>
              <w:b/>
              <w:caps/>
            </w:rPr>
          </w:rPrChange>
        </w:rPr>
      </w:pPr>
    </w:p>
    <w:p w:rsidR="00804226" w:rsidRPr="004E7DBD" w:rsidRDefault="0015169F" w:rsidP="00B469F3">
      <w:pPr>
        <w:suppressAutoHyphens w:val="0"/>
        <w:spacing w:line="240" w:lineRule="auto"/>
        <w:ind w:firstLine="0"/>
        <w:jc w:val="left"/>
        <w:rPr>
          <w:b/>
          <w:caps/>
          <w:rPrChange w:id="1280" w:author="Alexandre Marcondes" w:date="2019-07-09T18:16:00Z">
            <w:rPr>
              <w:b/>
              <w:caps/>
            </w:rPr>
          </w:rPrChange>
        </w:rPr>
      </w:pPr>
      <w:r w:rsidRPr="004E7DBD">
        <w:rPr>
          <w:b/>
          <w:caps/>
          <w:rPrChange w:id="1281" w:author="Alexandre Marcondes" w:date="2019-07-09T18:16:00Z">
            <w:rPr>
              <w:b/>
              <w:caps/>
            </w:rPr>
          </w:rPrChange>
        </w:rPr>
        <w:br w:type="page"/>
      </w:r>
    </w:p>
    <w:p w:rsidR="00774144" w:rsidRPr="004E7DBD" w:rsidRDefault="00774144" w:rsidP="00774144">
      <w:pPr>
        <w:suppressAutoHyphens w:val="0"/>
        <w:spacing w:line="240" w:lineRule="auto"/>
        <w:ind w:firstLine="0"/>
        <w:jc w:val="left"/>
        <w:rPr>
          <w:b/>
          <w:caps/>
          <w:rPrChange w:id="1282" w:author="Alexandre Marcondes" w:date="2019-07-09T18:16:00Z">
            <w:rPr>
              <w:b/>
              <w:caps/>
            </w:rPr>
          </w:rPrChange>
        </w:rPr>
      </w:pPr>
    </w:p>
    <w:p w:rsidR="000D466F" w:rsidRPr="004E7DBD" w:rsidRDefault="00E80B47" w:rsidP="007D17F5">
      <w:pPr>
        <w:suppressAutoHyphens w:val="0"/>
        <w:ind w:firstLine="0"/>
        <w:jc w:val="center"/>
        <w:rPr>
          <w:ins w:id="1283" w:author="Alexandre Marcondes" w:date="2019-07-03T14:33:00Z"/>
          <w:b/>
          <w:caps/>
          <w:rPrChange w:id="1284" w:author="Alexandre Marcondes" w:date="2019-07-09T18:16:00Z">
            <w:rPr>
              <w:ins w:id="1285" w:author="Alexandre Marcondes" w:date="2019-07-03T14:33:00Z"/>
              <w:b/>
              <w:caps/>
            </w:rPr>
          </w:rPrChange>
        </w:rPr>
      </w:pPr>
      <w:r w:rsidRPr="004E7DBD">
        <w:rPr>
          <w:b/>
          <w:caps/>
          <w:rPrChange w:id="1286" w:author="Alexandre Marcondes" w:date="2019-07-09T18:16:00Z">
            <w:rPr>
              <w:b/>
              <w:caps/>
            </w:rPr>
          </w:rPrChange>
        </w:rPr>
        <w:t>Sumário</w:t>
      </w:r>
    </w:p>
    <w:p w:rsidR="004A02EF" w:rsidRPr="004E7DBD" w:rsidRDefault="004A02EF" w:rsidP="007D17F5">
      <w:pPr>
        <w:suppressAutoHyphens w:val="0"/>
        <w:ind w:firstLine="0"/>
        <w:jc w:val="center"/>
        <w:rPr>
          <w:b/>
          <w:caps/>
          <w:rPrChange w:id="1287" w:author="Alexandre Marcondes" w:date="2019-07-09T18:16:00Z">
            <w:rPr>
              <w:b/>
              <w:caps/>
            </w:rPr>
          </w:rPrChange>
        </w:rPr>
      </w:pPr>
    </w:p>
    <w:p w:rsidR="00742BF2" w:rsidRPr="004E7DBD" w:rsidRDefault="00C77A8D">
      <w:pPr>
        <w:pStyle w:val="Sumrio1"/>
        <w:rPr>
          <w:rFonts w:asciiTheme="minorHAnsi" w:hAnsiTheme="minorHAnsi" w:cstheme="minorBidi"/>
          <w:b w:val="0"/>
          <w:sz w:val="22"/>
          <w:szCs w:val="22"/>
          <w:rPrChange w:id="1288" w:author="Alexandre Marcondes" w:date="2019-07-09T18:16:00Z">
            <w:rPr>
              <w:rFonts w:asciiTheme="minorHAnsi" w:hAnsiTheme="minorHAnsi" w:cstheme="minorBidi"/>
              <w:b w:val="0"/>
              <w:sz w:val="22"/>
              <w:szCs w:val="22"/>
            </w:rPr>
          </w:rPrChange>
        </w:rPr>
      </w:pPr>
      <w:r w:rsidRPr="004E7DBD">
        <w:rPr>
          <w:rPrChange w:id="1289" w:author="Alexandre Marcondes" w:date="2019-07-09T18:16:00Z">
            <w:rPr/>
          </w:rPrChange>
        </w:rPr>
        <w:fldChar w:fldCharType="begin"/>
      </w:r>
      <w:r w:rsidRPr="004E7DBD">
        <w:rPr>
          <w:rPrChange w:id="1290" w:author="Alexandre Marcondes" w:date="2019-07-09T18:16:00Z">
            <w:rPr/>
          </w:rPrChange>
        </w:rPr>
        <w:instrText xml:space="preserve"> TOC \o "1-3" \h \z \u </w:instrText>
      </w:r>
      <w:r w:rsidRPr="004E7DBD">
        <w:rPr>
          <w:rPrChange w:id="1291" w:author="Alexandre Marcondes" w:date="2019-07-09T18:16:00Z">
            <w:rPr/>
          </w:rPrChange>
        </w:rPr>
        <w:fldChar w:fldCharType="separate"/>
      </w:r>
      <w:r w:rsidR="00AC6783" w:rsidRPr="004E7DBD">
        <w:rPr>
          <w:rPrChange w:id="1292" w:author="Alexandre Marcondes" w:date="2019-07-09T18:16:00Z">
            <w:rPr/>
          </w:rPrChange>
        </w:rPr>
        <w:fldChar w:fldCharType="begin"/>
      </w:r>
      <w:r w:rsidR="00AC6783" w:rsidRPr="004E7DBD">
        <w:rPr>
          <w:rPrChange w:id="1293" w:author="Alexandre Marcondes" w:date="2019-07-09T18:16:00Z">
            <w:rPr/>
          </w:rPrChange>
        </w:rPr>
        <w:instrText xml:space="preserve"> HYPERLINK \l "_Toc11256248" </w:instrText>
      </w:r>
      <w:r w:rsidR="00AC6783" w:rsidRPr="004E7DBD">
        <w:rPr>
          <w:rPrChange w:id="1294" w:author="Alexandre Marcondes" w:date="2019-07-09T18:16:00Z">
            <w:rPr/>
          </w:rPrChange>
        </w:rPr>
        <w:fldChar w:fldCharType="separate"/>
      </w:r>
      <w:r w:rsidR="00742BF2" w:rsidRPr="004E7DBD">
        <w:rPr>
          <w:rStyle w:val="Hyperlink"/>
          <w:color w:val="auto"/>
          <w:rPrChange w:id="1295" w:author="Alexandre Marcondes" w:date="2019-07-09T18:16:00Z">
            <w:rPr>
              <w:rStyle w:val="Hyperlink"/>
            </w:rPr>
          </w:rPrChange>
        </w:rPr>
        <w:t>1</w:t>
      </w:r>
      <w:r w:rsidR="00742BF2" w:rsidRPr="004E7DBD">
        <w:rPr>
          <w:rFonts w:asciiTheme="minorHAnsi" w:hAnsiTheme="minorHAnsi" w:cstheme="minorBidi"/>
          <w:b w:val="0"/>
          <w:sz w:val="22"/>
          <w:szCs w:val="22"/>
          <w:rPrChange w:id="1296" w:author="Alexandre Marcondes" w:date="2019-07-09T18:16:00Z">
            <w:rPr>
              <w:rFonts w:asciiTheme="minorHAnsi" w:hAnsiTheme="minorHAnsi" w:cstheme="minorBidi"/>
              <w:b w:val="0"/>
              <w:sz w:val="22"/>
              <w:szCs w:val="22"/>
            </w:rPr>
          </w:rPrChange>
        </w:rPr>
        <w:tab/>
      </w:r>
      <w:r w:rsidR="00742BF2" w:rsidRPr="004E7DBD">
        <w:rPr>
          <w:rStyle w:val="Hyperlink"/>
          <w:color w:val="auto"/>
          <w:rPrChange w:id="1297" w:author="Alexandre Marcondes" w:date="2019-07-09T18:16:00Z">
            <w:rPr>
              <w:rStyle w:val="Hyperlink"/>
            </w:rPr>
          </w:rPrChange>
        </w:rPr>
        <w:t>INTRODUÇÃO</w:t>
      </w:r>
      <w:r w:rsidR="00742BF2" w:rsidRPr="004E7DBD">
        <w:rPr>
          <w:webHidden/>
          <w:rPrChange w:id="1298" w:author="Alexandre Marcondes" w:date="2019-07-09T18:16:00Z">
            <w:rPr>
              <w:webHidden/>
            </w:rPr>
          </w:rPrChange>
        </w:rPr>
        <w:tab/>
      </w:r>
      <w:r w:rsidR="00742BF2" w:rsidRPr="004E7DBD">
        <w:rPr>
          <w:webHidden/>
          <w:rPrChange w:id="1299" w:author="Alexandre Marcondes" w:date="2019-07-09T18:16:00Z">
            <w:rPr>
              <w:webHidden/>
            </w:rPr>
          </w:rPrChange>
        </w:rPr>
        <w:fldChar w:fldCharType="begin"/>
      </w:r>
      <w:r w:rsidR="00742BF2" w:rsidRPr="004E7DBD">
        <w:rPr>
          <w:webHidden/>
          <w:rPrChange w:id="1300" w:author="Alexandre Marcondes" w:date="2019-07-09T18:16:00Z">
            <w:rPr>
              <w:webHidden/>
            </w:rPr>
          </w:rPrChange>
        </w:rPr>
        <w:instrText xml:space="preserve"> PAGEREF _Toc11256248 \h </w:instrText>
      </w:r>
      <w:r w:rsidR="00742BF2" w:rsidRPr="004E7DBD">
        <w:rPr>
          <w:webHidden/>
          <w:rPrChange w:id="1301" w:author="Alexandre Marcondes" w:date="2019-07-09T18:16:00Z">
            <w:rPr>
              <w:webHidden/>
            </w:rPr>
          </w:rPrChange>
        </w:rPr>
      </w:r>
      <w:r w:rsidR="00742BF2" w:rsidRPr="004E7DBD">
        <w:rPr>
          <w:webHidden/>
          <w:rPrChange w:id="1302" w:author="Alexandre Marcondes" w:date="2019-07-09T18:16:00Z">
            <w:rPr>
              <w:webHidden/>
            </w:rPr>
          </w:rPrChange>
        </w:rPr>
        <w:fldChar w:fldCharType="separate"/>
      </w:r>
      <w:r w:rsidR="00A52A76" w:rsidRPr="004E7DBD">
        <w:rPr>
          <w:webHidden/>
          <w:rPrChange w:id="1303" w:author="Alexandre Marcondes" w:date="2019-07-09T18:16:00Z">
            <w:rPr>
              <w:webHidden/>
            </w:rPr>
          </w:rPrChange>
        </w:rPr>
        <w:t>18</w:t>
      </w:r>
      <w:r w:rsidR="00742BF2" w:rsidRPr="004E7DBD">
        <w:rPr>
          <w:webHidden/>
          <w:rPrChange w:id="1304" w:author="Alexandre Marcondes" w:date="2019-07-09T18:16:00Z">
            <w:rPr>
              <w:webHidden/>
            </w:rPr>
          </w:rPrChange>
        </w:rPr>
        <w:fldChar w:fldCharType="end"/>
      </w:r>
      <w:r w:rsidR="00AC6783" w:rsidRPr="004E7DBD">
        <w:rPr>
          <w:rPrChange w:id="1305"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1306" w:author="Alexandre Marcondes" w:date="2019-07-09T18:16:00Z">
            <w:rPr>
              <w:rFonts w:cstheme="minorBidi"/>
              <w:noProof/>
            </w:rPr>
          </w:rPrChange>
        </w:rPr>
      </w:pPr>
      <w:r w:rsidRPr="004E7DBD">
        <w:rPr>
          <w:rPrChange w:id="1307" w:author="Alexandre Marcondes" w:date="2019-07-09T18:16:00Z">
            <w:rPr/>
          </w:rPrChange>
        </w:rPr>
        <w:fldChar w:fldCharType="begin"/>
      </w:r>
      <w:r w:rsidRPr="004E7DBD">
        <w:rPr>
          <w:rPrChange w:id="1308" w:author="Alexandre Marcondes" w:date="2019-07-09T18:16:00Z">
            <w:rPr/>
          </w:rPrChange>
        </w:rPr>
        <w:instrText xml:space="preserve"> HYPERLINK \l "_Toc11256249" </w:instrText>
      </w:r>
      <w:r w:rsidRPr="004E7DBD">
        <w:rPr>
          <w:rPrChange w:id="1309" w:author="Alexandre Marcondes" w:date="2019-07-09T18:16:00Z">
            <w:rPr/>
          </w:rPrChange>
        </w:rPr>
        <w:fldChar w:fldCharType="separate"/>
      </w:r>
      <w:r w:rsidR="00742BF2" w:rsidRPr="004E7DBD">
        <w:rPr>
          <w:rStyle w:val="Hyperlink"/>
          <w:noProof/>
          <w:color w:val="auto"/>
          <w:rPrChange w:id="1310" w:author="Alexandre Marcondes" w:date="2019-07-09T18:16:00Z">
            <w:rPr>
              <w:rStyle w:val="Hyperlink"/>
              <w:noProof/>
            </w:rPr>
          </w:rPrChange>
        </w:rPr>
        <w:t>1.1</w:t>
      </w:r>
      <w:r w:rsidR="00742BF2" w:rsidRPr="004E7DBD">
        <w:rPr>
          <w:rFonts w:cstheme="minorBidi"/>
          <w:noProof/>
          <w:rPrChange w:id="1311" w:author="Alexandre Marcondes" w:date="2019-07-09T18:16:00Z">
            <w:rPr>
              <w:rFonts w:cstheme="minorBidi"/>
              <w:noProof/>
            </w:rPr>
          </w:rPrChange>
        </w:rPr>
        <w:tab/>
      </w:r>
      <w:r w:rsidR="00742BF2" w:rsidRPr="004E7DBD">
        <w:rPr>
          <w:rStyle w:val="Hyperlink"/>
          <w:noProof/>
          <w:color w:val="auto"/>
          <w:rPrChange w:id="1312" w:author="Alexandre Marcondes" w:date="2019-07-09T18:16:00Z">
            <w:rPr>
              <w:rStyle w:val="Hyperlink"/>
              <w:noProof/>
            </w:rPr>
          </w:rPrChange>
        </w:rPr>
        <w:t>Contextualização e motivação</w:t>
      </w:r>
      <w:r w:rsidR="00742BF2" w:rsidRPr="004E7DBD">
        <w:rPr>
          <w:noProof/>
          <w:webHidden/>
          <w:rPrChange w:id="1313" w:author="Alexandre Marcondes" w:date="2019-07-09T18:16:00Z">
            <w:rPr>
              <w:noProof/>
              <w:webHidden/>
            </w:rPr>
          </w:rPrChange>
        </w:rPr>
        <w:tab/>
      </w:r>
      <w:r w:rsidR="00742BF2" w:rsidRPr="004E7DBD">
        <w:rPr>
          <w:noProof/>
          <w:webHidden/>
          <w:rPrChange w:id="1314" w:author="Alexandre Marcondes" w:date="2019-07-09T18:16:00Z">
            <w:rPr>
              <w:noProof/>
              <w:webHidden/>
            </w:rPr>
          </w:rPrChange>
        </w:rPr>
        <w:fldChar w:fldCharType="begin"/>
      </w:r>
      <w:r w:rsidR="00742BF2" w:rsidRPr="004E7DBD">
        <w:rPr>
          <w:noProof/>
          <w:webHidden/>
          <w:rPrChange w:id="1315" w:author="Alexandre Marcondes" w:date="2019-07-09T18:16:00Z">
            <w:rPr>
              <w:noProof/>
              <w:webHidden/>
            </w:rPr>
          </w:rPrChange>
        </w:rPr>
        <w:instrText xml:space="preserve"> PAGEREF _Toc11256249 \h </w:instrText>
      </w:r>
      <w:r w:rsidR="00742BF2" w:rsidRPr="004E7DBD">
        <w:rPr>
          <w:noProof/>
          <w:webHidden/>
          <w:rPrChange w:id="1316" w:author="Alexandre Marcondes" w:date="2019-07-09T18:16:00Z">
            <w:rPr>
              <w:noProof/>
              <w:webHidden/>
            </w:rPr>
          </w:rPrChange>
        </w:rPr>
      </w:r>
      <w:r w:rsidR="00742BF2" w:rsidRPr="004E7DBD">
        <w:rPr>
          <w:noProof/>
          <w:webHidden/>
          <w:rPrChange w:id="1317" w:author="Alexandre Marcondes" w:date="2019-07-09T18:16:00Z">
            <w:rPr>
              <w:noProof/>
              <w:webHidden/>
            </w:rPr>
          </w:rPrChange>
        </w:rPr>
        <w:fldChar w:fldCharType="separate"/>
      </w:r>
      <w:r w:rsidR="00A52A76" w:rsidRPr="004E7DBD">
        <w:rPr>
          <w:noProof/>
          <w:webHidden/>
          <w:rPrChange w:id="1318" w:author="Alexandre Marcondes" w:date="2019-07-09T18:16:00Z">
            <w:rPr>
              <w:noProof/>
              <w:webHidden/>
            </w:rPr>
          </w:rPrChange>
        </w:rPr>
        <w:t>19</w:t>
      </w:r>
      <w:r w:rsidR="00742BF2" w:rsidRPr="004E7DBD">
        <w:rPr>
          <w:noProof/>
          <w:webHidden/>
          <w:rPrChange w:id="1319" w:author="Alexandre Marcondes" w:date="2019-07-09T18:16:00Z">
            <w:rPr>
              <w:noProof/>
              <w:webHidden/>
            </w:rPr>
          </w:rPrChange>
        </w:rPr>
        <w:fldChar w:fldCharType="end"/>
      </w:r>
      <w:r w:rsidRPr="004E7DBD">
        <w:rPr>
          <w:noProof/>
          <w:rPrChange w:id="1320"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21" w:author="Alexandre Marcondes" w:date="2019-07-09T18:16:00Z">
            <w:rPr>
              <w:rFonts w:cstheme="minorBidi"/>
              <w:noProof/>
            </w:rPr>
          </w:rPrChange>
        </w:rPr>
      </w:pPr>
      <w:r w:rsidRPr="004E7DBD">
        <w:rPr>
          <w:rPrChange w:id="1322" w:author="Alexandre Marcondes" w:date="2019-07-09T18:16:00Z">
            <w:rPr/>
          </w:rPrChange>
        </w:rPr>
        <w:fldChar w:fldCharType="begin"/>
      </w:r>
      <w:r w:rsidRPr="004E7DBD">
        <w:rPr>
          <w:rPrChange w:id="1323" w:author="Alexandre Marcondes" w:date="2019-07-09T18:16:00Z">
            <w:rPr/>
          </w:rPrChange>
        </w:rPr>
        <w:instrText xml:space="preserve"> HYPERLINK \l "_Toc11256250" </w:instrText>
      </w:r>
      <w:r w:rsidRPr="004E7DBD">
        <w:rPr>
          <w:rPrChange w:id="1324" w:author="Alexandre Marcondes" w:date="2019-07-09T18:16:00Z">
            <w:rPr/>
          </w:rPrChange>
        </w:rPr>
        <w:fldChar w:fldCharType="separate"/>
      </w:r>
      <w:r w:rsidR="00742BF2" w:rsidRPr="004E7DBD">
        <w:rPr>
          <w:rStyle w:val="Hyperlink"/>
          <w:noProof/>
          <w:color w:val="auto"/>
          <w:rPrChange w:id="1325" w:author="Alexandre Marcondes" w:date="2019-07-09T18:16:00Z">
            <w:rPr>
              <w:rStyle w:val="Hyperlink"/>
              <w:noProof/>
            </w:rPr>
          </w:rPrChange>
        </w:rPr>
        <w:t>1.2</w:t>
      </w:r>
      <w:r w:rsidR="00742BF2" w:rsidRPr="004E7DBD">
        <w:rPr>
          <w:rFonts w:cstheme="minorBidi"/>
          <w:noProof/>
          <w:rPrChange w:id="1326" w:author="Alexandre Marcondes" w:date="2019-07-09T18:16:00Z">
            <w:rPr>
              <w:rFonts w:cstheme="minorBidi"/>
              <w:noProof/>
            </w:rPr>
          </w:rPrChange>
        </w:rPr>
        <w:tab/>
      </w:r>
      <w:r w:rsidR="00742BF2" w:rsidRPr="004E7DBD">
        <w:rPr>
          <w:rStyle w:val="Hyperlink"/>
          <w:noProof/>
          <w:color w:val="auto"/>
          <w:rPrChange w:id="1327" w:author="Alexandre Marcondes" w:date="2019-07-09T18:16:00Z">
            <w:rPr>
              <w:rStyle w:val="Hyperlink"/>
              <w:noProof/>
            </w:rPr>
          </w:rPrChange>
        </w:rPr>
        <w:t>Justificativa</w:t>
      </w:r>
      <w:r w:rsidR="00742BF2" w:rsidRPr="004E7DBD">
        <w:rPr>
          <w:noProof/>
          <w:webHidden/>
          <w:rPrChange w:id="1328" w:author="Alexandre Marcondes" w:date="2019-07-09T18:16:00Z">
            <w:rPr>
              <w:noProof/>
              <w:webHidden/>
            </w:rPr>
          </w:rPrChange>
        </w:rPr>
        <w:tab/>
      </w:r>
      <w:r w:rsidR="00742BF2" w:rsidRPr="004E7DBD">
        <w:rPr>
          <w:noProof/>
          <w:webHidden/>
          <w:rPrChange w:id="1329" w:author="Alexandre Marcondes" w:date="2019-07-09T18:16:00Z">
            <w:rPr>
              <w:noProof/>
              <w:webHidden/>
            </w:rPr>
          </w:rPrChange>
        </w:rPr>
        <w:fldChar w:fldCharType="begin"/>
      </w:r>
      <w:r w:rsidR="00742BF2" w:rsidRPr="004E7DBD">
        <w:rPr>
          <w:noProof/>
          <w:webHidden/>
          <w:rPrChange w:id="1330" w:author="Alexandre Marcondes" w:date="2019-07-09T18:16:00Z">
            <w:rPr>
              <w:noProof/>
              <w:webHidden/>
            </w:rPr>
          </w:rPrChange>
        </w:rPr>
        <w:instrText xml:space="preserve"> PAGEREF _Toc11256250 \h </w:instrText>
      </w:r>
      <w:r w:rsidR="00742BF2" w:rsidRPr="004E7DBD">
        <w:rPr>
          <w:noProof/>
          <w:webHidden/>
          <w:rPrChange w:id="1331" w:author="Alexandre Marcondes" w:date="2019-07-09T18:16:00Z">
            <w:rPr>
              <w:noProof/>
              <w:webHidden/>
            </w:rPr>
          </w:rPrChange>
        </w:rPr>
      </w:r>
      <w:r w:rsidR="00742BF2" w:rsidRPr="004E7DBD">
        <w:rPr>
          <w:noProof/>
          <w:webHidden/>
          <w:rPrChange w:id="1332" w:author="Alexandre Marcondes" w:date="2019-07-09T18:16:00Z">
            <w:rPr>
              <w:noProof/>
              <w:webHidden/>
            </w:rPr>
          </w:rPrChange>
        </w:rPr>
        <w:fldChar w:fldCharType="separate"/>
      </w:r>
      <w:r w:rsidR="00A52A76" w:rsidRPr="004E7DBD">
        <w:rPr>
          <w:noProof/>
          <w:webHidden/>
          <w:rPrChange w:id="1333" w:author="Alexandre Marcondes" w:date="2019-07-09T18:16:00Z">
            <w:rPr>
              <w:noProof/>
              <w:webHidden/>
            </w:rPr>
          </w:rPrChange>
        </w:rPr>
        <w:t>20</w:t>
      </w:r>
      <w:r w:rsidR="00742BF2" w:rsidRPr="004E7DBD">
        <w:rPr>
          <w:noProof/>
          <w:webHidden/>
          <w:rPrChange w:id="1334" w:author="Alexandre Marcondes" w:date="2019-07-09T18:16:00Z">
            <w:rPr>
              <w:noProof/>
              <w:webHidden/>
            </w:rPr>
          </w:rPrChange>
        </w:rPr>
        <w:fldChar w:fldCharType="end"/>
      </w:r>
      <w:r w:rsidRPr="004E7DBD">
        <w:rPr>
          <w:noProof/>
          <w:rPrChange w:id="1335"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36" w:author="Alexandre Marcondes" w:date="2019-07-09T18:16:00Z">
            <w:rPr>
              <w:rFonts w:cstheme="minorBidi"/>
              <w:noProof/>
            </w:rPr>
          </w:rPrChange>
        </w:rPr>
      </w:pPr>
      <w:r w:rsidRPr="004E7DBD">
        <w:rPr>
          <w:rPrChange w:id="1337" w:author="Alexandre Marcondes" w:date="2019-07-09T18:16:00Z">
            <w:rPr/>
          </w:rPrChange>
        </w:rPr>
        <w:fldChar w:fldCharType="begin"/>
      </w:r>
      <w:r w:rsidRPr="004E7DBD">
        <w:rPr>
          <w:rPrChange w:id="1338" w:author="Alexandre Marcondes" w:date="2019-07-09T18:16:00Z">
            <w:rPr/>
          </w:rPrChange>
        </w:rPr>
        <w:instrText xml:space="preserve"> HYPERLINK \l "_Toc11256251" </w:instrText>
      </w:r>
      <w:r w:rsidRPr="004E7DBD">
        <w:rPr>
          <w:rPrChange w:id="1339" w:author="Alexandre Marcondes" w:date="2019-07-09T18:16:00Z">
            <w:rPr/>
          </w:rPrChange>
        </w:rPr>
        <w:fldChar w:fldCharType="separate"/>
      </w:r>
      <w:r w:rsidR="00742BF2" w:rsidRPr="004E7DBD">
        <w:rPr>
          <w:rStyle w:val="Hyperlink"/>
          <w:noProof/>
          <w:color w:val="auto"/>
          <w:rPrChange w:id="1340" w:author="Alexandre Marcondes" w:date="2019-07-09T18:16:00Z">
            <w:rPr>
              <w:rStyle w:val="Hyperlink"/>
              <w:noProof/>
            </w:rPr>
          </w:rPrChange>
        </w:rPr>
        <w:t>1.3</w:t>
      </w:r>
      <w:r w:rsidR="00742BF2" w:rsidRPr="004E7DBD">
        <w:rPr>
          <w:rFonts w:cstheme="minorBidi"/>
          <w:noProof/>
          <w:rPrChange w:id="1341" w:author="Alexandre Marcondes" w:date="2019-07-09T18:16:00Z">
            <w:rPr>
              <w:rFonts w:cstheme="minorBidi"/>
              <w:noProof/>
            </w:rPr>
          </w:rPrChange>
        </w:rPr>
        <w:tab/>
      </w:r>
      <w:r w:rsidR="00742BF2" w:rsidRPr="004E7DBD">
        <w:rPr>
          <w:rStyle w:val="Hyperlink"/>
          <w:noProof/>
          <w:color w:val="auto"/>
          <w:rPrChange w:id="1342" w:author="Alexandre Marcondes" w:date="2019-07-09T18:16:00Z">
            <w:rPr>
              <w:rStyle w:val="Hyperlink"/>
              <w:noProof/>
            </w:rPr>
          </w:rPrChange>
        </w:rPr>
        <w:t>Objetivo geral</w:t>
      </w:r>
      <w:r w:rsidR="00742BF2" w:rsidRPr="004E7DBD">
        <w:rPr>
          <w:noProof/>
          <w:webHidden/>
          <w:rPrChange w:id="1343" w:author="Alexandre Marcondes" w:date="2019-07-09T18:16:00Z">
            <w:rPr>
              <w:noProof/>
              <w:webHidden/>
            </w:rPr>
          </w:rPrChange>
        </w:rPr>
        <w:tab/>
      </w:r>
      <w:r w:rsidR="00742BF2" w:rsidRPr="004E7DBD">
        <w:rPr>
          <w:noProof/>
          <w:webHidden/>
          <w:rPrChange w:id="1344" w:author="Alexandre Marcondes" w:date="2019-07-09T18:16:00Z">
            <w:rPr>
              <w:noProof/>
              <w:webHidden/>
            </w:rPr>
          </w:rPrChange>
        </w:rPr>
        <w:fldChar w:fldCharType="begin"/>
      </w:r>
      <w:r w:rsidR="00742BF2" w:rsidRPr="004E7DBD">
        <w:rPr>
          <w:noProof/>
          <w:webHidden/>
          <w:rPrChange w:id="1345" w:author="Alexandre Marcondes" w:date="2019-07-09T18:16:00Z">
            <w:rPr>
              <w:noProof/>
              <w:webHidden/>
            </w:rPr>
          </w:rPrChange>
        </w:rPr>
        <w:instrText xml:space="preserve"> PAGEREF _Toc11256251 \h </w:instrText>
      </w:r>
      <w:r w:rsidR="00742BF2" w:rsidRPr="004E7DBD">
        <w:rPr>
          <w:noProof/>
          <w:webHidden/>
          <w:rPrChange w:id="1346" w:author="Alexandre Marcondes" w:date="2019-07-09T18:16:00Z">
            <w:rPr>
              <w:noProof/>
              <w:webHidden/>
            </w:rPr>
          </w:rPrChange>
        </w:rPr>
      </w:r>
      <w:r w:rsidR="00742BF2" w:rsidRPr="004E7DBD">
        <w:rPr>
          <w:noProof/>
          <w:webHidden/>
          <w:rPrChange w:id="1347" w:author="Alexandre Marcondes" w:date="2019-07-09T18:16:00Z">
            <w:rPr>
              <w:noProof/>
              <w:webHidden/>
            </w:rPr>
          </w:rPrChange>
        </w:rPr>
        <w:fldChar w:fldCharType="separate"/>
      </w:r>
      <w:r w:rsidR="00A52A76" w:rsidRPr="004E7DBD">
        <w:rPr>
          <w:noProof/>
          <w:webHidden/>
          <w:rPrChange w:id="1348" w:author="Alexandre Marcondes" w:date="2019-07-09T18:16:00Z">
            <w:rPr>
              <w:noProof/>
              <w:webHidden/>
            </w:rPr>
          </w:rPrChange>
        </w:rPr>
        <w:t>21</w:t>
      </w:r>
      <w:r w:rsidR="00742BF2" w:rsidRPr="004E7DBD">
        <w:rPr>
          <w:noProof/>
          <w:webHidden/>
          <w:rPrChange w:id="1349" w:author="Alexandre Marcondes" w:date="2019-07-09T18:16:00Z">
            <w:rPr>
              <w:noProof/>
              <w:webHidden/>
            </w:rPr>
          </w:rPrChange>
        </w:rPr>
        <w:fldChar w:fldCharType="end"/>
      </w:r>
      <w:r w:rsidRPr="004E7DBD">
        <w:rPr>
          <w:noProof/>
          <w:rPrChange w:id="1350"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51" w:author="Alexandre Marcondes" w:date="2019-07-09T18:16:00Z">
            <w:rPr>
              <w:rFonts w:cstheme="minorBidi"/>
              <w:noProof/>
            </w:rPr>
          </w:rPrChange>
        </w:rPr>
      </w:pPr>
      <w:r w:rsidRPr="004E7DBD">
        <w:rPr>
          <w:rPrChange w:id="1352" w:author="Alexandre Marcondes" w:date="2019-07-09T18:16:00Z">
            <w:rPr/>
          </w:rPrChange>
        </w:rPr>
        <w:fldChar w:fldCharType="begin"/>
      </w:r>
      <w:r w:rsidRPr="004E7DBD">
        <w:rPr>
          <w:rPrChange w:id="1353" w:author="Alexandre Marcondes" w:date="2019-07-09T18:16:00Z">
            <w:rPr/>
          </w:rPrChange>
        </w:rPr>
        <w:instrText xml:space="preserve"> HYPERLINK \l "_Toc11256252" </w:instrText>
      </w:r>
      <w:r w:rsidRPr="004E7DBD">
        <w:rPr>
          <w:rPrChange w:id="1354" w:author="Alexandre Marcondes" w:date="2019-07-09T18:16:00Z">
            <w:rPr/>
          </w:rPrChange>
        </w:rPr>
        <w:fldChar w:fldCharType="separate"/>
      </w:r>
      <w:r w:rsidR="00742BF2" w:rsidRPr="004E7DBD">
        <w:rPr>
          <w:rStyle w:val="Hyperlink"/>
          <w:noProof/>
          <w:color w:val="auto"/>
          <w:rPrChange w:id="1355" w:author="Alexandre Marcondes" w:date="2019-07-09T18:16:00Z">
            <w:rPr>
              <w:rStyle w:val="Hyperlink"/>
              <w:noProof/>
            </w:rPr>
          </w:rPrChange>
        </w:rPr>
        <w:t>1.4</w:t>
      </w:r>
      <w:r w:rsidR="00742BF2" w:rsidRPr="004E7DBD">
        <w:rPr>
          <w:rFonts w:cstheme="minorBidi"/>
          <w:noProof/>
          <w:rPrChange w:id="1356" w:author="Alexandre Marcondes" w:date="2019-07-09T18:16:00Z">
            <w:rPr>
              <w:rFonts w:cstheme="minorBidi"/>
              <w:noProof/>
            </w:rPr>
          </w:rPrChange>
        </w:rPr>
        <w:tab/>
      </w:r>
      <w:r w:rsidR="00742BF2" w:rsidRPr="004E7DBD">
        <w:rPr>
          <w:rStyle w:val="Hyperlink"/>
          <w:noProof/>
          <w:color w:val="auto"/>
          <w:rPrChange w:id="1357" w:author="Alexandre Marcondes" w:date="2019-07-09T18:16:00Z">
            <w:rPr>
              <w:rStyle w:val="Hyperlink"/>
              <w:noProof/>
            </w:rPr>
          </w:rPrChange>
        </w:rPr>
        <w:t>Objetivos específicos</w:t>
      </w:r>
      <w:r w:rsidR="00742BF2" w:rsidRPr="004E7DBD">
        <w:rPr>
          <w:noProof/>
          <w:webHidden/>
          <w:rPrChange w:id="1358" w:author="Alexandre Marcondes" w:date="2019-07-09T18:16:00Z">
            <w:rPr>
              <w:noProof/>
              <w:webHidden/>
            </w:rPr>
          </w:rPrChange>
        </w:rPr>
        <w:tab/>
      </w:r>
      <w:r w:rsidR="00742BF2" w:rsidRPr="004E7DBD">
        <w:rPr>
          <w:noProof/>
          <w:webHidden/>
          <w:rPrChange w:id="1359" w:author="Alexandre Marcondes" w:date="2019-07-09T18:16:00Z">
            <w:rPr>
              <w:noProof/>
              <w:webHidden/>
            </w:rPr>
          </w:rPrChange>
        </w:rPr>
        <w:fldChar w:fldCharType="begin"/>
      </w:r>
      <w:r w:rsidR="00742BF2" w:rsidRPr="004E7DBD">
        <w:rPr>
          <w:noProof/>
          <w:webHidden/>
          <w:rPrChange w:id="1360" w:author="Alexandre Marcondes" w:date="2019-07-09T18:16:00Z">
            <w:rPr>
              <w:noProof/>
              <w:webHidden/>
            </w:rPr>
          </w:rPrChange>
        </w:rPr>
        <w:instrText xml:space="preserve"> PAGEREF _Toc11256252 \h </w:instrText>
      </w:r>
      <w:r w:rsidR="00742BF2" w:rsidRPr="004E7DBD">
        <w:rPr>
          <w:noProof/>
          <w:webHidden/>
          <w:rPrChange w:id="1361" w:author="Alexandre Marcondes" w:date="2019-07-09T18:16:00Z">
            <w:rPr>
              <w:noProof/>
              <w:webHidden/>
            </w:rPr>
          </w:rPrChange>
        </w:rPr>
      </w:r>
      <w:r w:rsidR="00742BF2" w:rsidRPr="004E7DBD">
        <w:rPr>
          <w:noProof/>
          <w:webHidden/>
          <w:rPrChange w:id="1362" w:author="Alexandre Marcondes" w:date="2019-07-09T18:16:00Z">
            <w:rPr>
              <w:noProof/>
              <w:webHidden/>
            </w:rPr>
          </w:rPrChange>
        </w:rPr>
        <w:fldChar w:fldCharType="separate"/>
      </w:r>
      <w:r w:rsidR="00A52A76" w:rsidRPr="004E7DBD">
        <w:rPr>
          <w:noProof/>
          <w:webHidden/>
          <w:rPrChange w:id="1363" w:author="Alexandre Marcondes" w:date="2019-07-09T18:16:00Z">
            <w:rPr>
              <w:noProof/>
              <w:webHidden/>
            </w:rPr>
          </w:rPrChange>
        </w:rPr>
        <w:t>21</w:t>
      </w:r>
      <w:r w:rsidR="00742BF2" w:rsidRPr="004E7DBD">
        <w:rPr>
          <w:noProof/>
          <w:webHidden/>
          <w:rPrChange w:id="1364" w:author="Alexandre Marcondes" w:date="2019-07-09T18:16:00Z">
            <w:rPr>
              <w:noProof/>
              <w:webHidden/>
            </w:rPr>
          </w:rPrChange>
        </w:rPr>
        <w:fldChar w:fldCharType="end"/>
      </w:r>
      <w:r w:rsidRPr="004E7DBD">
        <w:rPr>
          <w:noProof/>
          <w:rPrChange w:id="1365"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66" w:author="Alexandre Marcondes" w:date="2019-07-09T18:16:00Z">
            <w:rPr>
              <w:rFonts w:cstheme="minorBidi"/>
              <w:noProof/>
            </w:rPr>
          </w:rPrChange>
        </w:rPr>
      </w:pPr>
      <w:r w:rsidRPr="004E7DBD">
        <w:rPr>
          <w:rPrChange w:id="1367" w:author="Alexandre Marcondes" w:date="2019-07-09T18:16:00Z">
            <w:rPr/>
          </w:rPrChange>
        </w:rPr>
        <w:fldChar w:fldCharType="begin"/>
      </w:r>
      <w:r w:rsidRPr="004E7DBD">
        <w:rPr>
          <w:rPrChange w:id="1368" w:author="Alexandre Marcondes" w:date="2019-07-09T18:16:00Z">
            <w:rPr/>
          </w:rPrChange>
        </w:rPr>
        <w:instrText xml:space="preserve"> HYPERLINK \l "_Toc11256253" </w:instrText>
      </w:r>
      <w:r w:rsidRPr="004E7DBD">
        <w:rPr>
          <w:rPrChange w:id="1369" w:author="Alexandre Marcondes" w:date="2019-07-09T18:16:00Z">
            <w:rPr/>
          </w:rPrChange>
        </w:rPr>
        <w:fldChar w:fldCharType="separate"/>
      </w:r>
      <w:r w:rsidR="00742BF2" w:rsidRPr="004E7DBD">
        <w:rPr>
          <w:rStyle w:val="Hyperlink"/>
          <w:noProof/>
          <w:color w:val="auto"/>
          <w:rPrChange w:id="1370" w:author="Alexandre Marcondes" w:date="2019-07-09T18:16:00Z">
            <w:rPr>
              <w:rStyle w:val="Hyperlink"/>
              <w:noProof/>
            </w:rPr>
          </w:rPrChange>
        </w:rPr>
        <w:t>1.5</w:t>
      </w:r>
      <w:r w:rsidR="00742BF2" w:rsidRPr="004E7DBD">
        <w:rPr>
          <w:rFonts w:cstheme="minorBidi"/>
          <w:noProof/>
          <w:rPrChange w:id="1371" w:author="Alexandre Marcondes" w:date="2019-07-09T18:16:00Z">
            <w:rPr>
              <w:rFonts w:cstheme="minorBidi"/>
              <w:noProof/>
            </w:rPr>
          </w:rPrChange>
        </w:rPr>
        <w:tab/>
      </w:r>
      <w:r w:rsidR="00742BF2" w:rsidRPr="004E7DBD">
        <w:rPr>
          <w:rStyle w:val="Hyperlink"/>
          <w:noProof/>
          <w:color w:val="auto"/>
          <w:rPrChange w:id="1372" w:author="Alexandre Marcondes" w:date="2019-07-09T18:16:00Z">
            <w:rPr>
              <w:rStyle w:val="Hyperlink"/>
              <w:noProof/>
            </w:rPr>
          </w:rPrChange>
        </w:rPr>
        <w:t>Abordagem metodológica</w:t>
      </w:r>
      <w:r w:rsidR="00742BF2" w:rsidRPr="004E7DBD">
        <w:rPr>
          <w:noProof/>
          <w:webHidden/>
          <w:rPrChange w:id="1373" w:author="Alexandre Marcondes" w:date="2019-07-09T18:16:00Z">
            <w:rPr>
              <w:noProof/>
              <w:webHidden/>
            </w:rPr>
          </w:rPrChange>
        </w:rPr>
        <w:tab/>
      </w:r>
      <w:r w:rsidR="00742BF2" w:rsidRPr="004E7DBD">
        <w:rPr>
          <w:noProof/>
          <w:webHidden/>
          <w:rPrChange w:id="1374" w:author="Alexandre Marcondes" w:date="2019-07-09T18:16:00Z">
            <w:rPr>
              <w:noProof/>
              <w:webHidden/>
            </w:rPr>
          </w:rPrChange>
        </w:rPr>
        <w:fldChar w:fldCharType="begin"/>
      </w:r>
      <w:r w:rsidR="00742BF2" w:rsidRPr="004E7DBD">
        <w:rPr>
          <w:noProof/>
          <w:webHidden/>
          <w:rPrChange w:id="1375" w:author="Alexandre Marcondes" w:date="2019-07-09T18:16:00Z">
            <w:rPr>
              <w:noProof/>
              <w:webHidden/>
            </w:rPr>
          </w:rPrChange>
        </w:rPr>
        <w:instrText xml:space="preserve"> PAGEREF _Toc11256253 \h </w:instrText>
      </w:r>
      <w:r w:rsidR="00742BF2" w:rsidRPr="004E7DBD">
        <w:rPr>
          <w:noProof/>
          <w:webHidden/>
          <w:rPrChange w:id="1376" w:author="Alexandre Marcondes" w:date="2019-07-09T18:16:00Z">
            <w:rPr>
              <w:noProof/>
              <w:webHidden/>
            </w:rPr>
          </w:rPrChange>
        </w:rPr>
      </w:r>
      <w:r w:rsidR="00742BF2" w:rsidRPr="004E7DBD">
        <w:rPr>
          <w:noProof/>
          <w:webHidden/>
          <w:rPrChange w:id="1377" w:author="Alexandre Marcondes" w:date="2019-07-09T18:16:00Z">
            <w:rPr>
              <w:noProof/>
              <w:webHidden/>
            </w:rPr>
          </w:rPrChange>
        </w:rPr>
        <w:fldChar w:fldCharType="separate"/>
      </w:r>
      <w:r w:rsidR="00A52A76" w:rsidRPr="004E7DBD">
        <w:rPr>
          <w:noProof/>
          <w:webHidden/>
          <w:rPrChange w:id="1378" w:author="Alexandre Marcondes" w:date="2019-07-09T18:16:00Z">
            <w:rPr>
              <w:noProof/>
              <w:webHidden/>
            </w:rPr>
          </w:rPrChange>
        </w:rPr>
        <w:t>22</w:t>
      </w:r>
      <w:r w:rsidR="00742BF2" w:rsidRPr="004E7DBD">
        <w:rPr>
          <w:noProof/>
          <w:webHidden/>
          <w:rPrChange w:id="1379" w:author="Alexandre Marcondes" w:date="2019-07-09T18:16:00Z">
            <w:rPr>
              <w:noProof/>
              <w:webHidden/>
            </w:rPr>
          </w:rPrChange>
        </w:rPr>
        <w:fldChar w:fldCharType="end"/>
      </w:r>
      <w:r w:rsidRPr="004E7DBD">
        <w:rPr>
          <w:noProof/>
          <w:rPrChange w:id="1380"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81" w:author="Alexandre Marcondes" w:date="2019-07-09T18:16:00Z">
            <w:rPr>
              <w:rFonts w:cstheme="minorBidi"/>
              <w:noProof/>
            </w:rPr>
          </w:rPrChange>
        </w:rPr>
      </w:pPr>
      <w:r w:rsidRPr="004E7DBD">
        <w:rPr>
          <w:rPrChange w:id="1382" w:author="Alexandre Marcondes" w:date="2019-07-09T18:16:00Z">
            <w:rPr/>
          </w:rPrChange>
        </w:rPr>
        <w:fldChar w:fldCharType="begin"/>
      </w:r>
      <w:r w:rsidRPr="004E7DBD">
        <w:rPr>
          <w:rPrChange w:id="1383" w:author="Alexandre Marcondes" w:date="2019-07-09T18:16:00Z">
            <w:rPr/>
          </w:rPrChange>
        </w:rPr>
        <w:instrText xml:space="preserve"> HYPERLINK \l "_Toc11256254" </w:instrText>
      </w:r>
      <w:r w:rsidRPr="004E7DBD">
        <w:rPr>
          <w:rPrChange w:id="1384" w:author="Alexandre Marcondes" w:date="2019-07-09T18:16:00Z">
            <w:rPr/>
          </w:rPrChange>
        </w:rPr>
        <w:fldChar w:fldCharType="separate"/>
      </w:r>
      <w:r w:rsidR="00742BF2" w:rsidRPr="004E7DBD">
        <w:rPr>
          <w:rStyle w:val="Hyperlink"/>
          <w:noProof/>
          <w:color w:val="auto"/>
          <w:rPrChange w:id="1385" w:author="Alexandre Marcondes" w:date="2019-07-09T18:16:00Z">
            <w:rPr>
              <w:rStyle w:val="Hyperlink"/>
              <w:noProof/>
            </w:rPr>
          </w:rPrChange>
        </w:rPr>
        <w:t>1.6</w:t>
      </w:r>
      <w:r w:rsidR="00742BF2" w:rsidRPr="004E7DBD">
        <w:rPr>
          <w:rFonts w:cstheme="minorBidi"/>
          <w:noProof/>
          <w:rPrChange w:id="1386" w:author="Alexandre Marcondes" w:date="2019-07-09T18:16:00Z">
            <w:rPr>
              <w:rFonts w:cstheme="minorBidi"/>
              <w:noProof/>
            </w:rPr>
          </w:rPrChange>
        </w:rPr>
        <w:tab/>
      </w:r>
      <w:r w:rsidR="00742BF2" w:rsidRPr="004E7DBD">
        <w:rPr>
          <w:rStyle w:val="Hyperlink"/>
          <w:noProof/>
          <w:color w:val="auto"/>
          <w:rPrChange w:id="1387" w:author="Alexandre Marcondes" w:date="2019-07-09T18:16:00Z">
            <w:rPr>
              <w:rStyle w:val="Hyperlink"/>
              <w:noProof/>
            </w:rPr>
          </w:rPrChange>
        </w:rPr>
        <w:t>Trabalhos relacionados</w:t>
      </w:r>
      <w:r w:rsidR="00742BF2" w:rsidRPr="004E7DBD">
        <w:rPr>
          <w:noProof/>
          <w:webHidden/>
          <w:rPrChange w:id="1388" w:author="Alexandre Marcondes" w:date="2019-07-09T18:16:00Z">
            <w:rPr>
              <w:noProof/>
              <w:webHidden/>
            </w:rPr>
          </w:rPrChange>
        </w:rPr>
        <w:tab/>
      </w:r>
      <w:r w:rsidR="00742BF2" w:rsidRPr="004E7DBD">
        <w:rPr>
          <w:noProof/>
          <w:webHidden/>
          <w:rPrChange w:id="1389" w:author="Alexandre Marcondes" w:date="2019-07-09T18:16:00Z">
            <w:rPr>
              <w:noProof/>
              <w:webHidden/>
            </w:rPr>
          </w:rPrChange>
        </w:rPr>
        <w:fldChar w:fldCharType="begin"/>
      </w:r>
      <w:r w:rsidR="00742BF2" w:rsidRPr="004E7DBD">
        <w:rPr>
          <w:noProof/>
          <w:webHidden/>
          <w:rPrChange w:id="1390" w:author="Alexandre Marcondes" w:date="2019-07-09T18:16:00Z">
            <w:rPr>
              <w:noProof/>
              <w:webHidden/>
            </w:rPr>
          </w:rPrChange>
        </w:rPr>
        <w:instrText xml:space="preserve"> PAGEREF _Toc11256254 \h </w:instrText>
      </w:r>
      <w:r w:rsidR="00742BF2" w:rsidRPr="004E7DBD">
        <w:rPr>
          <w:noProof/>
          <w:webHidden/>
          <w:rPrChange w:id="1391" w:author="Alexandre Marcondes" w:date="2019-07-09T18:16:00Z">
            <w:rPr>
              <w:noProof/>
              <w:webHidden/>
            </w:rPr>
          </w:rPrChange>
        </w:rPr>
      </w:r>
      <w:r w:rsidR="00742BF2" w:rsidRPr="004E7DBD">
        <w:rPr>
          <w:noProof/>
          <w:webHidden/>
          <w:rPrChange w:id="1392" w:author="Alexandre Marcondes" w:date="2019-07-09T18:16:00Z">
            <w:rPr>
              <w:noProof/>
              <w:webHidden/>
            </w:rPr>
          </w:rPrChange>
        </w:rPr>
        <w:fldChar w:fldCharType="separate"/>
      </w:r>
      <w:r w:rsidR="00A52A76" w:rsidRPr="004E7DBD">
        <w:rPr>
          <w:noProof/>
          <w:webHidden/>
          <w:rPrChange w:id="1393" w:author="Alexandre Marcondes" w:date="2019-07-09T18:16:00Z">
            <w:rPr>
              <w:noProof/>
              <w:webHidden/>
            </w:rPr>
          </w:rPrChange>
        </w:rPr>
        <w:t>23</w:t>
      </w:r>
      <w:r w:rsidR="00742BF2" w:rsidRPr="004E7DBD">
        <w:rPr>
          <w:noProof/>
          <w:webHidden/>
          <w:rPrChange w:id="1394" w:author="Alexandre Marcondes" w:date="2019-07-09T18:16:00Z">
            <w:rPr>
              <w:noProof/>
              <w:webHidden/>
            </w:rPr>
          </w:rPrChange>
        </w:rPr>
        <w:fldChar w:fldCharType="end"/>
      </w:r>
      <w:r w:rsidRPr="004E7DBD">
        <w:rPr>
          <w:noProof/>
          <w:rPrChange w:id="1395"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396" w:author="Alexandre Marcondes" w:date="2019-07-09T18:16:00Z">
            <w:rPr>
              <w:rFonts w:cstheme="minorBidi"/>
              <w:noProof/>
            </w:rPr>
          </w:rPrChange>
        </w:rPr>
      </w:pPr>
      <w:r w:rsidRPr="004E7DBD">
        <w:rPr>
          <w:rPrChange w:id="1397" w:author="Alexandre Marcondes" w:date="2019-07-09T18:16:00Z">
            <w:rPr/>
          </w:rPrChange>
        </w:rPr>
        <w:fldChar w:fldCharType="begin"/>
      </w:r>
      <w:r w:rsidRPr="004E7DBD">
        <w:rPr>
          <w:rPrChange w:id="1398" w:author="Alexandre Marcondes" w:date="2019-07-09T18:16:00Z">
            <w:rPr/>
          </w:rPrChange>
        </w:rPr>
        <w:instrText xml:space="preserve"> HYPERLINK \l "_Toc11256255" </w:instrText>
      </w:r>
      <w:r w:rsidRPr="004E7DBD">
        <w:rPr>
          <w:rPrChange w:id="1399" w:author="Alexandre Marcondes" w:date="2019-07-09T18:16:00Z">
            <w:rPr/>
          </w:rPrChange>
        </w:rPr>
        <w:fldChar w:fldCharType="separate"/>
      </w:r>
      <w:r w:rsidR="00742BF2" w:rsidRPr="004E7DBD">
        <w:rPr>
          <w:rStyle w:val="Hyperlink"/>
          <w:noProof/>
          <w:color w:val="auto"/>
          <w:rPrChange w:id="1400" w:author="Alexandre Marcondes" w:date="2019-07-09T18:16:00Z">
            <w:rPr>
              <w:rStyle w:val="Hyperlink"/>
              <w:noProof/>
            </w:rPr>
          </w:rPrChange>
        </w:rPr>
        <w:t>1.7</w:t>
      </w:r>
      <w:r w:rsidR="00742BF2" w:rsidRPr="004E7DBD">
        <w:rPr>
          <w:rFonts w:cstheme="minorBidi"/>
          <w:noProof/>
          <w:rPrChange w:id="1401" w:author="Alexandre Marcondes" w:date="2019-07-09T18:16:00Z">
            <w:rPr>
              <w:rFonts w:cstheme="minorBidi"/>
              <w:noProof/>
            </w:rPr>
          </w:rPrChange>
        </w:rPr>
        <w:tab/>
      </w:r>
      <w:r w:rsidR="00742BF2" w:rsidRPr="004E7DBD">
        <w:rPr>
          <w:rStyle w:val="Hyperlink"/>
          <w:noProof/>
          <w:color w:val="auto"/>
          <w:rPrChange w:id="1402" w:author="Alexandre Marcondes" w:date="2019-07-09T18:16:00Z">
            <w:rPr>
              <w:rStyle w:val="Hyperlink"/>
              <w:noProof/>
            </w:rPr>
          </w:rPrChange>
        </w:rPr>
        <w:t>Estrutura do documento</w:t>
      </w:r>
      <w:r w:rsidR="00742BF2" w:rsidRPr="004E7DBD">
        <w:rPr>
          <w:noProof/>
          <w:webHidden/>
          <w:rPrChange w:id="1403" w:author="Alexandre Marcondes" w:date="2019-07-09T18:16:00Z">
            <w:rPr>
              <w:noProof/>
              <w:webHidden/>
            </w:rPr>
          </w:rPrChange>
        </w:rPr>
        <w:tab/>
      </w:r>
      <w:r w:rsidR="00742BF2" w:rsidRPr="004E7DBD">
        <w:rPr>
          <w:noProof/>
          <w:webHidden/>
          <w:rPrChange w:id="1404" w:author="Alexandre Marcondes" w:date="2019-07-09T18:16:00Z">
            <w:rPr>
              <w:noProof/>
              <w:webHidden/>
            </w:rPr>
          </w:rPrChange>
        </w:rPr>
        <w:fldChar w:fldCharType="begin"/>
      </w:r>
      <w:r w:rsidR="00742BF2" w:rsidRPr="004E7DBD">
        <w:rPr>
          <w:noProof/>
          <w:webHidden/>
          <w:rPrChange w:id="1405" w:author="Alexandre Marcondes" w:date="2019-07-09T18:16:00Z">
            <w:rPr>
              <w:noProof/>
              <w:webHidden/>
            </w:rPr>
          </w:rPrChange>
        </w:rPr>
        <w:instrText xml:space="preserve"> PAGEREF _Toc11256255 \h </w:instrText>
      </w:r>
      <w:r w:rsidR="00742BF2" w:rsidRPr="004E7DBD">
        <w:rPr>
          <w:noProof/>
          <w:webHidden/>
          <w:rPrChange w:id="1406" w:author="Alexandre Marcondes" w:date="2019-07-09T18:16:00Z">
            <w:rPr>
              <w:noProof/>
              <w:webHidden/>
            </w:rPr>
          </w:rPrChange>
        </w:rPr>
      </w:r>
      <w:r w:rsidR="00742BF2" w:rsidRPr="004E7DBD">
        <w:rPr>
          <w:noProof/>
          <w:webHidden/>
          <w:rPrChange w:id="1407" w:author="Alexandre Marcondes" w:date="2019-07-09T18:16:00Z">
            <w:rPr>
              <w:noProof/>
              <w:webHidden/>
            </w:rPr>
          </w:rPrChange>
        </w:rPr>
        <w:fldChar w:fldCharType="separate"/>
      </w:r>
      <w:r w:rsidR="00A52A76" w:rsidRPr="004E7DBD">
        <w:rPr>
          <w:noProof/>
          <w:webHidden/>
          <w:rPrChange w:id="1408" w:author="Alexandre Marcondes" w:date="2019-07-09T18:16:00Z">
            <w:rPr>
              <w:noProof/>
              <w:webHidden/>
            </w:rPr>
          </w:rPrChange>
        </w:rPr>
        <w:t>25</w:t>
      </w:r>
      <w:r w:rsidR="00742BF2" w:rsidRPr="004E7DBD">
        <w:rPr>
          <w:noProof/>
          <w:webHidden/>
          <w:rPrChange w:id="1409" w:author="Alexandre Marcondes" w:date="2019-07-09T18:16:00Z">
            <w:rPr>
              <w:noProof/>
              <w:webHidden/>
            </w:rPr>
          </w:rPrChange>
        </w:rPr>
        <w:fldChar w:fldCharType="end"/>
      </w:r>
      <w:r w:rsidRPr="004E7DBD">
        <w:rPr>
          <w:noProof/>
          <w:rPrChange w:id="1410"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1411" w:author="Alexandre Marcondes" w:date="2019-07-09T18:16:00Z">
            <w:rPr>
              <w:rFonts w:asciiTheme="minorHAnsi" w:hAnsiTheme="minorHAnsi" w:cstheme="minorBidi"/>
              <w:b w:val="0"/>
              <w:sz w:val="22"/>
              <w:szCs w:val="22"/>
            </w:rPr>
          </w:rPrChange>
        </w:rPr>
      </w:pPr>
      <w:r w:rsidRPr="004E7DBD">
        <w:rPr>
          <w:rPrChange w:id="1412" w:author="Alexandre Marcondes" w:date="2019-07-09T18:16:00Z">
            <w:rPr/>
          </w:rPrChange>
        </w:rPr>
        <w:fldChar w:fldCharType="begin"/>
      </w:r>
      <w:r w:rsidRPr="004E7DBD">
        <w:rPr>
          <w:rPrChange w:id="1413" w:author="Alexandre Marcondes" w:date="2019-07-09T18:16:00Z">
            <w:rPr/>
          </w:rPrChange>
        </w:rPr>
        <w:instrText xml:space="preserve"> HYPERLINK \l "_Toc11256256" </w:instrText>
      </w:r>
      <w:r w:rsidRPr="004E7DBD">
        <w:rPr>
          <w:rPrChange w:id="1414" w:author="Alexandre Marcondes" w:date="2019-07-09T18:16:00Z">
            <w:rPr/>
          </w:rPrChange>
        </w:rPr>
        <w:fldChar w:fldCharType="separate"/>
      </w:r>
      <w:r w:rsidR="00742BF2" w:rsidRPr="004E7DBD">
        <w:rPr>
          <w:rStyle w:val="Hyperlink"/>
          <w:color w:val="auto"/>
          <w:rPrChange w:id="1415" w:author="Alexandre Marcondes" w:date="2019-07-09T18:16:00Z">
            <w:rPr>
              <w:rStyle w:val="Hyperlink"/>
            </w:rPr>
          </w:rPrChange>
        </w:rPr>
        <w:t>2</w:t>
      </w:r>
      <w:r w:rsidR="00742BF2" w:rsidRPr="004E7DBD">
        <w:rPr>
          <w:rFonts w:asciiTheme="minorHAnsi" w:hAnsiTheme="minorHAnsi" w:cstheme="minorBidi"/>
          <w:b w:val="0"/>
          <w:sz w:val="22"/>
          <w:szCs w:val="22"/>
          <w:rPrChange w:id="1416" w:author="Alexandre Marcondes" w:date="2019-07-09T18:16:00Z">
            <w:rPr>
              <w:rFonts w:asciiTheme="minorHAnsi" w:hAnsiTheme="minorHAnsi" w:cstheme="minorBidi"/>
              <w:b w:val="0"/>
              <w:sz w:val="22"/>
              <w:szCs w:val="22"/>
            </w:rPr>
          </w:rPrChange>
        </w:rPr>
        <w:tab/>
      </w:r>
      <w:r w:rsidR="00742BF2" w:rsidRPr="004E7DBD">
        <w:rPr>
          <w:rStyle w:val="Hyperlink"/>
          <w:color w:val="auto"/>
          <w:rPrChange w:id="1417" w:author="Alexandre Marcondes" w:date="2019-07-09T18:16:00Z">
            <w:rPr>
              <w:rStyle w:val="Hyperlink"/>
            </w:rPr>
          </w:rPrChange>
        </w:rPr>
        <w:t>A EMPRESA</w:t>
      </w:r>
      <w:r w:rsidR="00742BF2" w:rsidRPr="004E7DBD">
        <w:rPr>
          <w:webHidden/>
          <w:rPrChange w:id="1418" w:author="Alexandre Marcondes" w:date="2019-07-09T18:16:00Z">
            <w:rPr>
              <w:webHidden/>
            </w:rPr>
          </w:rPrChange>
        </w:rPr>
        <w:tab/>
      </w:r>
      <w:r w:rsidR="00742BF2" w:rsidRPr="004E7DBD">
        <w:rPr>
          <w:webHidden/>
          <w:rPrChange w:id="1419" w:author="Alexandre Marcondes" w:date="2019-07-09T18:16:00Z">
            <w:rPr>
              <w:webHidden/>
            </w:rPr>
          </w:rPrChange>
        </w:rPr>
        <w:fldChar w:fldCharType="begin"/>
      </w:r>
      <w:r w:rsidR="00742BF2" w:rsidRPr="004E7DBD">
        <w:rPr>
          <w:webHidden/>
          <w:rPrChange w:id="1420" w:author="Alexandre Marcondes" w:date="2019-07-09T18:16:00Z">
            <w:rPr>
              <w:webHidden/>
            </w:rPr>
          </w:rPrChange>
        </w:rPr>
        <w:instrText xml:space="preserve"> PAGEREF _Toc11256256 \h </w:instrText>
      </w:r>
      <w:r w:rsidR="00742BF2" w:rsidRPr="004E7DBD">
        <w:rPr>
          <w:webHidden/>
          <w:rPrChange w:id="1421" w:author="Alexandre Marcondes" w:date="2019-07-09T18:16:00Z">
            <w:rPr>
              <w:webHidden/>
            </w:rPr>
          </w:rPrChange>
        </w:rPr>
      </w:r>
      <w:r w:rsidR="00742BF2" w:rsidRPr="004E7DBD">
        <w:rPr>
          <w:webHidden/>
          <w:rPrChange w:id="1422" w:author="Alexandre Marcondes" w:date="2019-07-09T18:16:00Z">
            <w:rPr>
              <w:webHidden/>
            </w:rPr>
          </w:rPrChange>
        </w:rPr>
        <w:fldChar w:fldCharType="separate"/>
      </w:r>
      <w:r w:rsidR="00A52A76" w:rsidRPr="004E7DBD">
        <w:rPr>
          <w:webHidden/>
          <w:rPrChange w:id="1423" w:author="Alexandre Marcondes" w:date="2019-07-09T18:16:00Z">
            <w:rPr>
              <w:webHidden/>
            </w:rPr>
          </w:rPrChange>
        </w:rPr>
        <w:t>27</w:t>
      </w:r>
      <w:r w:rsidR="00742BF2" w:rsidRPr="004E7DBD">
        <w:rPr>
          <w:webHidden/>
          <w:rPrChange w:id="1424" w:author="Alexandre Marcondes" w:date="2019-07-09T18:16:00Z">
            <w:rPr>
              <w:webHidden/>
            </w:rPr>
          </w:rPrChange>
        </w:rPr>
        <w:fldChar w:fldCharType="end"/>
      </w:r>
      <w:r w:rsidRPr="004E7DBD">
        <w:rPr>
          <w:rPrChange w:id="1425"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1426" w:author="Alexandre Marcondes" w:date="2019-07-09T18:16:00Z">
            <w:rPr>
              <w:rFonts w:cstheme="minorBidi"/>
              <w:noProof/>
            </w:rPr>
          </w:rPrChange>
        </w:rPr>
      </w:pPr>
      <w:r w:rsidRPr="004E7DBD">
        <w:rPr>
          <w:rPrChange w:id="1427" w:author="Alexandre Marcondes" w:date="2019-07-09T18:16:00Z">
            <w:rPr/>
          </w:rPrChange>
        </w:rPr>
        <w:fldChar w:fldCharType="begin"/>
      </w:r>
      <w:r w:rsidRPr="004E7DBD">
        <w:rPr>
          <w:rPrChange w:id="1428" w:author="Alexandre Marcondes" w:date="2019-07-09T18:16:00Z">
            <w:rPr/>
          </w:rPrChange>
        </w:rPr>
        <w:instrText xml:space="preserve"> HYPERLINK \l "_Toc11256257" </w:instrText>
      </w:r>
      <w:r w:rsidRPr="004E7DBD">
        <w:rPr>
          <w:rPrChange w:id="1429" w:author="Alexandre Marcondes" w:date="2019-07-09T18:16:00Z">
            <w:rPr/>
          </w:rPrChange>
        </w:rPr>
        <w:fldChar w:fldCharType="separate"/>
      </w:r>
      <w:r w:rsidR="00742BF2" w:rsidRPr="004E7DBD">
        <w:rPr>
          <w:rStyle w:val="Hyperlink"/>
          <w:noProof/>
          <w:color w:val="auto"/>
          <w:rPrChange w:id="1430" w:author="Alexandre Marcondes" w:date="2019-07-09T18:16:00Z">
            <w:rPr>
              <w:rStyle w:val="Hyperlink"/>
              <w:noProof/>
            </w:rPr>
          </w:rPrChange>
        </w:rPr>
        <w:t>2.1</w:t>
      </w:r>
      <w:r w:rsidR="00742BF2" w:rsidRPr="004E7DBD">
        <w:rPr>
          <w:rFonts w:cstheme="minorBidi"/>
          <w:noProof/>
          <w:rPrChange w:id="1431" w:author="Alexandre Marcondes" w:date="2019-07-09T18:16:00Z">
            <w:rPr>
              <w:rFonts w:cstheme="minorBidi"/>
              <w:noProof/>
            </w:rPr>
          </w:rPrChange>
        </w:rPr>
        <w:tab/>
      </w:r>
      <w:r w:rsidR="00742BF2" w:rsidRPr="004E7DBD">
        <w:rPr>
          <w:rStyle w:val="Hyperlink"/>
          <w:noProof/>
          <w:color w:val="auto"/>
          <w:rPrChange w:id="1432" w:author="Alexandre Marcondes" w:date="2019-07-09T18:16:00Z">
            <w:rPr>
              <w:rStyle w:val="Hyperlink"/>
              <w:noProof/>
            </w:rPr>
          </w:rPrChange>
        </w:rPr>
        <w:t>A Fundação CERTI</w:t>
      </w:r>
      <w:r w:rsidR="00742BF2" w:rsidRPr="004E7DBD">
        <w:rPr>
          <w:noProof/>
          <w:webHidden/>
          <w:rPrChange w:id="1433" w:author="Alexandre Marcondes" w:date="2019-07-09T18:16:00Z">
            <w:rPr>
              <w:noProof/>
              <w:webHidden/>
            </w:rPr>
          </w:rPrChange>
        </w:rPr>
        <w:tab/>
      </w:r>
      <w:r w:rsidR="00742BF2" w:rsidRPr="004E7DBD">
        <w:rPr>
          <w:noProof/>
          <w:webHidden/>
          <w:rPrChange w:id="1434" w:author="Alexandre Marcondes" w:date="2019-07-09T18:16:00Z">
            <w:rPr>
              <w:noProof/>
              <w:webHidden/>
            </w:rPr>
          </w:rPrChange>
        </w:rPr>
        <w:fldChar w:fldCharType="begin"/>
      </w:r>
      <w:r w:rsidR="00742BF2" w:rsidRPr="004E7DBD">
        <w:rPr>
          <w:noProof/>
          <w:webHidden/>
          <w:rPrChange w:id="1435" w:author="Alexandre Marcondes" w:date="2019-07-09T18:16:00Z">
            <w:rPr>
              <w:noProof/>
              <w:webHidden/>
            </w:rPr>
          </w:rPrChange>
        </w:rPr>
        <w:instrText xml:space="preserve"> PAGEREF _Toc11256257 \h </w:instrText>
      </w:r>
      <w:r w:rsidR="00742BF2" w:rsidRPr="004E7DBD">
        <w:rPr>
          <w:noProof/>
          <w:webHidden/>
          <w:rPrChange w:id="1436" w:author="Alexandre Marcondes" w:date="2019-07-09T18:16:00Z">
            <w:rPr>
              <w:noProof/>
              <w:webHidden/>
            </w:rPr>
          </w:rPrChange>
        </w:rPr>
      </w:r>
      <w:r w:rsidR="00742BF2" w:rsidRPr="004E7DBD">
        <w:rPr>
          <w:noProof/>
          <w:webHidden/>
          <w:rPrChange w:id="1437" w:author="Alexandre Marcondes" w:date="2019-07-09T18:16:00Z">
            <w:rPr>
              <w:noProof/>
              <w:webHidden/>
            </w:rPr>
          </w:rPrChange>
        </w:rPr>
        <w:fldChar w:fldCharType="separate"/>
      </w:r>
      <w:r w:rsidR="00A52A76" w:rsidRPr="004E7DBD">
        <w:rPr>
          <w:noProof/>
          <w:webHidden/>
          <w:rPrChange w:id="1438" w:author="Alexandre Marcondes" w:date="2019-07-09T18:16:00Z">
            <w:rPr>
              <w:noProof/>
              <w:webHidden/>
            </w:rPr>
          </w:rPrChange>
        </w:rPr>
        <w:t>27</w:t>
      </w:r>
      <w:r w:rsidR="00742BF2" w:rsidRPr="004E7DBD">
        <w:rPr>
          <w:noProof/>
          <w:webHidden/>
          <w:rPrChange w:id="1439" w:author="Alexandre Marcondes" w:date="2019-07-09T18:16:00Z">
            <w:rPr>
              <w:noProof/>
              <w:webHidden/>
            </w:rPr>
          </w:rPrChange>
        </w:rPr>
        <w:fldChar w:fldCharType="end"/>
      </w:r>
      <w:r w:rsidRPr="004E7DBD">
        <w:rPr>
          <w:noProof/>
          <w:rPrChange w:id="1440"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441" w:author="Alexandre Marcondes" w:date="2019-07-09T18:16:00Z">
            <w:rPr>
              <w:rFonts w:cstheme="minorBidi"/>
              <w:noProof/>
            </w:rPr>
          </w:rPrChange>
        </w:rPr>
      </w:pPr>
      <w:r w:rsidRPr="004E7DBD">
        <w:rPr>
          <w:rPrChange w:id="1442" w:author="Alexandre Marcondes" w:date="2019-07-09T18:16:00Z">
            <w:rPr/>
          </w:rPrChange>
        </w:rPr>
        <w:fldChar w:fldCharType="begin"/>
      </w:r>
      <w:r w:rsidRPr="004E7DBD">
        <w:rPr>
          <w:rPrChange w:id="1443" w:author="Alexandre Marcondes" w:date="2019-07-09T18:16:00Z">
            <w:rPr/>
          </w:rPrChange>
        </w:rPr>
        <w:instrText xml:space="preserve"> HYPERLINK \l "_Toc11256258" </w:instrText>
      </w:r>
      <w:r w:rsidRPr="004E7DBD">
        <w:rPr>
          <w:rPrChange w:id="1444" w:author="Alexandre Marcondes" w:date="2019-07-09T18:16:00Z">
            <w:rPr/>
          </w:rPrChange>
        </w:rPr>
        <w:fldChar w:fldCharType="separate"/>
      </w:r>
      <w:r w:rsidR="00742BF2" w:rsidRPr="004E7DBD">
        <w:rPr>
          <w:rStyle w:val="Hyperlink"/>
          <w:noProof/>
          <w:color w:val="auto"/>
          <w:rPrChange w:id="1445" w:author="Alexandre Marcondes" w:date="2019-07-09T18:16:00Z">
            <w:rPr>
              <w:rStyle w:val="Hyperlink"/>
              <w:noProof/>
            </w:rPr>
          </w:rPrChange>
        </w:rPr>
        <w:t>2.2</w:t>
      </w:r>
      <w:r w:rsidR="00742BF2" w:rsidRPr="004E7DBD">
        <w:rPr>
          <w:rFonts w:cstheme="minorBidi"/>
          <w:noProof/>
          <w:rPrChange w:id="1446" w:author="Alexandre Marcondes" w:date="2019-07-09T18:16:00Z">
            <w:rPr>
              <w:rFonts w:cstheme="minorBidi"/>
              <w:noProof/>
            </w:rPr>
          </w:rPrChange>
        </w:rPr>
        <w:tab/>
      </w:r>
      <w:r w:rsidR="00742BF2" w:rsidRPr="004E7DBD">
        <w:rPr>
          <w:rStyle w:val="Hyperlink"/>
          <w:noProof/>
          <w:color w:val="auto"/>
          <w:rPrChange w:id="1447" w:author="Alexandre Marcondes" w:date="2019-07-09T18:16:00Z">
            <w:rPr>
              <w:rStyle w:val="Hyperlink"/>
              <w:noProof/>
            </w:rPr>
          </w:rPrChange>
        </w:rPr>
        <w:t>O autor</w:t>
      </w:r>
      <w:r w:rsidR="00742BF2" w:rsidRPr="004E7DBD">
        <w:rPr>
          <w:noProof/>
          <w:webHidden/>
          <w:rPrChange w:id="1448" w:author="Alexandre Marcondes" w:date="2019-07-09T18:16:00Z">
            <w:rPr>
              <w:noProof/>
              <w:webHidden/>
            </w:rPr>
          </w:rPrChange>
        </w:rPr>
        <w:tab/>
      </w:r>
      <w:r w:rsidR="00742BF2" w:rsidRPr="004E7DBD">
        <w:rPr>
          <w:noProof/>
          <w:webHidden/>
          <w:rPrChange w:id="1449" w:author="Alexandre Marcondes" w:date="2019-07-09T18:16:00Z">
            <w:rPr>
              <w:noProof/>
              <w:webHidden/>
            </w:rPr>
          </w:rPrChange>
        </w:rPr>
        <w:fldChar w:fldCharType="begin"/>
      </w:r>
      <w:r w:rsidR="00742BF2" w:rsidRPr="004E7DBD">
        <w:rPr>
          <w:noProof/>
          <w:webHidden/>
          <w:rPrChange w:id="1450" w:author="Alexandre Marcondes" w:date="2019-07-09T18:16:00Z">
            <w:rPr>
              <w:noProof/>
              <w:webHidden/>
            </w:rPr>
          </w:rPrChange>
        </w:rPr>
        <w:instrText xml:space="preserve"> PAGEREF _Toc11256258 \h </w:instrText>
      </w:r>
      <w:r w:rsidR="00742BF2" w:rsidRPr="004E7DBD">
        <w:rPr>
          <w:noProof/>
          <w:webHidden/>
          <w:rPrChange w:id="1451" w:author="Alexandre Marcondes" w:date="2019-07-09T18:16:00Z">
            <w:rPr>
              <w:noProof/>
              <w:webHidden/>
            </w:rPr>
          </w:rPrChange>
        </w:rPr>
      </w:r>
      <w:r w:rsidR="00742BF2" w:rsidRPr="004E7DBD">
        <w:rPr>
          <w:noProof/>
          <w:webHidden/>
          <w:rPrChange w:id="1452" w:author="Alexandre Marcondes" w:date="2019-07-09T18:16:00Z">
            <w:rPr>
              <w:noProof/>
              <w:webHidden/>
            </w:rPr>
          </w:rPrChange>
        </w:rPr>
        <w:fldChar w:fldCharType="separate"/>
      </w:r>
      <w:r w:rsidR="00A52A76" w:rsidRPr="004E7DBD">
        <w:rPr>
          <w:noProof/>
          <w:webHidden/>
          <w:rPrChange w:id="1453" w:author="Alexandre Marcondes" w:date="2019-07-09T18:16:00Z">
            <w:rPr>
              <w:noProof/>
              <w:webHidden/>
            </w:rPr>
          </w:rPrChange>
        </w:rPr>
        <w:t>28</w:t>
      </w:r>
      <w:r w:rsidR="00742BF2" w:rsidRPr="004E7DBD">
        <w:rPr>
          <w:noProof/>
          <w:webHidden/>
          <w:rPrChange w:id="1454" w:author="Alexandre Marcondes" w:date="2019-07-09T18:16:00Z">
            <w:rPr>
              <w:noProof/>
              <w:webHidden/>
            </w:rPr>
          </w:rPrChange>
        </w:rPr>
        <w:fldChar w:fldCharType="end"/>
      </w:r>
      <w:r w:rsidRPr="004E7DBD">
        <w:rPr>
          <w:noProof/>
          <w:rPrChange w:id="1455"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1456" w:author="Alexandre Marcondes" w:date="2019-07-09T18:16:00Z">
            <w:rPr>
              <w:rFonts w:asciiTheme="minorHAnsi" w:hAnsiTheme="minorHAnsi" w:cstheme="minorBidi"/>
              <w:b w:val="0"/>
              <w:sz w:val="22"/>
              <w:szCs w:val="22"/>
            </w:rPr>
          </w:rPrChange>
        </w:rPr>
      </w:pPr>
      <w:r w:rsidRPr="004E7DBD">
        <w:rPr>
          <w:rPrChange w:id="1457" w:author="Alexandre Marcondes" w:date="2019-07-09T18:16:00Z">
            <w:rPr/>
          </w:rPrChange>
        </w:rPr>
        <w:fldChar w:fldCharType="begin"/>
      </w:r>
      <w:r w:rsidRPr="004E7DBD">
        <w:rPr>
          <w:rPrChange w:id="1458" w:author="Alexandre Marcondes" w:date="2019-07-09T18:16:00Z">
            <w:rPr/>
          </w:rPrChange>
        </w:rPr>
        <w:instrText xml:space="preserve"> HYPERLINK \l "_Toc11256259" </w:instrText>
      </w:r>
      <w:r w:rsidRPr="004E7DBD">
        <w:rPr>
          <w:rPrChange w:id="1459" w:author="Alexandre Marcondes" w:date="2019-07-09T18:16:00Z">
            <w:rPr/>
          </w:rPrChange>
        </w:rPr>
        <w:fldChar w:fldCharType="separate"/>
      </w:r>
      <w:r w:rsidR="00742BF2" w:rsidRPr="004E7DBD">
        <w:rPr>
          <w:rStyle w:val="Hyperlink"/>
          <w:color w:val="auto"/>
          <w:rPrChange w:id="1460" w:author="Alexandre Marcondes" w:date="2019-07-09T18:16:00Z">
            <w:rPr>
              <w:rStyle w:val="Hyperlink"/>
            </w:rPr>
          </w:rPrChange>
        </w:rPr>
        <w:t>3</w:t>
      </w:r>
      <w:r w:rsidR="00742BF2" w:rsidRPr="004E7DBD">
        <w:rPr>
          <w:rFonts w:asciiTheme="minorHAnsi" w:hAnsiTheme="minorHAnsi" w:cstheme="minorBidi"/>
          <w:b w:val="0"/>
          <w:sz w:val="22"/>
          <w:szCs w:val="22"/>
          <w:rPrChange w:id="1461" w:author="Alexandre Marcondes" w:date="2019-07-09T18:16:00Z">
            <w:rPr>
              <w:rFonts w:asciiTheme="minorHAnsi" w:hAnsiTheme="minorHAnsi" w:cstheme="minorBidi"/>
              <w:b w:val="0"/>
              <w:sz w:val="22"/>
              <w:szCs w:val="22"/>
            </w:rPr>
          </w:rPrChange>
        </w:rPr>
        <w:tab/>
      </w:r>
      <w:r w:rsidR="00742BF2" w:rsidRPr="004E7DBD">
        <w:rPr>
          <w:rStyle w:val="Hyperlink"/>
          <w:color w:val="auto"/>
          <w:rPrChange w:id="1462" w:author="Alexandre Marcondes" w:date="2019-07-09T18:16:00Z">
            <w:rPr>
              <w:rStyle w:val="Hyperlink"/>
            </w:rPr>
          </w:rPrChange>
        </w:rPr>
        <w:t>FUNDAMENTACÃO TEÓRICA</w:t>
      </w:r>
      <w:r w:rsidR="00742BF2" w:rsidRPr="004E7DBD">
        <w:rPr>
          <w:webHidden/>
          <w:rPrChange w:id="1463" w:author="Alexandre Marcondes" w:date="2019-07-09T18:16:00Z">
            <w:rPr>
              <w:webHidden/>
            </w:rPr>
          </w:rPrChange>
        </w:rPr>
        <w:tab/>
      </w:r>
      <w:r w:rsidR="00742BF2" w:rsidRPr="004E7DBD">
        <w:rPr>
          <w:webHidden/>
          <w:rPrChange w:id="1464" w:author="Alexandre Marcondes" w:date="2019-07-09T18:16:00Z">
            <w:rPr>
              <w:webHidden/>
            </w:rPr>
          </w:rPrChange>
        </w:rPr>
        <w:fldChar w:fldCharType="begin"/>
      </w:r>
      <w:r w:rsidR="00742BF2" w:rsidRPr="004E7DBD">
        <w:rPr>
          <w:webHidden/>
          <w:rPrChange w:id="1465" w:author="Alexandre Marcondes" w:date="2019-07-09T18:16:00Z">
            <w:rPr>
              <w:webHidden/>
            </w:rPr>
          </w:rPrChange>
        </w:rPr>
        <w:instrText xml:space="preserve"> PAGEREF _Toc11256259 \h </w:instrText>
      </w:r>
      <w:r w:rsidR="00742BF2" w:rsidRPr="004E7DBD">
        <w:rPr>
          <w:webHidden/>
          <w:rPrChange w:id="1466" w:author="Alexandre Marcondes" w:date="2019-07-09T18:16:00Z">
            <w:rPr>
              <w:webHidden/>
            </w:rPr>
          </w:rPrChange>
        </w:rPr>
      </w:r>
      <w:r w:rsidR="00742BF2" w:rsidRPr="004E7DBD">
        <w:rPr>
          <w:webHidden/>
          <w:rPrChange w:id="1467" w:author="Alexandre Marcondes" w:date="2019-07-09T18:16:00Z">
            <w:rPr>
              <w:webHidden/>
            </w:rPr>
          </w:rPrChange>
        </w:rPr>
        <w:fldChar w:fldCharType="separate"/>
      </w:r>
      <w:r w:rsidR="00A52A76" w:rsidRPr="004E7DBD">
        <w:rPr>
          <w:webHidden/>
          <w:rPrChange w:id="1468" w:author="Alexandre Marcondes" w:date="2019-07-09T18:16:00Z">
            <w:rPr>
              <w:webHidden/>
            </w:rPr>
          </w:rPrChange>
        </w:rPr>
        <w:t>30</w:t>
      </w:r>
      <w:r w:rsidR="00742BF2" w:rsidRPr="004E7DBD">
        <w:rPr>
          <w:webHidden/>
          <w:rPrChange w:id="1469" w:author="Alexandre Marcondes" w:date="2019-07-09T18:16:00Z">
            <w:rPr>
              <w:webHidden/>
            </w:rPr>
          </w:rPrChange>
        </w:rPr>
        <w:fldChar w:fldCharType="end"/>
      </w:r>
      <w:r w:rsidRPr="004E7DBD">
        <w:rPr>
          <w:rPrChange w:id="1470"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1471" w:author="Alexandre Marcondes" w:date="2019-07-09T18:16:00Z">
            <w:rPr>
              <w:rFonts w:cstheme="minorBidi"/>
              <w:noProof/>
            </w:rPr>
          </w:rPrChange>
        </w:rPr>
      </w:pPr>
      <w:r w:rsidRPr="004E7DBD">
        <w:rPr>
          <w:rPrChange w:id="1472" w:author="Alexandre Marcondes" w:date="2019-07-09T18:16:00Z">
            <w:rPr/>
          </w:rPrChange>
        </w:rPr>
        <w:fldChar w:fldCharType="begin"/>
      </w:r>
      <w:r w:rsidRPr="004E7DBD">
        <w:rPr>
          <w:rPrChange w:id="1473" w:author="Alexandre Marcondes" w:date="2019-07-09T18:16:00Z">
            <w:rPr/>
          </w:rPrChange>
        </w:rPr>
        <w:instrText xml:space="preserve"> HYPERLINK \l "_Toc11256260" </w:instrText>
      </w:r>
      <w:r w:rsidRPr="004E7DBD">
        <w:rPr>
          <w:rPrChange w:id="1474" w:author="Alexandre Marcondes" w:date="2019-07-09T18:16:00Z">
            <w:rPr/>
          </w:rPrChange>
        </w:rPr>
        <w:fldChar w:fldCharType="separate"/>
      </w:r>
      <w:r w:rsidR="00742BF2" w:rsidRPr="004E7DBD">
        <w:rPr>
          <w:rStyle w:val="Hyperlink"/>
          <w:noProof/>
          <w:color w:val="auto"/>
          <w:rPrChange w:id="1475" w:author="Alexandre Marcondes" w:date="2019-07-09T18:16:00Z">
            <w:rPr>
              <w:rStyle w:val="Hyperlink"/>
              <w:noProof/>
            </w:rPr>
          </w:rPrChange>
        </w:rPr>
        <w:t>3.1</w:t>
      </w:r>
      <w:r w:rsidR="00742BF2" w:rsidRPr="004E7DBD">
        <w:rPr>
          <w:rFonts w:cstheme="minorBidi"/>
          <w:noProof/>
          <w:rPrChange w:id="1476" w:author="Alexandre Marcondes" w:date="2019-07-09T18:16:00Z">
            <w:rPr>
              <w:rFonts w:cstheme="minorBidi"/>
              <w:noProof/>
            </w:rPr>
          </w:rPrChange>
        </w:rPr>
        <w:tab/>
      </w:r>
      <w:r w:rsidR="00742BF2" w:rsidRPr="004E7DBD">
        <w:rPr>
          <w:rStyle w:val="Hyperlink"/>
          <w:noProof/>
          <w:color w:val="auto"/>
          <w:rPrChange w:id="1477" w:author="Alexandre Marcondes" w:date="2019-07-09T18:16:00Z">
            <w:rPr>
              <w:rStyle w:val="Hyperlink"/>
              <w:noProof/>
            </w:rPr>
          </w:rPrChange>
        </w:rPr>
        <w:t>ROS e Gazebo</w:t>
      </w:r>
      <w:r w:rsidR="00742BF2" w:rsidRPr="004E7DBD">
        <w:rPr>
          <w:noProof/>
          <w:webHidden/>
          <w:rPrChange w:id="1478" w:author="Alexandre Marcondes" w:date="2019-07-09T18:16:00Z">
            <w:rPr>
              <w:noProof/>
              <w:webHidden/>
            </w:rPr>
          </w:rPrChange>
        </w:rPr>
        <w:tab/>
      </w:r>
      <w:r w:rsidR="00742BF2" w:rsidRPr="004E7DBD">
        <w:rPr>
          <w:noProof/>
          <w:webHidden/>
          <w:rPrChange w:id="1479" w:author="Alexandre Marcondes" w:date="2019-07-09T18:16:00Z">
            <w:rPr>
              <w:noProof/>
              <w:webHidden/>
            </w:rPr>
          </w:rPrChange>
        </w:rPr>
        <w:fldChar w:fldCharType="begin"/>
      </w:r>
      <w:r w:rsidR="00742BF2" w:rsidRPr="004E7DBD">
        <w:rPr>
          <w:noProof/>
          <w:webHidden/>
          <w:rPrChange w:id="1480" w:author="Alexandre Marcondes" w:date="2019-07-09T18:16:00Z">
            <w:rPr>
              <w:noProof/>
              <w:webHidden/>
            </w:rPr>
          </w:rPrChange>
        </w:rPr>
        <w:instrText xml:space="preserve"> PAGEREF _Toc11256260 \h </w:instrText>
      </w:r>
      <w:r w:rsidR="00742BF2" w:rsidRPr="004E7DBD">
        <w:rPr>
          <w:noProof/>
          <w:webHidden/>
          <w:rPrChange w:id="1481" w:author="Alexandre Marcondes" w:date="2019-07-09T18:16:00Z">
            <w:rPr>
              <w:noProof/>
              <w:webHidden/>
            </w:rPr>
          </w:rPrChange>
        </w:rPr>
      </w:r>
      <w:r w:rsidR="00742BF2" w:rsidRPr="004E7DBD">
        <w:rPr>
          <w:noProof/>
          <w:webHidden/>
          <w:rPrChange w:id="1482" w:author="Alexandre Marcondes" w:date="2019-07-09T18:16:00Z">
            <w:rPr>
              <w:noProof/>
              <w:webHidden/>
            </w:rPr>
          </w:rPrChange>
        </w:rPr>
        <w:fldChar w:fldCharType="separate"/>
      </w:r>
      <w:r w:rsidR="00A52A76" w:rsidRPr="004E7DBD">
        <w:rPr>
          <w:noProof/>
          <w:webHidden/>
          <w:rPrChange w:id="1483" w:author="Alexandre Marcondes" w:date="2019-07-09T18:16:00Z">
            <w:rPr>
              <w:noProof/>
              <w:webHidden/>
            </w:rPr>
          </w:rPrChange>
        </w:rPr>
        <w:t>30</w:t>
      </w:r>
      <w:r w:rsidR="00742BF2" w:rsidRPr="004E7DBD">
        <w:rPr>
          <w:noProof/>
          <w:webHidden/>
          <w:rPrChange w:id="1484" w:author="Alexandre Marcondes" w:date="2019-07-09T18:16:00Z">
            <w:rPr>
              <w:noProof/>
              <w:webHidden/>
            </w:rPr>
          </w:rPrChange>
        </w:rPr>
        <w:fldChar w:fldCharType="end"/>
      </w:r>
      <w:r w:rsidRPr="004E7DBD">
        <w:rPr>
          <w:noProof/>
          <w:rPrChange w:id="1485"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486" w:author="Alexandre Marcondes" w:date="2019-07-09T18:16:00Z">
            <w:rPr>
              <w:rFonts w:cstheme="minorBidi"/>
              <w:noProof/>
            </w:rPr>
          </w:rPrChange>
        </w:rPr>
      </w:pPr>
      <w:r w:rsidRPr="004E7DBD">
        <w:rPr>
          <w:rPrChange w:id="1487" w:author="Alexandre Marcondes" w:date="2019-07-09T18:16:00Z">
            <w:rPr/>
          </w:rPrChange>
        </w:rPr>
        <w:fldChar w:fldCharType="begin"/>
      </w:r>
      <w:r w:rsidRPr="004E7DBD">
        <w:rPr>
          <w:rPrChange w:id="1488" w:author="Alexandre Marcondes" w:date="2019-07-09T18:16:00Z">
            <w:rPr/>
          </w:rPrChange>
        </w:rPr>
        <w:instrText xml:space="preserve"> HYPERLINK \l "_Toc11256261" </w:instrText>
      </w:r>
      <w:r w:rsidRPr="004E7DBD">
        <w:rPr>
          <w:rPrChange w:id="1489" w:author="Alexandre Marcondes" w:date="2019-07-09T18:16:00Z">
            <w:rPr/>
          </w:rPrChange>
        </w:rPr>
        <w:fldChar w:fldCharType="separate"/>
      </w:r>
      <w:r w:rsidR="00742BF2" w:rsidRPr="004E7DBD">
        <w:rPr>
          <w:rStyle w:val="Hyperlink"/>
          <w:noProof/>
          <w:color w:val="auto"/>
          <w:rPrChange w:id="1490" w:author="Alexandre Marcondes" w:date="2019-07-09T18:16:00Z">
            <w:rPr>
              <w:rStyle w:val="Hyperlink"/>
              <w:noProof/>
            </w:rPr>
          </w:rPrChange>
        </w:rPr>
        <w:t>3.1.1</w:t>
      </w:r>
      <w:r w:rsidR="00742BF2" w:rsidRPr="004E7DBD">
        <w:rPr>
          <w:rFonts w:cstheme="minorBidi"/>
          <w:noProof/>
          <w:rPrChange w:id="1491" w:author="Alexandre Marcondes" w:date="2019-07-09T18:16:00Z">
            <w:rPr>
              <w:rFonts w:cstheme="minorBidi"/>
              <w:noProof/>
            </w:rPr>
          </w:rPrChange>
        </w:rPr>
        <w:tab/>
      </w:r>
      <w:r w:rsidR="00742BF2" w:rsidRPr="004E7DBD">
        <w:rPr>
          <w:rStyle w:val="Hyperlink"/>
          <w:noProof/>
          <w:color w:val="auto"/>
          <w:rPrChange w:id="1492" w:author="Alexandre Marcondes" w:date="2019-07-09T18:16:00Z">
            <w:rPr>
              <w:rStyle w:val="Hyperlink"/>
              <w:noProof/>
            </w:rPr>
          </w:rPrChange>
        </w:rPr>
        <w:t>Nodos</w:t>
      </w:r>
      <w:r w:rsidR="00742BF2" w:rsidRPr="004E7DBD">
        <w:rPr>
          <w:noProof/>
          <w:webHidden/>
          <w:rPrChange w:id="1493" w:author="Alexandre Marcondes" w:date="2019-07-09T18:16:00Z">
            <w:rPr>
              <w:noProof/>
              <w:webHidden/>
            </w:rPr>
          </w:rPrChange>
        </w:rPr>
        <w:tab/>
      </w:r>
      <w:r w:rsidR="00742BF2" w:rsidRPr="004E7DBD">
        <w:rPr>
          <w:noProof/>
          <w:webHidden/>
          <w:rPrChange w:id="1494" w:author="Alexandre Marcondes" w:date="2019-07-09T18:16:00Z">
            <w:rPr>
              <w:noProof/>
              <w:webHidden/>
            </w:rPr>
          </w:rPrChange>
        </w:rPr>
        <w:fldChar w:fldCharType="begin"/>
      </w:r>
      <w:r w:rsidR="00742BF2" w:rsidRPr="004E7DBD">
        <w:rPr>
          <w:noProof/>
          <w:webHidden/>
          <w:rPrChange w:id="1495" w:author="Alexandre Marcondes" w:date="2019-07-09T18:16:00Z">
            <w:rPr>
              <w:noProof/>
              <w:webHidden/>
            </w:rPr>
          </w:rPrChange>
        </w:rPr>
        <w:instrText xml:space="preserve"> PAGEREF _Toc11256261 \h </w:instrText>
      </w:r>
      <w:r w:rsidR="00742BF2" w:rsidRPr="004E7DBD">
        <w:rPr>
          <w:noProof/>
          <w:webHidden/>
          <w:rPrChange w:id="1496" w:author="Alexandre Marcondes" w:date="2019-07-09T18:16:00Z">
            <w:rPr>
              <w:noProof/>
              <w:webHidden/>
            </w:rPr>
          </w:rPrChange>
        </w:rPr>
      </w:r>
      <w:r w:rsidR="00742BF2" w:rsidRPr="004E7DBD">
        <w:rPr>
          <w:noProof/>
          <w:webHidden/>
          <w:rPrChange w:id="1497" w:author="Alexandre Marcondes" w:date="2019-07-09T18:16:00Z">
            <w:rPr>
              <w:noProof/>
              <w:webHidden/>
            </w:rPr>
          </w:rPrChange>
        </w:rPr>
        <w:fldChar w:fldCharType="separate"/>
      </w:r>
      <w:r w:rsidR="00A52A76" w:rsidRPr="004E7DBD">
        <w:rPr>
          <w:noProof/>
          <w:webHidden/>
          <w:rPrChange w:id="1498" w:author="Alexandre Marcondes" w:date="2019-07-09T18:16:00Z">
            <w:rPr>
              <w:noProof/>
              <w:webHidden/>
            </w:rPr>
          </w:rPrChange>
        </w:rPr>
        <w:t>30</w:t>
      </w:r>
      <w:r w:rsidR="00742BF2" w:rsidRPr="004E7DBD">
        <w:rPr>
          <w:noProof/>
          <w:webHidden/>
          <w:rPrChange w:id="1499" w:author="Alexandre Marcondes" w:date="2019-07-09T18:16:00Z">
            <w:rPr>
              <w:noProof/>
              <w:webHidden/>
            </w:rPr>
          </w:rPrChange>
        </w:rPr>
        <w:fldChar w:fldCharType="end"/>
      </w:r>
      <w:r w:rsidRPr="004E7DBD">
        <w:rPr>
          <w:noProof/>
          <w:rPrChange w:id="1500"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01" w:author="Alexandre Marcondes" w:date="2019-07-09T18:16:00Z">
            <w:rPr>
              <w:rFonts w:cstheme="minorBidi"/>
              <w:noProof/>
            </w:rPr>
          </w:rPrChange>
        </w:rPr>
      </w:pPr>
      <w:r w:rsidRPr="004E7DBD">
        <w:rPr>
          <w:rPrChange w:id="1502" w:author="Alexandre Marcondes" w:date="2019-07-09T18:16:00Z">
            <w:rPr/>
          </w:rPrChange>
        </w:rPr>
        <w:fldChar w:fldCharType="begin"/>
      </w:r>
      <w:r w:rsidRPr="004E7DBD">
        <w:rPr>
          <w:rPrChange w:id="1503" w:author="Alexandre Marcondes" w:date="2019-07-09T18:16:00Z">
            <w:rPr/>
          </w:rPrChange>
        </w:rPr>
        <w:instrText xml:space="preserve"> HYPERLINK \l "_Toc11256262" </w:instrText>
      </w:r>
      <w:r w:rsidRPr="004E7DBD">
        <w:rPr>
          <w:rPrChange w:id="1504" w:author="Alexandre Marcondes" w:date="2019-07-09T18:16:00Z">
            <w:rPr/>
          </w:rPrChange>
        </w:rPr>
        <w:fldChar w:fldCharType="separate"/>
      </w:r>
      <w:r w:rsidR="00742BF2" w:rsidRPr="004E7DBD">
        <w:rPr>
          <w:rStyle w:val="Hyperlink"/>
          <w:noProof/>
          <w:color w:val="auto"/>
          <w:rPrChange w:id="1505" w:author="Alexandre Marcondes" w:date="2019-07-09T18:16:00Z">
            <w:rPr>
              <w:rStyle w:val="Hyperlink"/>
              <w:noProof/>
            </w:rPr>
          </w:rPrChange>
        </w:rPr>
        <w:t>3.1.2</w:t>
      </w:r>
      <w:r w:rsidR="00742BF2" w:rsidRPr="004E7DBD">
        <w:rPr>
          <w:rFonts w:cstheme="minorBidi"/>
          <w:noProof/>
          <w:rPrChange w:id="1506" w:author="Alexandre Marcondes" w:date="2019-07-09T18:16:00Z">
            <w:rPr>
              <w:rFonts w:cstheme="minorBidi"/>
              <w:noProof/>
            </w:rPr>
          </w:rPrChange>
        </w:rPr>
        <w:tab/>
      </w:r>
      <w:r w:rsidR="00742BF2" w:rsidRPr="004E7DBD">
        <w:rPr>
          <w:rStyle w:val="Hyperlink"/>
          <w:noProof/>
          <w:color w:val="auto"/>
          <w:rPrChange w:id="1507" w:author="Alexandre Marcondes" w:date="2019-07-09T18:16:00Z">
            <w:rPr>
              <w:rStyle w:val="Hyperlink"/>
              <w:noProof/>
            </w:rPr>
          </w:rPrChange>
        </w:rPr>
        <w:t>Pacotes</w:t>
      </w:r>
      <w:r w:rsidR="00742BF2" w:rsidRPr="004E7DBD">
        <w:rPr>
          <w:noProof/>
          <w:webHidden/>
          <w:rPrChange w:id="1508" w:author="Alexandre Marcondes" w:date="2019-07-09T18:16:00Z">
            <w:rPr>
              <w:noProof/>
              <w:webHidden/>
            </w:rPr>
          </w:rPrChange>
        </w:rPr>
        <w:tab/>
      </w:r>
      <w:r w:rsidR="00742BF2" w:rsidRPr="004E7DBD">
        <w:rPr>
          <w:noProof/>
          <w:webHidden/>
          <w:rPrChange w:id="1509" w:author="Alexandre Marcondes" w:date="2019-07-09T18:16:00Z">
            <w:rPr>
              <w:noProof/>
              <w:webHidden/>
            </w:rPr>
          </w:rPrChange>
        </w:rPr>
        <w:fldChar w:fldCharType="begin"/>
      </w:r>
      <w:r w:rsidR="00742BF2" w:rsidRPr="004E7DBD">
        <w:rPr>
          <w:noProof/>
          <w:webHidden/>
          <w:rPrChange w:id="1510" w:author="Alexandre Marcondes" w:date="2019-07-09T18:16:00Z">
            <w:rPr>
              <w:noProof/>
              <w:webHidden/>
            </w:rPr>
          </w:rPrChange>
        </w:rPr>
        <w:instrText xml:space="preserve"> PAGEREF _Toc11256262 \h </w:instrText>
      </w:r>
      <w:r w:rsidR="00742BF2" w:rsidRPr="004E7DBD">
        <w:rPr>
          <w:noProof/>
          <w:webHidden/>
          <w:rPrChange w:id="1511" w:author="Alexandre Marcondes" w:date="2019-07-09T18:16:00Z">
            <w:rPr>
              <w:noProof/>
              <w:webHidden/>
            </w:rPr>
          </w:rPrChange>
        </w:rPr>
      </w:r>
      <w:r w:rsidR="00742BF2" w:rsidRPr="004E7DBD">
        <w:rPr>
          <w:noProof/>
          <w:webHidden/>
          <w:rPrChange w:id="1512" w:author="Alexandre Marcondes" w:date="2019-07-09T18:16:00Z">
            <w:rPr>
              <w:noProof/>
              <w:webHidden/>
            </w:rPr>
          </w:rPrChange>
        </w:rPr>
        <w:fldChar w:fldCharType="separate"/>
      </w:r>
      <w:r w:rsidR="00A52A76" w:rsidRPr="004E7DBD">
        <w:rPr>
          <w:noProof/>
          <w:webHidden/>
          <w:rPrChange w:id="1513" w:author="Alexandre Marcondes" w:date="2019-07-09T18:16:00Z">
            <w:rPr>
              <w:noProof/>
              <w:webHidden/>
            </w:rPr>
          </w:rPrChange>
        </w:rPr>
        <w:t>31</w:t>
      </w:r>
      <w:r w:rsidR="00742BF2" w:rsidRPr="004E7DBD">
        <w:rPr>
          <w:noProof/>
          <w:webHidden/>
          <w:rPrChange w:id="1514" w:author="Alexandre Marcondes" w:date="2019-07-09T18:16:00Z">
            <w:rPr>
              <w:noProof/>
              <w:webHidden/>
            </w:rPr>
          </w:rPrChange>
        </w:rPr>
        <w:fldChar w:fldCharType="end"/>
      </w:r>
      <w:r w:rsidRPr="004E7DBD">
        <w:rPr>
          <w:noProof/>
          <w:rPrChange w:id="1515"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16" w:author="Alexandre Marcondes" w:date="2019-07-09T18:16:00Z">
            <w:rPr>
              <w:rFonts w:cstheme="minorBidi"/>
              <w:noProof/>
            </w:rPr>
          </w:rPrChange>
        </w:rPr>
      </w:pPr>
      <w:r w:rsidRPr="004E7DBD">
        <w:rPr>
          <w:rPrChange w:id="1517" w:author="Alexandre Marcondes" w:date="2019-07-09T18:16:00Z">
            <w:rPr/>
          </w:rPrChange>
        </w:rPr>
        <w:fldChar w:fldCharType="begin"/>
      </w:r>
      <w:r w:rsidRPr="004E7DBD">
        <w:rPr>
          <w:rPrChange w:id="1518" w:author="Alexandre Marcondes" w:date="2019-07-09T18:16:00Z">
            <w:rPr/>
          </w:rPrChange>
        </w:rPr>
        <w:instrText xml:space="preserve"> HYPERLINK \l "_Toc11256263" </w:instrText>
      </w:r>
      <w:r w:rsidRPr="004E7DBD">
        <w:rPr>
          <w:rPrChange w:id="1519" w:author="Alexandre Marcondes" w:date="2019-07-09T18:16:00Z">
            <w:rPr/>
          </w:rPrChange>
        </w:rPr>
        <w:fldChar w:fldCharType="separate"/>
      </w:r>
      <w:r w:rsidR="00742BF2" w:rsidRPr="004E7DBD">
        <w:rPr>
          <w:rStyle w:val="Hyperlink"/>
          <w:noProof/>
          <w:color w:val="auto"/>
          <w:rPrChange w:id="1520" w:author="Alexandre Marcondes" w:date="2019-07-09T18:16:00Z">
            <w:rPr>
              <w:rStyle w:val="Hyperlink"/>
              <w:noProof/>
            </w:rPr>
          </w:rPrChange>
        </w:rPr>
        <w:t>3.1.3</w:t>
      </w:r>
      <w:r w:rsidR="00742BF2" w:rsidRPr="004E7DBD">
        <w:rPr>
          <w:rFonts w:cstheme="minorBidi"/>
          <w:noProof/>
          <w:rPrChange w:id="1521" w:author="Alexandre Marcondes" w:date="2019-07-09T18:16:00Z">
            <w:rPr>
              <w:rFonts w:cstheme="minorBidi"/>
              <w:noProof/>
            </w:rPr>
          </w:rPrChange>
        </w:rPr>
        <w:tab/>
      </w:r>
      <w:r w:rsidR="00742BF2" w:rsidRPr="004E7DBD">
        <w:rPr>
          <w:rStyle w:val="Hyperlink"/>
          <w:noProof/>
          <w:color w:val="auto"/>
          <w:rPrChange w:id="1522" w:author="Alexandre Marcondes" w:date="2019-07-09T18:16:00Z">
            <w:rPr>
              <w:rStyle w:val="Hyperlink"/>
              <w:noProof/>
            </w:rPr>
          </w:rPrChange>
        </w:rPr>
        <w:t xml:space="preserve">ROS </w:t>
      </w:r>
      <w:r w:rsidR="00742BF2" w:rsidRPr="004E7DBD">
        <w:rPr>
          <w:rStyle w:val="Hyperlink"/>
          <w:i/>
          <w:noProof/>
          <w:color w:val="auto"/>
          <w:rPrChange w:id="1523" w:author="Alexandre Marcondes" w:date="2019-07-09T18:16:00Z">
            <w:rPr>
              <w:rStyle w:val="Hyperlink"/>
              <w:i/>
              <w:noProof/>
            </w:rPr>
          </w:rPrChange>
        </w:rPr>
        <w:t>master</w:t>
      </w:r>
      <w:r w:rsidR="00742BF2" w:rsidRPr="004E7DBD">
        <w:rPr>
          <w:noProof/>
          <w:webHidden/>
          <w:rPrChange w:id="1524" w:author="Alexandre Marcondes" w:date="2019-07-09T18:16:00Z">
            <w:rPr>
              <w:noProof/>
              <w:webHidden/>
            </w:rPr>
          </w:rPrChange>
        </w:rPr>
        <w:tab/>
      </w:r>
      <w:r w:rsidR="00742BF2" w:rsidRPr="004E7DBD">
        <w:rPr>
          <w:noProof/>
          <w:webHidden/>
          <w:rPrChange w:id="1525" w:author="Alexandre Marcondes" w:date="2019-07-09T18:16:00Z">
            <w:rPr>
              <w:noProof/>
              <w:webHidden/>
            </w:rPr>
          </w:rPrChange>
        </w:rPr>
        <w:fldChar w:fldCharType="begin"/>
      </w:r>
      <w:r w:rsidR="00742BF2" w:rsidRPr="004E7DBD">
        <w:rPr>
          <w:noProof/>
          <w:webHidden/>
          <w:rPrChange w:id="1526" w:author="Alexandre Marcondes" w:date="2019-07-09T18:16:00Z">
            <w:rPr>
              <w:noProof/>
              <w:webHidden/>
            </w:rPr>
          </w:rPrChange>
        </w:rPr>
        <w:instrText xml:space="preserve"> PAGEREF _Toc11256263 \h </w:instrText>
      </w:r>
      <w:r w:rsidR="00742BF2" w:rsidRPr="004E7DBD">
        <w:rPr>
          <w:noProof/>
          <w:webHidden/>
          <w:rPrChange w:id="1527" w:author="Alexandre Marcondes" w:date="2019-07-09T18:16:00Z">
            <w:rPr>
              <w:noProof/>
              <w:webHidden/>
            </w:rPr>
          </w:rPrChange>
        </w:rPr>
      </w:r>
      <w:r w:rsidR="00742BF2" w:rsidRPr="004E7DBD">
        <w:rPr>
          <w:noProof/>
          <w:webHidden/>
          <w:rPrChange w:id="1528" w:author="Alexandre Marcondes" w:date="2019-07-09T18:16:00Z">
            <w:rPr>
              <w:noProof/>
              <w:webHidden/>
            </w:rPr>
          </w:rPrChange>
        </w:rPr>
        <w:fldChar w:fldCharType="separate"/>
      </w:r>
      <w:r w:rsidR="00A52A76" w:rsidRPr="004E7DBD">
        <w:rPr>
          <w:noProof/>
          <w:webHidden/>
          <w:rPrChange w:id="1529" w:author="Alexandre Marcondes" w:date="2019-07-09T18:16:00Z">
            <w:rPr>
              <w:noProof/>
              <w:webHidden/>
            </w:rPr>
          </w:rPrChange>
        </w:rPr>
        <w:t>31</w:t>
      </w:r>
      <w:r w:rsidR="00742BF2" w:rsidRPr="004E7DBD">
        <w:rPr>
          <w:noProof/>
          <w:webHidden/>
          <w:rPrChange w:id="1530" w:author="Alexandre Marcondes" w:date="2019-07-09T18:16:00Z">
            <w:rPr>
              <w:noProof/>
              <w:webHidden/>
            </w:rPr>
          </w:rPrChange>
        </w:rPr>
        <w:fldChar w:fldCharType="end"/>
      </w:r>
      <w:r w:rsidRPr="004E7DBD">
        <w:rPr>
          <w:noProof/>
          <w:rPrChange w:id="153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32" w:author="Alexandre Marcondes" w:date="2019-07-09T18:16:00Z">
            <w:rPr>
              <w:rFonts w:cstheme="minorBidi"/>
              <w:noProof/>
            </w:rPr>
          </w:rPrChange>
        </w:rPr>
      </w:pPr>
      <w:r w:rsidRPr="004E7DBD">
        <w:rPr>
          <w:rPrChange w:id="1533" w:author="Alexandre Marcondes" w:date="2019-07-09T18:16:00Z">
            <w:rPr/>
          </w:rPrChange>
        </w:rPr>
        <w:fldChar w:fldCharType="begin"/>
      </w:r>
      <w:r w:rsidRPr="004E7DBD">
        <w:rPr>
          <w:rPrChange w:id="1534" w:author="Alexandre Marcondes" w:date="2019-07-09T18:16:00Z">
            <w:rPr/>
          </w:rPrChange>
        </w:rPr>
        <w:instrText xml:space="preserve"> HYPERLINK \l "_Toc11256264" </w:instrText>
      </w:r>
      <w:r w:rsidRPr="004E7DBD">
        <w:rPr>
          <w:rPrChange w:id="1535" w:author="Alexandre Marcondes" w:date="2019-07-09T18:16:00Z">
            <w:rPr/>
          </w:rPrChange>
        </w:rPr>
        <w:fldChar w:fldCharType="separate"/>
      </w:r>
      <w:r w:rsidR="00742BF2" w:rsidRPr="004E7DBD">
        <w:rPr>
          <w:rStyle w:val="Hyperlink"/>
          <w:noProof/>
          <w:color w:val="auto"/>
          <w:rPrChange w:id="1536" w:author="Alexandre Marcondes" w:date="2019-07-09T18:16:00Z">
            <w:rPr>
              <w:rStyle w:val="Hyperlink"/>
              <w:noProof/>
            </w:rPr>
          </w:rPrChange>
        </w:rPr>
        <w:t>3.1.4</w:t>
      </w:r>
      <w:r w:rsidR="00742BF2" w:rsidRPr="004E7DBD">
        <w:rPr>
          <w:rFonts w:cstheme="minorBidi"/>
          <w:noProof/>
          <w:rPrChange w:id="1537" w:author="Alexandre Marcondes" w:date="2019-07-09T18:16:00Z">
            <w:rPr>
              <w:rFonts w:cstheme="minorBidi"/>
              <w:noProof/>
            </w:rPr>
          </w:rPrChange>
        </w:rPr>
        <w:tab/>
      </w:r>
      <w:r w:rsidR="00742BF2" w:rsidRPr="004E7DBD">
        <w:rPr>
          <w:rStyle w:val="Hyperlink"/>
          <w:noProof/>
          <w:color w:val="auto"/>
          <w:rPrChange w:id="1538" w:author="Alexandre Marcondes" w:date="2019-07-09T18:16:00Z">
            <w:rPr>
              <w:rStyle w:val="Hyperlink"/>
              <w:noProof/>
            </w:rPr>
          </w:rPrChange>
        </w:rPr>
        <w:t>Tópicos</w:t>
      </w:r>
      <w:r w:rsidR="00742BF2" w:rsidRPr="004E7DBD">
        <w:rPr>
          <w:noProof/>
          <w:webHidden/>
          <w:rPrChange w:id="1539" w:author="Alexandre Marcondes" w:date="2019-07-09T18:16:00Z">
            <w:rPr>
              <w:noProof/>
              <w:webHidden/>
            </w:rPr>
          </w:rPrChange>
        </w:rPr>
        <w:tab/>
      </w:r>
      <w:r w:rsidR="00742BF2" w:rsidRPr="004E7DBD">
        <w:rPr>
          <w:noProof/>
          <w:webHidden/>
          <w:rPrChange w:id="1540" w:author="Alexandre Marcondes" w:date="2019-07-09T18:16:00Z">
            <w:rPr>
              <w:noProof/>
              <w:webHidden/>
            </w:rPr>
          </w:rPrChange>
        </w:rPr>
        <w:fldChar w:fldCharType="begin"/>
      </w:r>
      <w:r w:rsidR="00742BF2" w:rsidRPr="004E7DBD">
        <w:rPr>
          <w:noProof/>
          <w:webHidden/>
          <w:rPrChange w:id="1541" w:author="Alexandre Marcondes" w:date="2019-07-09T18:16:00Z">
            <w:rPr>
              <w:noProof/>
              <w:webHidden/>
            </w:rPr>
          </w:rPrChange>
        </w:rPr>
        <w:instrText xml:space="preserve"> PAGEREF _Toc11256264 \h </w:instrText>
      </w:r>
      <w:r w:rsidR="00742BF2" w:rsidRPr="004E7DBD">
        <w:rPr>
          <w:noProof/>
          <w:webHidden/>
          <w:rPrChange w:id="1542" w:author="Alexandre Marcondes" w:date="2019-07-09T18:16:00Z">
            <w:rPr>
              <w:noProof/>
              <w:webHidden/>
            </w:rPr>
          </w:rPrChange>
        </w:rPr>
      </w:r>
      <w:r w:rsidR="00742BF2" w:rsidRPr="004E7DBD">
        <w:rPr>
          <w:noProof/>
          <w:webHidden/>
          <w:rPrChange w:id="1543" w:author="Alexandre Marcondes" w:date="2019-07-09T18:16:00Z">
            <w:rPr>
              <w:noProof/>
              <w:webHidden/>
            </w:rPr>
          </w:rPrChange>
        </w:rPr>
        <w:fldChar w:fldCharType="separate"/>
      </w:r>
      <w:r w:rsidR="00A52A76" w:rsidRPr="004E7DBD">
        <w:rPr>
          <w:noProof/>
          <w:webHidden/>
          <w:rPrChange w:id="1544" w:author="Alexandre Marcondes" w:date="2019-07-09T18:16:00Z">
            <w:rPr>
              <w:noProof/>
              <w:webHidden/>
            </w:rPr>
          </w:rPrChange>
        </w:rPr>
        <w:t>32</w:t>
      </w:r>
      <w:r w:rsidR="00742BF2" w:rsidRPr="004E7DBD">
        <w:rPr>
          <w:noProof/>
          <w:webHidden/>
          <w:rPrChange w:id="1545" w:author="Alexandre Marcondes" w:date="2019-07-09T18:16:00Z">
            <w:rPr>
              <w:noProof/>
              <w:webHidden/>
            </w:rPr>
          </w:rPrChange>
        </w:rPr>
        <w:fldChar w:fldCharType="end"/>
      </w:r>
      <w:r w:rsidRPr="004E7DBD">
        <w:rPr>
          <w:noProof/>
          <w:rPrChange w:id="154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47" w:author="Alexandre Marcondes" w:date="2019-07-09T18:16:00Z">
            <w:rPr>
              <w:rFonts w:cstheme="minorBidi"/>
              <w:noProof/>
            </w:rPr>
          </w:rPrChange>
        </w:rPr>
      </w:pPr>
      <w:r w:rsidRPr="004E7DBD">
        <w:rPr>
          <w:rPrChange w:id="1548" w:author="Alexandre Marcondes" w:date="2019-07-09T18:16:00Z">
            <w:rPr/>
          </w:rPrChange>
        </w:rPr>
        <w:fldChar w:fldCharType="begin"/>
      </w:r>
      <w:r w:rsidRPr="004E7DBD">
        <w:rPr>
          <w:rPrChange w:id="1549" w:author="Alexandre Marcondes" w:date="2019-07-09T18:16:00Z">
            <w:rPr/>
          </w:rPrChange>
        </w:rPr>
        <w:instrText xml:space="preserve"> HYPERLINK \l "_Toc11256265" </w:instrText>
      </w:r>
      <w:r w:rsidRPr="004E7DBD">
        <w:rPr>
          <w:rPrChange w:id="1550" w:author="Alexandre Marcondes" w:date="2019-07-09T18:16:00Z">
            <w:rPr/>
          </w:rPrChange>
        </w:rPr>
        <w:fldChar w:fldCharType="separate"/>
      </w:r>
      <w:r w:rsidR="00742BF2" w:rsidRPr="004E7DBD">
        <w:rPr>
          <w:rStyle w:val="Hyperlink"/>
          <w:noProof/>
          <w:color w:val="auto"/>
          <w:rPrChange w:id="1551" w:author="Alexandre Marcondes" w:date="2019-07-09T18:16:00Z">
            <w:rPr>
              <w:rStyle w:val="Hyperlink"/>
              <w:noProof/>
            </w:rPr>
          </w:rPrChange>
        </w:rPr>
        <w:t>3.1.5</w:t>
      </w:r>
      <w:r w:rsidR="00742BF2" w:rsidRPr="004E7DBD">
        <w:rPr>
          <w:rFonts w:cstheme="minorBidi"/>
          <w:noProof/>
          <w:rPrChange w:id="1552" w:author="Alexandre Marcondes" w:date="2019-07-09T18:16:00Z">
            <w:rPr>
              <w:rFonts w:cstheme="minorBidi"/>
              <w:noProof/>
            </w:rPr>
          </w:rPrChange>
        </w:rPr>
        <w:tab/>
      </w:r>
      <w:r w:rsidR="00742BF2" w:rsidRPr="004E7DBD">
        <w:rPr>
          <w:rStyle w:val="Hyperlink"/>
          <w:noProof/>
          <w:color w:val="auto"/>
          <w:rPrChange w:id="1553" w:author="Alexandre Marcondes" w:date="2019-07-09T18:16:00Z">
            <w:rPr>
              <w:rStyle w:val="Hyperlink"/>
              <w:noProof/>
            </w:rPr>
          </w:rPrChange>
        </w:rPr>
        <w:t>Serviços</w:t>
      </w:r>
      <w:r w:rsidR="00742BF2" w:rsidRPr="004E7DBD">
        <w:rPr>
          <w:noProof/>
          <w:webHidden/>
          <w:rPrChange w:id="1554" w:author="Alexandre Marcondes" w:date="2019-07-09T18:16:00Z">
            <w:rPr>
              <w:noProof/>
              <w:webHidden/>
            </w:rPr>
          </w:rPrChange>
        </w:rPr>
        <w:tab/>
      </w:r>
      <w:r w:rsidR="00742BF2" w:rsidRPr="004E7DBD">
        <w:rPr>
          <w:noProof/>
          <w:webHidden/>
          <w:rPrChange w:id="1555" w:author="Alexandre Marcondes" w:date="2019-07-09T18:16:00Z">
            <w:rPr>
              <w:noProof/>
              <w:webHidden/>
            </w:rPr>
          </w:rPrChange>
        </w:rPr>
        <w:fldChar w:fldCharType="begin"/>
      </w:r>
      <w:r w:rsidR="00742BF2" w:rsidRPr="004E7DBD">
        <w:rPr>
          <w:noProof/>
          <w:webHidden/>
          <w:rPrChange w:id="1556" w:author="Alexandre Marcondes" w:date="2019-07-09T18:16:00Z">
            <w:rPr>
              <w:noProof/>
              <w:webHidden/>
            </w:rPr>
          </w:rPrChange>
        </w:rPr>
        <w:instrText xml:space="preserve"> PAGEREF _Toc11256265 \h </w:instrText>
      </w:r>
      <w:r w:rsidR="00742BF2" w:rsidRPr="004E7DBD">
        <w:rPr>
          <w:noProof/>
          <w:webHidden/>
          <w:rPrChange w:id="1557" w:author="Alexandre Marcondes" w:date="2019-07-09T18:16:00Z">
            <w:rPr>
              <w:noProof/>
              <w:webHidden/>
            </w:rPr>
          </w:rPrChange>
        </w:rPr>
      </w:r>
      <w:r w:rsidR="00742BF2" w:rsidRPr="004E7DBD">
        <w:rPr>
          <w:noProof/>
          <w:webHidden/>
          <w:rPrChange w:id="1558" w:author="Alexandre Marcondes" w:date="2019-07-09T18:16:00Z">
            <w:rPr>
              <w:noProof/>
              <w:webHidden/>
            </w:rPr>
          </w:rPrChange>
        </w:rPr>
        <w:fldChar w:fldCharType="separate"/>
      </w:r>
      <w:r w:rsidR="00A52A76" w:rsidRPr="004E7DBD">
        <w:rPr>
          <w:noProof/>
          <w:webHidden/>
          <w:rPrChange w:id="1559" w:author="Alexandre Marcondes" w:date="2019-07-09T18:16:00Z">
            <w:rPr>
              <w:noProof/>
              <w:webHidden/>
            </w:rPr>
          </w:rPrChange>
        </w:rPr>
        <w:t>33</w:t>
      </w:r>
      <w:r w:rsidR="00742BF2" w:rsidRPr="004E7DBD">
        <w:rPr>
          <w:noProof/>
          <w:webHidden/>
          <w:rPrChange w:id="1560" w:author="Alexandre Marcondes" w:date="2019-07-09T18:16:00Z">
            <w:rPr>
              <w:noProof/>
              <w:webHidden/>
            </w:rPr>
          </w:rPrChange>
        </w:rPr>
        <w:fldChar w:fldCharType="end"/>
      </w:r>
      <w:r w:rsidRPr="004E7DBD">
        <w:rPr>
          <w:noProof/>
          <w:rPrChange w:id="156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62" w:author="Alexandre Marcondes" w:date="2019-07-09T18:16:00Z">
            <w:rPr>
              <w:rFonts w:cstheme="minorBidi"/>
              <w:noProof/>
            </w:rPr>
          </w:rPrChange>
        </w:rPr>
      </w:pPr>
      <w:r w:rsidRPr="004E7DBD">
        <w:rPr>
          <w:rPrChange w:id="1563" w:author="Alexandre Marcondes" w:date="2019-07-09T18:16:00Z">
            <w:rPr/>
          </w:rPrChange>
        </w:rPr>
        <w:fldChar w:fldCharType="begin"/>
      </w:r>
      <w:r w:rsidRPr="004E7DBD">
        <w:rPr>
          <w:rPrChange w:id="1564" w:author="Alexandre Marcondes" w:date="2019-07-09T18:16:00Z">
            <w:rPr/>
          </w:rPrChange>
        </w:rPr>
        <w:instrText xml:space="preserve"> HYPERLINK \l "_Toc11256266" </w:instrText>
      </w:r>
      <w:r w:rsidRPr="004E7DBD">
        <w:rPr>
          <w:rPrChange w:id="1565" w:author="Alexandre Marcondes" w:date="2019-07-09T18:16:00Z">
            <w:rPr/>
          </w:rPrChange>
        </w:rPr>
        <w:fldChar w:fldCharType="separate"/>
      </w:r>
      <w:r w:rsidR="00742BF2" w:rsidRPr="004E7DBD">
        <w:rPr>
          <w:rStyle w:val="Hyperlink"/>
          <w:i/>
          <w:noProof/>
          <w:color w:val="auto"/>
          <w:rPrChange w:id="1566" w:author="Alexandre Marcondes" w:date="2019-07-09T18:16:00Z">
            <w:rPr>
              <w:rStyle w:val="Hyperlink"/>
              <w:i/>
              <w:noProof/>
            </w:rPr>
          </w:rPrChange>
        </w:rPr>
        <w:t>3.1.6</w:t>
      </w:r>
      <w:r w:rsidR="00742BF2" w:rsidRPr="004E7DBD">
        <w:rPr>
          <w:rFonts w:cstheme="minorBidi"/>
          <w:noProof/>
          <w:rPrChange w:id="1567" w:author="Alexandre Marcondes" w:date="2019-07-09T18:16:00Z">
            <w:rPr>
              <w:rFonts w:cstheme="minorBidi"/>
              <w:noProof/>
            </w:rPr>
          </w:rPrChange>
        </w:rPr>
        <w:tab/>
      </w:r>
      <w:r w:rsidR="00742BF2" w:rsidRPr="004E7DBD">
        <w:rPr>
          <w:rStyle w:val="Hyperlink"/>
          <w:i/>
          <w:noProof/>
          <w:color w:val="auto"/>
          <w:rPrChange w:id="1568" w:author="Alexandre Marcondes" w:date="2019-07-09T18:16:00Z">
            <w:rPr>
              <w:rStyle w:val="Hyperlink"/>
              <w:i/>
              <w:noProof/>
            </w:rPr>
          </w:rPrChange>
        </w:rPr>
        <w:t>Actionlibs</w:t>
      </w:r>
      <w:r w:rsidR="00742BF2" w:rsidRPr="004E7DBD">
        <w:rPr>
          <w:noProof/>
          <w:webHidden/>
          <w:rPrChange w:id="1569" w:author="Alexandre Marcondes" w:date="2019-07-09T18:16:00Z">
            <w:rPr>
              <w:noProof/>
              <w:webHidden/>
            </w:rPr>
          </w:rPrChange>
        </w:rPr>
        <w:tab/>
      </w:r>
      <w:r w:rsidR="00742BF2" w:rsidRPr="004E7DBD">
        <w:rPr>
          <w:noProof/>
          <w:webHidden/>
          <w:rPrChange w:id="1570" w:author="Alexandre Marcondes" w:date="2019-07-09T18:16:00Z">
            <w:rPr>
              <w:noProof/>
              <w:webHidden/>
            </w:rPr>
          </w:rPrChange>
        </w:rPr>
        <w:fldChar w:fldCharType="begin"/>
      </w:r>
      <w:r w:rsidR="00742BF2" w:rsidRPr="004E7DBD">
        <w:rPr>
          <w:noProof/>
          <w:webHidden/>
          <w:rPrChange w:id="1571" w:author="Alexandre Marcondes" w:date="2019-07-09T18:16:00Z">
            <w:rPr>
              <w:noProof/>
              <w:webHidden/>
            </w:rPr>
          </w:rPrChange>
        </w:rPr>
        <w:instrText xml:space="preserve"> PAGEREF _Toc11256266 \h </w:instrText>
      </w:r>
      <w:r w:rsidR="00742BF2" w:rsidRPr="004E7DBD">
        <w:rPr>
          <w:noProof/>
          <w:webHidden/>
          <w:rPrChange w:id="1572" w:author="Alexandre Marcondes" w:date="2019-07-09T18:16:00Z">
            <w:rPr>
              <w:noProof/>
              <w:webHidden/>
            </w:rPr>
          </w:rPrChange>
        </w:rPr>
      </w:r>
      <w:r w:rsidR="00742BF2" w:rsidRPr="004E7DBD">
        <w:rPr>
          <w:noProof/>
          <w:webHidden/>
          <w:rPrChange w:id="1573" w:author="Alexandre Marcondes" w:date="2019-07-09T18:16:00Z">
            <w:rPr>
              <w:noProof/>
              <w:webHidden/>
            </w:rPr>
          </w:rPrChange>
        </w:rPr>
        <w:fldChar w:fldCharType="separate"/>
      </w:r>
      <w:r w:rsidR="00A52A76" w:rsidRPr="004E7DBD">
        <w:rPr>
          <w:noProof/>
          <w:webHidden/>
          <w:rPrChange w:id="1574" w:author="Alexandre Marcondes" w:date="2019-07-09T18:16:00Z">
            <w:rPr>
              <w:noProof/>
              <w:webHidden/>
            </w:rPr>
          </w:rPrChange>
        </w:rPr>
        <w:t>34</w:t>
      </w:r>
      <w:r w:rsidR="00742BF2" w:rsidRPr="004E7DBD">
        <w:rPr>
          <w:noProof/>
          <w:webHidden/>
          <w:rPrChange w:id="1575" w:author="Alexandre Marcondes" w:date="2019-07-09T18:16:00Z">
            <w:rPr>
              <w:noProof/>
              <w:webHidden/>
            </w:rPr>
          </w:rPrChange>
        </w:rPr>
        <w:fldChar w:fldCharType="end"/>
      </w:r>
      <w:r w:rsidRPr="004E7DBD">
        <w:rPr>
          <w:noProof/>
          <w:rPrChange w:id="157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77" w:author="Alexandre Marcondes" w:date="2019-07-09T18:16:00Z">
            <w:rPr>
              <w:rFonts w:cstheme="minorBidi"/>
              <w:noProof/>
            </w:rPr>
          </w:rPrChange>
        </w:rPr>
      </w:pPr>
      <w:r w:rsidRPr="004E7DBD">
        <w:rPr>
          <w:rPrChange w:id="1578" w:author="Alexandre Marcondes" w:date="2019-07-09T18:16:00Z">
            <w:rPr/>
          </w:rPrChange>
        </w:rPr>
        <w:fldChar w:fldCharType="begin"/>
      </w:r>
      <w:r w:rsidRPr="004E7DBD">
        <w:rPr>
          <w:rPrChange w:id="1579" w:author="Alexandre Marcondes" w:date="2019-07-09T18:16:00Z">
            <w:rPr/>
          </w:rPrChange>
        </w:rPr>
        <w:instrText xml:space="preserve"> HYPERLINK \l "_Toc11256267" </w:instrText>
      </w:r>
      <w:r w:rsidRPr="004E7DBD">
        <w:rPr>
          <w:rPrChange w:id="1580" w:author="Alexandre Marcondes" w:date="2019-07-09T18:16:00Z">
            <w:rPr/>
          </w:rPrChange>
        </w:rPr>
        <w:fldChar w:fldCharType="separate"/>
      </w:r>
      <w:r w:rsidR="00742BF2" w:rsidRPr="004E7DBD">
        <w:rPr>
          <w:rStyle w:val="Hyperlink"/>
          <w:noProof/>
          <w:color w:val="auto"/>
          <w:rPrChange w:id="1581" w:author="Alexandre Marcondes" w:date="2019-07-09T18:16:00Z">
            <w:rPr>
              <w:rStyle w:val="Hyperlink"/>
              <w:noProof/>
            </w:rPr>
          </w:rPrChange>
        </w:rPr>
        <w:t>3.1.7</w:t>
      </w:r>
      <w:r w:rsidR="00742BF2" w:rsidRPr="004E7DBD">
        <w:rPr>
          <w:rFonts w:cstheme="minorBidi"/>
          <w:noProof/>
          <w:rPrChange w:id="1582" w:author="Alexandre Marcondes" w:date="2019-07-09T18:16:00Z">
            <w:rPr>
              <w:rFonts w:cstheme="minorBidi"/>
              <w:noProof/>
            </w:rPr>
          </w:rPrChange>
        </w:rPr>
        <w:tab/>
      </w:r>
      <w:r w:rsidR="00742BF2" w:rsidRPr="004E7DBD">
        <w:rPr>
          <w:rStyle w:val="Hyperlink"/>
          <w:noProof/>
          <w:color w:val="auto"/>
          <w:rPrChange w:id="1583" w:author="Alexandre Marcondes" w:date="2019-07-09T18:16:00Z">
            <w:rPr>
              <w:rStyle w:val="Hyperlink"/>
              <w:noProof/>
            </w:rPr>
          </w:rPrChange>
        </w:rPr>
        <w:t>Gazebo</w:t>
      </w:r>
      <w:r w:rsidR="00742BF2" w:rsidRPr="004E7DBD">
        <w:rPr>
          <w:noProof/>
          <w:webHidden/>
          <w:rPrChange w:id="1584" w:author="Alexandre Marcondes" w:date="2019-07-09T18:16:00Z">
            <w:rPr>
              <w:noProof/>
              <w:webHidden/>
            </w:rPr>
          </w:rPrChange>
        </w:rPr>
        <w:tab/>
      </w:r>
      <w:r w:rsidR="00742BF2" w:rsidRPr="004E7DBD">
        <w:rPr>
          <w:noProof/>
          <w:webHidden/>
          <w:rPrChange w:id="1585" w:author="Alexandre Marcondes" w:date="2019-07-09T18:16:00Z">
            <w:rPr>
              <w:noProof/>
              <w:webHidden/>
            </w:rPr>
          </w:rPrChange>
        </w:rPr>
        <w:fldChar w:fldCharType="begin"/>
      </w:r>
      <w:r w:rsidR="00742BF2" w:rsidRPr="004E7DBD">
        <w:rPr>
          <w:noProof/>
          <w:webHidden/>
          <w:rPrChange w:id="1586" w:author="Alexandre Marcondes" w:date="2019-07-09T18:16:00Z">
            <w:rPr>
              <w:noProof/>
              <w:webHidden/>
            </w:rPr>
          </w:rPrChange>
        </w:rPr>
        <w:instrText xml:space="preserve"> PAGEREF _Toc11256267 \h </w:instrText>
      </w:r>
      <w:r w:rsidR="00742BF2" w:rsidRPr="004E7DBD">
        <w:rPr>
          <w:noProof/>
          <w:webHidden/>
          <w:rPrChange w:id="1587" w:author="Alexandre Marcondes" w:date="2019-07-09T18:16:00Z">
            <w:rPr>
              <w:noProof/>
              <w:webHidden/>
            </w:rPr>
          </w:rPrChange>
        </w:rPr>
      </w:r>
      <w:r w:rsidR="00742BF2" w:rsidRPr="004E7DBD">
        <w:rPr>
          <w:noProof/>
          <w:webHidden/>
          <w:rPrChange w:id="1588" w:author="Alexandre Marcondes" w:date="2019-07-09T18:16:00Z">
            <w:rPr>
              <w:noProof/>
              <w:webHidden/>
            </w:rPr>
          </w:rPrChange>
        </w:rPr>
        <w:fldChar w:fldCharType="separate"/>
      </w:r>
      <w:r w:rsidR="00A52A76" w:rsidRPr="004E7DBD">
        <w:rPr>
          <w:noProof/>
          <w:webHidden/>
          <w:rPrChange w:id="1589" w:author="Alexandre Marcondes" w:date="2019-07-09T18:16:00Z">
            <w:rPr>
              <w:noProof/>
              <w:webHidden/>
            </w:rPr>
          </w:rPrChange>
        </w:rPr>
        <w:t>35</w:t>
      </w:r>
      <w:r w:rsidR="00742BF2" w:rsidRPr="004E7DBD">
        <w:rPr>
          <w:noProof/>
          <w:webHidden/>
          <w:rPrChange w:id="1590" w:author="Alexandre Marcondes" w:date="2019-07-09T18:16:00Z">
            <w:rPr>
              <w:noProof/>
              <w:webHidden/>
            </w:rPr>
          </w:rPrChange>
        </w:rPr>
        <w:fldChar w:fldCharType="end"/>
      </w:r>
      <w:r w:rsidRPr="004E7DBD">
        <w:rPr>
          <w:noProof/>
          <w:rPrChange w:id="159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592" w:author="Alexandre Marcondes" w:date="2019-07-09T18:16:00Z">
            <w:rPr>
              <w:rFonts w:cstheme="minorBidi"/>
              <w:noProof/>
            </w:rPr>
          </w:rPrChange>
        </w:rPr>
      </w:pPr>
      <w:r w:rsidRPr="004E7DBD">
        <w:rPr>
          <w:rPrChange w:id="1593" w:author="Alexandre Marcondes" w:date="2019-07-09T18:16:00Z">
            <w:rPr/>
          </w:rPrChange>
        </w:rPr>
        <w:fldChar w:fldCharType="begin"/>
      </w:r>
      <w:r w:rsidRPr="004E7DBD">
        <w:rPr>
          <w:rPrChange w:id="1594" w:author="Alexandre Marcondes" w:date="2019-07-09T18:16:00Z">
            <w:rPr/>
          </w:rPrChange>
        </w:rPr>
        <w:instrText xml:space="preserve"> HYPERLINK \l "_Toc11256268" </w:instrText>
      </w:r>
      <w:r w:rsidRPr="004E7DBD">
        <w:rPr>
          <w:rPrChange w:id="1595" w:author="Alexandre Marcondes" w:date="2019-07-09T18:16:00Z">
            <w:rPr/>
          </w:rPrChange>
        </w:rPr>
        <w:fldChar w:fldCharType="separate"/>
      </w:r>
      <w:r w:rsidR="00742BF2" w:rsidRPr="004E7DBD">
        <w:rPr>
          <w:rStyle w:val="Hyperlink"/>
          <w:noProof/>
          <w:color w:val="auto"/>
          <w:rPrChange w:id="1596" w:author="Alexandre Marcondes" w:date="2019-07-09T18:16:00Z">
            <w:rPr>
              <w:rStyle w:val="Hyperlink"/>
              <w:noProof/>
            </w:rPr>
          </w:rPrChange>
        </w:rPr>
        <w:t>3.1.8</w:t>
      </w:r>
      <w:r w:rsidR="00742BF2" w:rsidRPr="004E7DBD">
        <w:rPr>
          <w:rFonts w:cstheme="minorBidi"/>
          <w:noProof/>
          <w:rPrChange w:id="1597" w:author="Alexandre Marcondes" w:date="2019-07-09T18:16:00Z">
            <w:rPr>
              <w:rFonts w:cstheme="minorBidi"/>
              <w:noProof/>
            </w:rPr>
          </w:rPrChange>
        </w:rPr>
        <w:tab/>
      </w:r>
      <w:r w:rsidR="00742BF2" w:rsidRPr="004E7DBD">
        <w:rPr>
          <w:rStyle w:val="Hyperlink"/>
          <w:noProof/>
          <w:color w:val="auto"/>
          <w:rPrChange w:id="1598" w:author="Alexandre Marcondes" w:date="2019-07-09T18:16:00Z">
            <w:rPr>
              <w:rStyle w:val="Hyperlink"/>
              <w:noProof/>
            </w:rPr>
          </w:rPrChange>
        </w:rPr>
        <w:t>Outros módulos ou funcionalidades</w:t>
      </w:r>
      <w:r w:rsidR="00742BF2" w:rsidRPr="004E7DBD">
        <w:rPr>
          <w:noProof/>
          <w:webHidden/>
          <w:rPrChange w:id="1599" w:author="Alexandre Marcondes" w:date="2019-07-09T18:16:00Z">
            <w:rPr>
              <w:noProof/>
              <w:webHidden/>
            </w:rPr>
          </w:rPrChange>
        </w:rPr>
        <w:tab/>
      </w:r>
      <w:r w:rsidR="00742BF2" w:rsidRPr="004E7DBD">
        <w:rPr>
          <w:noProof/>
          <w:webHidden/>
          <w:rPrChange w:id="1600" w:author="Alexandre Marcondes" w:date="2019-07-09T18:16:00Z">
            <w:rPr>
              <w:noProof/>
              <w:webHidden/>
            </w:rPr>
          </w:rPrChange>
        </w:rPr>
        <w:fldChar w:fldCharType="begin"/>
      </w:r>
      <w:r w:rsidR="00742BF2" w:rsidRPr="004E7DBD">
        <w:rPr>
          <w:noProof/>
          <w:webHidden/>
          <w:rPrChange w:id="1601" w:author="Alexandre Marcondes" w:date="2019-07-09T18:16:00Z">
            <w:rPr>
              <w:noProof/>
              <w:webHidden/>
            </w:rPr>
          </w:rPrChange>
        </w:rPr>
        <w:instrText xml:space="preserve"> PAGEREF _Toc11256268 \h </w:instrText>
      </w:r>
      <w:r w:rsidR="00742BF2" w:rsidRPr="004E7DBD">
        <w:rPr>
          <w:noProof/>
          <w:webHidden/>
          <w:rPrChange w:id="1602" w:author="Alexandre Marcondes" w:date="2019-07-09T18:16:00Z">
            <w:rPr>
              <w:noProof/>
              <w:webHidden/>
            </w:rPr>
          </w:rPrChange>
        </w:rPr>
      </w:r>
      <w:r w:rsidR="00742BF2" w:rsidRPr="004E7DBD">
        <w:rPr>
          <w:noProof/>
          <w:webHidden/>
          <w:rPrChange w:id="1603" w:author="Alexandre Marcondes" w:date="2019-07-09T18:16:00Z">
            <w:rPr>
              <w:noProof/>
              <w:webHidden/>
            </w:rPr>
          </w:rPrChange>
        </w:rPr>
        <w:fldChar w:fldCharType="separate"/>
      </w:r>
      <w:r w:rsidR="00A52A76" w:rsidRPr="004E7DBD">
        <w:rPr>
          <w:noProof/>
          <w:webHidden/>
          <w:rPrChange w:id="1604" w:author="Alexandre Marcondes" w:date="2019-07-09T18:16:00Z">
            <w:rPr>
              <w:noProof/>
              <w:webHidden/>
            </w:rPr>
          </w:rPrChange>
        </w:rPr>
        <w:t>36</w:t>
      </w:r>
      <w:r w:rsidR="00742BF2" w:rsidRPr="004E7DBD">
        <w:rPr>
          <w:noProof/>
          <w:webHidden/>
          <w:rPrChange w:id="1605" w:author="Alexandre Marcondes" w:date="2019-07-09T18:16:00Z">
            <w:rPr>
              <w:noProof/>
              <w:webHidden/>
            </w:rPr>
          </w:rPrChange>
        </w:rPr>
        <w:fldChar w:fldCharType="end"/>
      </w:r>
      <w:r w:rsidRPr="004E7DBD">
        <w:rPr>
          <w:noProof/>
          <w:rPrChange w:id="1606"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607" w:author="Alexandre Marcondes" w:date="2019-07-09T18:16:00Z">
            <w:rPr>
              <w:rFonts w:cstheme="minorBidi"/>
              <w:noProof/>
            </w:rPr>
          </w:rPrChange>
        </w:rPr>
      </w:pPr>
      <w:r w:rsidRPr="004E7DBD">
        <w:rPr>
          <w:rPrChange w:id="1608" w:author="Alexandre Marcondes" w:date="2019-07-09T18:16:00Z">
            <w:rPr/>
          </w:rPrChange>
        </w:rPr>
        <w:fldChar w:fldCharType="begin"/>
      </w:r>
      <w:r w:rsidRPr="004E7DBD">
        <w:rPr>
          <w:rPrChange w:id="1609" w:author="Alexandre Marcondes" w:date="2019-07-09T18:16:00Z">
            <w:rPr/>
          </w:rPrChange>
        </w:rPr>
        <w:instrText xml:space="preserve"> HYPERLINK \l "_Toc11256269" </w:instrText>
      </w:r>
      <w:r w:rsidRPr="004E7DBD">
        <w:rPr>
          <w:rPrChange w:id="1610" w:author="Alexandre Marcondes" w:date="2019-07-09T18:16:00Z">
            <w:rPr/>
          </w:rPrChange>
        </w:rPr>
        <w:fldChar w:fldCharType="separate"/>
      </w:r>
      <w:r w:rsidR="00742BF2" w:rsidRPr="004E7DBD">
        <w:rPr>
          <w:rStyle w:val="Hyperlink"/>
          <w:i/>
          <w:noProof/>
          <w:color w:val="auto"/>
          <w:lang w:val="en-US"/>
          <w:rPrChange w:id="1611" w:author="Alexandre Marcondes" w:date="2019-07-09T18:16:00Z">
            <w:rPr>
              <w:rStyle w:val="Hyperlink"/>
              <w:i/>
              <w:noProof/>
              <w:lang w:val="en-US"/>
            </w:rPr>
          </w:rPrChange>
        </w:rPr>
        <w:t>3.2</w:t>
      </w:r>
      <w:r w:rsidR="00742BF2" w:rsidRPr="004E7DBD">
        <w:rPr>
          <w:rFonts w:cstheme="minorBidi"/>
          <w:noProof/>
          <w:rPrChange w:id="1612" w:author="Alexandre Marcondes" w:date="2019-07-09T18:16:00Z">
            <w:rPr>
              <w:rFonts w:cstheme="minorBidi"/>
              <w:noProof/>
            </w:rPr>
          </w:rPrChange>
        </w:rPr>
        <w:tab/>
      </w:r>
      <w:r w:rsidR="00742BF2" w:rsidRPr="004E7DBD">
        <w:rPr>
          <w:rStyle w:val="Hyperlink"/>
          <w:i/>
          <w:noProof/>
          <w:color w:val="auto"/>
          <w:lang w:val="en-US"/>
          <w:rPrChange w:id="1613" w:author="Alexandre Marcondes" w:date="2019-07-09T18:16:00Z">
            <w:rPr>
              <w:rStyle w:val="Hyperlink"/>
              <w:i/>
              <w:noProof/>
              <w:lang w:val="en-US"/>
            </w:rPr>
          </w:rPrChange>
        </w:rPr>
        <w:t>Sampled-based Motion planning e ROS</w:t>
      </w:r>
      <w:r w:rsidR="00742BF2" w:rsidRPr="004E7DBD">
        <w:rPr>
          <w:noProof/>
          <w:webHidden/>
          <w:rPrChange w:id="1614" w:author="Alexandre Marcondes" w:date="2019-07-09T18:16:00Z">
            <w:rPr>
              <w:noProof/>
              <w:webHidden/>
            </w:rPr>
          </w:rPrChange>
        </w:rPr>
        <w:tab/>
      </w:r>
      <w:r w:rsidR="00742BF2" w:rsidRPr="004E7DBD">
        <w:rPr>
          <w:noProof/>
          <w:webHidden/>
          <w:rPrChange w:id="1615" w:author="Alexandre Marcondes" w:date="2019-07-09T18:16:00Z">
            <w:rPr>
              <w:noProof/>
              <w:webHidden/>
            </w:rPr>
          </w:rPrChange>
        </w:rPr>
        <w:fldChar w:fldCharType="begin"/>
      </w:r>
      <w:r w:rsidR="00742BF2" w:rsidRPr="004E7DBD">
        <w:rPr>
          <w:noProof/>
          <w:webHidden/>
          <w:rPrChange w:id="1616" w:author="Alexandre Marcondes" w:date="2019-07-09T18:16:00Z">
            <w:rPr>
              <w:noProof/>
              <w:webHidden/>
            </w:rPr>
          </w:rPrChange>
        </w:rPr>
        <w:instrText xml:space="preserve"> PAGEREF _Toc11256269 \h </w:instrText>
      </w:r>
      <w:r w:rsidR="00742BF2" w:rsidRPr="004E7DBD">
        <w:rPr>
          <w:noProof/>
          <w:webHidden/>
          <w:rPrChange w:id="1617" w:author="Alexandre Marcondes" w:date="2019-07-09T18:16:00Z">
            <w:rPr>
              <w:noProof/>
              <w:webHidden/>
            </w:rPr>
          </w:rPrChange>
        </w:rPr>
      </w:r>
      <w:r w:rsidR="00742BF2" w:rsidRPr="004E7DBD">
        <w:rPr>
          <w:noProof/>
          <w:webHidden/>
          <w:rPrChange w:id="1618" w:author="Alexandre Marcondes" w:date="2019-07-09T18:16:00Z">
            <w:rPr>
              <w:noProof/>
              <w:webHidden/>
            </w:rPr>
          </w:rPrChange>
        </w:rPr>
        <w:fldChar w:fldCharType="separate"/>
      </w:r>
      <w:r w:rsidR="00A52A76" w:rsidRPr="004E7DBD">
        <w:rPr>
          <w:noProof/>
          <w:webHidden/>
          <w:rPrChange w:id="1619" w:author="Alexandre Marcondes" w:date="2019-07-09T18:16:00Z">
            <w:rPr>
              <w:noProof/>
              <w:webHidden/>
            </w:rPr>
          </w:rPrChange>
        </w:rPr>
        <w:t>36</w:t>
      </w:r>
      <w:r w:rsidR="00742BF2" w:rsidRPr="004E7DBD">
        <w:rPr>
          <w:noProof/>
          <w:webHidden/>
          <w:rPrChange w:id="1620" w:author="Alexandre Marcondes" w:date="2019-07-09T18:16:00Z">
            <w:rPr>
              <w:noProof/>
              <w:webHidden/>
            </w:rPr>
          </w:rPrChange>
        </w:rPr>
        <w:fldChar w:fldCharType="end"/>
      </w:r>
      <w:r w:rsidRPr="004E7DBD">
        <w:rPr>
          <w:noProof/>
          <w:rPrChange w:id="1621"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622" w:author="Alexandre Marcondes" w:date="2019-07-09T18:16:00Z">
            <w:rPr>
              <w:rFonts w:cstheme="minorBidi"/>
              <w:noProof/>
            </w:rPr>
          </w:rPrChange>
        </w:rPr>
      </w:pPr>
      <w:r w:rsidRPr="004E7DBD">
        <w:rPr>
          <w:rPrChange w:id="1623" w:author="Alexandre Marcondes" w:date="2019-07-09T18:16:00Z">
            <w:rPr/>
          </w:rPrChange>
        </w:rPr>
        <w:fldChar w:fldCharType="begin"/>
      </w:r>
      <w:r w:rsidRPr="004E7DBD">
        <w:rPr>
          <w:rPrChange w:id="1624" w:author="Alexandre Marcondes" w:date="2019-07-09T18:16:00Z">
            <w:rPr/>
          </w:rPrChange>
        </w:rPr>
        <w:instrText xml:space="preserve"> HYPERLINK \l "_Toc11256270" </w:instrText>
      </w:r>
      <w:r w:rsidRPr="004E7DBD">
        <w:rPr>
          <w:rPrChange w:id="1625" w:author="Alexandre Marcondes" w:date="2019-07-09T18:16:00Z">
            <w:rPr/>
          </w:rPrChange>
        </w:rPr>
        <w:fldChar w:fldCharType="separate"/>
      </w:r>
      <w:r w:rsidR="00742BF2" w:rsidRPr="004E7DBD">
        <w:rPr>
          <w:rStyle w:val="Hyperlink"/>
          <w:i/>
          <w:noProof/>
          <w:color w:val="auto"/>
          <w:rPrChange w:id="1626" w:author="Alexandre Marcondes" w:date="2019-07-09T18:16:00Z">
            <w:rPr>
              <w:rStyle w:val="Hyperlink"/>
              <w:i/>
              <w:noProof/>
            </w:rPr>
          </w:rPrChange>
        </w:rPr>
        <w:t>3.3</w:t>
      </w:r>
      <w:r w:rsidR="00742BF2" w:rsidRPr="004E7DBD">
        <w:rPr>
          <w:rFonts w:cstheme="minorBidi"/>
          <w:noProof/>
          <w:rPrChange w:id="1627" w:author="Alexandre Marcondes" w:date="2019-07-09T18:16:00Z">
            <w:rPr>
              <w:rFonts w:cstheme="minorBidi"/>
              <w:noProof/>
            </w:rPr>
          </w:rPrChange>
        </w:rPr>
        <w:tab/>
      </w:r>
      <w:r w:rsidR="00742BF2" w:rsidRPr="004E7DBD">
        <w:rPr>
          <w:rStyle w:val="Hyperlink"/>
          <w:i/>
          <w:noProof/>
          <w:color w:val="auto"/>
          <w:rPrChange w:id="1628" w:author="Alexandre Marcondes" w:date="2019-07-09T18:16:00Z">
            <w:rPr>
              <w:rStyle w:val="Hyperlink"/>
              <w:i/>
              <w:noProof/>
            </w:rPr>
          </w:rPrChange>
        </w:rPr>
        <w:t>Octomap framework</w:t>
      </w:r>
      <w:r w:rsidR="00742BF2" w:rsidRPr="004E7DBD">
        <w:rPr>
          <w:noProof/>
          <w:webHidden/>
          <w:rPrChange w:id="1629" w:author="Alexandre Marcondes" w:date="2019-07-09T18:16:00Z">
            <w:rPr>
              <w:noProof/>
              <w:webHidden/>
            </w:rPr>
          </w:rPrChange>
        </w:rPr>
        <w:tab/>
      </w:r>
      <w:r w:rsidR="00742BF2" w:rsidRPr="004E7DBD">
        <w:rPr>
          <w:noProof/>
          <w:webHidden/>
          <w:rPrChange w:id="1630" w:author="Alexandre Marcondes" w:date="2019-07-09T18:16:00Z">
            <w:rPr>
              <w:noProof/>
              <w:webHidden/>
            </w:rPr>
          </w:rPrChange>
        </w:rPr>
        <w:fldChar w:fldCharType="begin"/>
      </w:r>
      <w:r w:rsidR="00742BF2" w:rsidRPr="004E7DBD">
        <w:rPr>
          <w:noProof/>
          <w:webHidden/>
          <w:rPrChange w:id="1631" w:author="Alexandre Marcondes" w:date="2019-07-09T18:16:00Z">
            <w:rPr>
              <w:noProof/>
              <w:webHidden/>
            </w:rPr>
          </w:rPrChange>
        </w:rPr>
        <w:instrText xml:space="preserve"> PAGEREF _Toc11256270 \h </w:instrText>
      </w:r>
      <w:r w:rsidR="00742BF2" w:rsidRPr="004E7DBD">
        <w:rPr>
          <w:noProof/>
          <w:webHidden/>
          <w:rPrChange w:id="1632" w:author="Alexandre Marcondes" w:date="2019-07-09T18:16:00Z">
            <w:rPr>
              <w:noProof/>
              <w:webHidden/>
            </w:rPr>
          </w:rPrChange>
        </w:rPr>
      </w:r>
      <w:r w:rsidR="00742BF2" w:rsidRPr="004E7DBD">
        <w:rPr>
          <w:noProof/>
          <w:webHidden/>
          <w:rPrChange w:id="1633" w:author="Alexandre Marcondes" w:date="2019-07-09T18:16:00Z">
            <w:rPr>
              <w:noProof/>
              <w:webHidden/>
            </w:rPr>
          </w:rPrChange>
        </w:rPr>
        <w:fldChar w:fldCharType="separate"/>
      </w:r>
      <w:r w:rsidR="00A52A76" w:rsidRPr="004E7DBD">
        <w:rPr>
          <w:noProof/>
          <w:webHidden/>
          <w:rPrChange w:id="1634" w:author="Alexandre Marcondes" w:date="2019-07-09T18:16:00Z">
            <w:rPr>
              <w:noProof/>
              <w:webHidden/>
            </w:rPr>
          </w:rPrChange>
        </w:rPr>
        <w:t>39</w:t>
      </w:r>
      <w:r w:rsidR="00742BF2" w:rsidRPr="004E7DBD">
        <w:rPr>
          <w:noProof/>
          <w:webHidden/>
          <w:rPrChange w:id="1635" w:author="Alexandre Marcondes" w:date="2019-07-09T18:16:00Z">
            <w:rPr>
              <w:noProof/>
              <w:webHidden/>
            </w:rPr>
          </w:rPrChange>
        </w:rPr>
        <w:fldChar w:fldCharType="end"/>
      </w:r>
      <w:r w:rsidRPr="004E7DBD">
        <w:rPr>
          <w:noProof/>
          <w:rPrChange w:id="163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637" w:author="Alexandre Marcondes" w:date="2019-07-09T18:16:00Z">
            <w:rPr>
              <w:rFonts w:cstheme="minorBidi"/>
              <w:noProof/>
            </w:rPr>
          </w:rPrChange>
        </w:rPr>
      </w:pPr>
      <w:r w:rsidRPr="004E7DBD">
        <w:rPr>
          <w:rPrChange w:id="1638" w:author="Alexandre Marcondes" w:date="2019-07-09T18:16:00Z">
            <w:rPr/>
          </w:rPrChange>
        </w:rPr>
        <w:fldChar w:fldCharType="begin"/>
      </w:r>
      <w:r w:rsidRPr="004E7DBD">
        <w:rPr>
          <w:rPrChange w:id="1639" w:author="Alexandre Marcondes" w:date="2019-07-09T18:16:00Z">
            <w:rPr/>
          </w:rPrChange>
        </w:rPr>
        <w:instrText xml:space="preserve"> HYPERLINK \l "_Toc11256271" </w:instrText>
      </w:r>
      <w:r w:rsidRPr="004E7DBD">
        <w:rPr>
          <w:rPrChange w:id="1640" w:author="Alexandre Marcondes" w:date="2019-07-09T18:16:00Z">
            <w:rPr/>
          </w:rPrChange>
        </w:rPr>
        <w:fldChar w:fldCharType="separate"/>
      </w:r>
      <w:r w:rsidR="00742BF2" w:rsidRPr="004E7DBD">
        <w:rPr>
          <w:rStyle w:val="Hyperlink"/>
          <w:noProof/>
          <w:color w:val="auto"/>
          <w:rPrChange w:id="1641" w:author="Alexandre Marcondes" w:date="2019-07-09T18:16:00Z">
            <w:rPr>
              <w:rStyle w:val="Hyperlink"/>
              <w:noProof/>
            </w:rPr>
          </w:rPrChange>
        </w:rPr>
        <w:t>3.3.1</w:t>
      </w:r>
      <w:r w:rsidR="00742BF2" w:rsidRPr="004E7DBD">
        <w:rPr>
          <w:rFonts w:cstheme="minorBidi"/>
          <w:noProof/>
          <w:rPrChange w:id="1642" w:author="Alexandre Marcondes" w:date="2019-07-09T18:16:00Z">
            <w:rPr>
              <w:rFonts w:cstheme="minorBidi"/>
              <w:noProof/>
            </w:rPr>
          </w:rPrChange>
        </w:rPr>
        <w:tab/>
      </w:r>
      <w:r w:rsidR="00742BF2" w:rsidRPr="004E7DBD">
        <w:rPr>
          <w:rStyle w:val="Hyperlink"/>
          <w:noProof/>
          <w:color w:val="auto"/>
          <w:rPrChange w:id="1643" w:author="Alexandre Marcondes" w:date="2019-07-09T18:16:00Z">
            <w:rPr>
              <w:rStyle w:val="Hyperlink"/>
              <w:noProof/>
            </w:rPr>
          </w:rPrChange>
        </w:rPr>
        <w:t>Motivação do Octomap</w:t>
      </w:r>
      <w:r w:rsidR="00742BF2" w:rsidRPr="004E7DBD">
        <w:rPr>
          <w:noProof/>
          <w:webHidden/>
          <w:rPrChange w:id="1644" w:author="Alexandre Marcondes" w:date="2019-07-09T18:16:00Z">
            <w:rPr>
              <w:noProof/>
              <w:webHidden/>
            </w:rPr>
          </w:rPrChange>
        </w:rPr>
        <w:tab/>
      </w:r>
      <w:r w:rsidR="00742BF2" w:rsidRPr="004E7DBD">
        <w:rPr>
          <w:noProof/>
          <w:webHidden/>
          <w:rPrChange w:id="1645" w:author="Alexandre Marcondes" w:date="2019-07-09T18:16:00Z">
            <w:rPr>
              <w:noProof/>
              <w:webHidden/>
            </w:rPr>
          </w:rPrChange>
        </w:rPr>
        <w:fldChar w:fldCharType="begin"/>
      </w:r>
      <w:r w:rsidR="00742BF2" w:rsidRPr="004E7DBD">
        <w:rPr>
          <w:noProof/>
          <w:webHidden/>
          <w:rPrChange w:id="1646" w:author="Alexandre Marcondes" w:date="2019-07-09T18:16:00Z">
            <w:rPr>
              <w:noProof/>
              <w:webHidden/>
            </w:rPr>
          </w:rPrChange>
        </w:rPr>
        <w:instrText xml:space="preserve"> PAGEREF _Toc11256271 \h </w:instrText>
      </w:r>
      <w:r w:rsidR="00742BF2" w:rsidRPr="004E7DBD">
        <w:rPr>
          <w:noProof/>
          <w:webHidden/>
          <w:rPrChange w:id="1647" w:author="Alexandre Marcondes" w:date="2019-07-09T18:16:00Z">
            <w:rPr>
              <w:noProof/>
              <w:webHidden/>
            </w:rPr>
          </w:rPrChange>
        </w:rPr>
      </w:r>
      <w:r w:rsidR="00742BF2" w:rsidRPr="004E7DBD">
        <w:rPr>
          <w:noProof/>
          <w:webHidden/>
          <w:rPrChange w:id="1648" w:author="Alexandre Marcondes" w:date="2019-07-09T18:16:00Z">
            <w:rPr>
              <w:noProof/>
              <w:webHidden/>
            </w:rPr>
          </w:rPrChange>
        </w:rPr>
        <w:fldChar w:fldCharType="separate"/>
      </w:r>
      <w:r w:rsidR="00A52A76" w:rsidRPr="004E7DBD">
        <w:rPr>
          <w:noProof/>
          <w:webHidden/>
          <w:rPrChange w:id="1649" w:author="Alexandre Marcondes" w:date="2019-07-09T18:16:00Z">
            <w:rPr>
              <w:noProof/>
              <w:webHidden/>
            </w:rPr>
          </w:rPrChange>
        </w:rPr>
        <w:t>39</w:t>
      </w:r>
      <w:r w:rsidR="00742BF2" w:rsidRPr="004E7DBD">
        <w:rPr>
          <w:noProof/>
          <w:webHidden/>
          <w:rPrChange w:id="1650" w:author="Alexandre Marcondes" w:date="2019-07-09T18:16:00Z">
            <w:rPr>
              <w:noProof/>
              <w:webHidden/>
            </w:rPr>
          </w:rPrChange>
        </w:rPr>
        <w:fldChar w:fldCharType="end"/>
      </w:r>
      <w:r w:rsidRPr="004E7DBD">
        <w:rPr>
          <w:noProof/>
          <w:rPrChange w:id="165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652" w:author="Alexandre Marcondes" w:date="2019-07-09T18:16:00Z">
            <w:rPr>
              <w:rFonts w:cstheme="minorBidi"/>
              <w:noProof/>
            </w:rPr>
          </w:rPrChange>
        </w:rPr>
      </w:pPr>
      <w:r w:rsidRPr="004E7DBD">
        <w:rPr>
          <w:rPrChange w:id="1653" w:author="Alexandre Marcondes" w:date="2019-07-09T18:16:00Z">
            <w:rPr/>
          </w:rPrChange>
        </w:rPr>
        <w:fldChar w:fldCharType="begin"/>
      </w:r>
      <w:r w:rsidRPr="004E7DBD">
        <w:rPr>
          <w:rPrChange w:id="1654" w:author="Alexandre Marcondes" w:date="2019-07-09T18:16:00Z">
            <w:rPr/>
          </w:rPrChange>
        </w:rPr>
        <w:instrText xml:space="preserve"> HYPERLINK \l "_Toc11256272" </w:instrText>
      </w:r>
      <w:r w:rsidRPr="004E7DBD">
        <w:rPr>
          <w:rPrChange w:id="1655" w:author="Alexandre Marcondes" w:date="2019-07-09T18:16:00Z">
            <w:rPr/>
          </w:rPrChange>
        </w:rPr>
        <w:fldChar w:fldCharType="separate"/>
      </w:r>
      <w:r w:rsidR="00742BF2" w:rsidRPr="004E7DBD">
        <w:rPr>
          <w:rStyle w:val="Hyperlink"/>
          <w:noProof/>
          <w:color w:val="auto"/>
          <w:rPrChange w:id="1656" w:author="Alexandre Marcondes" w:date="2019-07-09T18:16:00Z">
            <w:rPr>
              <w:rStyle w:val="Hyperlink"/>
              <w:noProof/>
            </w:rPr>
          </w:rPrChange>
        </w:rPr>
        <w:t>3.3.2</w:t>
      </w:r>
      <w:r w:rsidR="00742BF2" w:rsidRPr="004E7DBD">
        <w:rPr>
          <w:rFonts w:cstheme="minorBidi"/>
          <w:noProof/>
          <w:rPrChange w:id="1657" w:author="Alexandre Marcondes" w:date="2019-07-09T18:16:00Z">
            <w:rPr>
              <w:rFonts w:cstheme="minorBidi"/>
              <w:noProof/>
            </w:rPr>
          </w:rPrChange>
        </w:rPr>
        <w:tab/>
      </w:r>
      <w:r w:rsidR="00742BF2" w:rsidRPr="004E7DBD">
        <w:rPr>
          <w:rStyle w:val="Hyperlink"/>
          <w:noProof/>
          <w:color w:val="auto"/>
          <w:rPrChange w:id="1658" w:author="Alexandre Marcondes" w:date="2019-07-09T18:16:00Z">
            <w:rPr>
              <w:rStyle w:val="Hyperlink"/>
              <w:noProof/>
            </w:rPr>
          </w:rPrChange>
        </w:rPr>
        <w:t>Representação do Octomap</w:t>
      </w:r>
      <w:r w:rsidR="00742BF2" w:rsidRPr="004E7DBD">
        <w:rPr>
          <w:noProof/>
          <w:webHidden/>
          <w:rPrChange w:id="1659" w:author="Alexandre Marcondes" w:date="2019-07-09T18:16:00Z">
            <w:rPr>
              <w:noProof/>
              <w:webHidden/>
            </w:rPr>
          </w:rPrChange>
        </w:rPr>
        <w:tab/>
      </w:r>
      <w:r w:rsidR="00742BF2" w:rsidRPr="004E7DBD">
        <w:rPr>
          <w:noProof/>
          <w:webHidden/>
          <w:rPrChange w:id="1660" w:author="Alexandre Marcondes" w:date="2019-07-09T18:16:00Z">
            <w:rPr>
              <w:noProof/>
              <w:webHidden/>
            </w:rPr>
          </w:rPrChange>
        </w:rPr>
        <w:fldChar w:fldCharType="begin"/>
      </w:r>
      <w:r w:rsidR="00742BF2" w:rsidRPr="004E7DBD">
        <w:rPr>
          <w:noProof/>
          <w:webHidden/>
          <w:rPrChange w:id="1661" w:author="Alexandre Marcondes" w:date="2019-07-09T18:16:00Z">
            <w:rPr>
              <w:noProof/>
              <w:webHidden/>
            </w:rPr>
          </w:rPrChange>
        </w:rPr>
        <w:instrText xml:space="preserve"> PAGEREF _Toc11256272 \h </w:instrText>
      </w:r>
      <w:r w:rsidR="00742BF2" w:rsidRPr="004E7DBD">
        <w:rPr>
          <w:noProof/>
          <w:webHidden/>
          <w:rPrChange w:id="1662" w:author="Alexandre Marcondes" w:date="2019-07-09T18:16:00Z">
            <w:rPr>
              <w:noProof/>
              <w:webHidden/>
            </w:rPr>
          </w:rPrChange>
        </w:rPr>
      </w:r>
      <w:r w:rsidR="00742BF2" w:rsidRPr="004E7DBD">
        <w:rPr>
          <w:noProof/>
          <w:webHidden/>
          <w:rPrChange w:id="1663" w:author="Alexandre Marcondes" w:date="2019-07-09T18:16:00Z">
            <w:rPr>
              <w:noProof/>
              <w:webHidden/>
            </w:rPr>
          </w:rPrChange>
        </w:rPr>
        <w:fldChar w:fldCharType="separate"/>
      </w:r>
      <w:r w:rsidR="00A52A76" w:rsidRPr="004E7DBD">
        <w:rPr>
          <w:noProof/>
          <w:webHidden/>
          <w:rPrChange w:id="1664" w:author="Alexandre Marcondes" w:date="2019-07-09T18:16:00Z">
            <w:rPr>
              <w:noProof/>
              <w:webHidden/>
            </w:rPr>
          </w:rPrChange>
        </w:rPr>
        <w:t>40</w:t>
      </w:r>
      <w:r w:rsidR="00742BF2" w:rsidRPr="004E7DBD">
        <w:rPr>
          <w:noProof/>
          <w:webHidden/>
          <w:rPrChange w:id="1665" w:author="Alexandre Marcondes" w:date="2019-07-09T18:16:00Z">
            <w:rPr>
              <w:noProof/>
              <w:webHidden/>
            </w:rPr>
          </w:rPrChange>
        </w:rPr>
        <w:fldChar w:fldCharType="end"/>
      </w:r>
      <w:r w:rsidRPr="004E7DBD">
        <w:rPr>
          <w:noProof/>
          <w:rPrChange w:id="1666"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667" w:author="Alexandre Marcondes" w:date="2019-07-09T18:16:00Z">
            <w:rPr>
              <w:rFonts w:cstheme="minorBidi"/>
              <w:noProof/>
            </w:rPr>
          </w:rPrChange>
        </w:rPr>
      </w:pPr>
      <w:r w:rsidRPr="004E7DBD">
        <w:rPr>
          <w:rPrChange w:id="1668" w:author="Alexandre Marcondes" w:date="2019-07-09T18:16:00Z">
            <w:rPr/>
          </w:rPrChange>
        </w:rPr>
        <w:fldChar w:fldCharType="begin"/>
      </w:r>
      <w:r w:rsidRPr="004E7DBD">
        <w:rPr>
          <w:rPrChange w:id="1669" w:author="Alexandre Marcondes" w:date="2019-07-09T18:16:00Z">
            <w:rPr/>
          </w:rPrChange>
        </w:rPr>
        <w:instrText xml:space="preserve"> HYPERLINK \l "_Toc11256273" </w:instrText>
      </w:r>
      <w:r w:rsidRPr="004E7DBD">
        <w:rPr>
          <w:rPrChange w:id="1670" w:author="Alexandre Marcondes" w:date="2019-07-09T18:16:00Z">
            <w:rPr/>
          </w:rPrChange>
        </w:rPr>
        <w:fldChar w:fldCharType="separate"/>
      </w:r>
      <w:r w:rsidR="00742BF2" w:rsidRPr="004E7DBD">
        <w:rPr>
          <w:rStyle w:val="Hyperlink"/>
          <w:noProof/>
          <w:color w:val="auto"/>
          <w:rPrChange w:id="1671" w:author="Alexandre Marcondes" w:date="2019-07-09T18:16:00Z">
            <w:rPr>
              <w:rStyle w:val="Hyperlink"/>
              <w:noProof/>
            </w:rPr>
          </w:rPrChange>
        </w:rPr>
        <w:t>3.4</w:t>
      </w:r>
      <w:r w:rsidR="00742BF2" w:rsidRPr="004E7DBD">
        <w:rPr>
          <w:rFonts w:cstheme="minorBidi"/>
          <w:noProof/>
          <w:rPrChange w:id="1672" w:author="Alexandre Marcondes" w:date="2019-07-09T18:16:00Z">
            <w:rPr>
              <w:rFonts w:cstheme="minorBidi"/>
              <w:noProof/>
            </w:rPr>
          </w:rPrChange>
        </w:rPr>
        <w:tab/>
      </w:r>
      <w:r w:rsidR="00742BF2" w:rsidRPr="004E7DBD">
        <w:rPr>
          <w:rStyle w:val="Hyperlink"/>
          <w:noProof/>
          <w:color w:val="auto"/>
          <w:rPrChange w:id="1673" w:author="Alexandre Marcondes" w:date="2019-07-09T18:16:00Z">
            <w:rPr>
              <w:rStyle w:val="Hyperlink"/>
              <w:noProof/>
            </w:rPr>
          </w:rPrChange>
        </w:rPr>
        <w:t>Sistema de referência global e projeções de mapa</w:t>
      </w:r>
      <w:r w:rsidR="00742BF2" w:rsidRPr="004E7DBD">
        <w:rPr>
          <w:noProof/>
          <w:webHidden/>
          <w:rPrChange w:id="1674" w:author="Alexandre Marcondes" w:date="2019-07-09T18:16:00Z">
            <w:rPr>
              <w:noProof/>
              <w:webHidden/>
            </w:rPr>
          </w:rPrChange>
        </w:rPr>
        <w:tab/>
      </w:r>
      <w:r w:rsidR="00742BF2" w:rsidRPr="004E7DBD">
        <w:rPr>
          <w:noProof/>
          <w:webHidden/>
          <w:rPrChange w:id="1675" w:author="Alexandre Marcondes" w:date="2019-07-09T18:16:00Z">
            <w:rPr>
              <w:noProof/>
              <w:webHidden/>
            </w:rPr>
          </w:rPrChange>
        </w:rPr>
        <w:fldChar w:fldCharType="begin"/>
      </w:r>
      <w:r w:rsidR="00742BF2" w:rsidRPr="004E7DBD">
        <w:rPr>
          <w:noProof/>
          <w:webHidden/>
          <w:rPrChange w:id="1676" w:author="Alexandre Marcondes" w:date="2019-07-09T18:16:00Z">
            <w:rPr>
              <w:noProof/>
              <w:webHidden/>
            </w:rPr>
          </w:rPrChange>
        </w:rPr>
        <w:instrText xml:space="preserve"> PAGEREF _Toc11256273 \h </w:instrText>
      </w:r>
      <w:r w:rsidR="00742BF2" w:rsidRPr="004E7DBD">
        <w:rPr>
          <w:noProof/>
          <w:webHidden/>
          <w:rPrChange w:id="1677" w:author="Alexandre Marcondes" w:date="2019-07-09T18:16:00Z">
            <w:rPr>
              <w:noProof/>
              <w:webHidden/>
            </w:rPr>
          </w:rPrChange>
        </w:rPr>
      </w:r>
      <w:r w:rsidR="00742BF2" w:rsidRPr="004E7DBD">
        <w:rPr>
          <w:noProof/>
          <w:webHidden/>
          <w:rPrChange w:id="1678" w:author="Alexandre Marcondes" w:date="2019-07-09T18:16:00Z">
            <w:rPr>
              <w:noProof/>
              <w:webHidden/>
            </w:rPr>
          </w:rPrChange>
        </w:rPr>
        <w:fldChar w:fldCharType="separate"/>
      </w:r>
      <w:r w:rsidR="00A52A76" w:rsidRPr="004E7DBD">
        <w:rPr>
          <w:noProof/>
          <w:webHidden/>
          <w:rPrChange w:id="1679" w:author="Alexandre Marcondes" w:date="2019-07-09T18:16:00Z">
            <w:rPr>
              <w:noProof/>
              <w:webHidden/>
            </w:rPr>
          </w:rPrChange>
        </w:rPr>
        <w:t>41</w:t>
      </w:r>
      <w:r w:rsidR="00742BF2" w:rsidRPr="004E7DBD">
        <w:rPr>
          <w:noProof/>
          <w:webHidden/>
          <w:rPrChange w:id="1680" w:author="Alexandre Marcondes" w:date="2019-07-09T18:16:00Z">
            <w:rPr>
              <w:noProof/>
              <w:webHidden/>
            </w:rPr>
          </w:rPrChange>
        </w:rPr>
        <w:fldChar w:fldCharType="end"/>
      </w:r>
      <w:r w:rsidRPr="004E7DBD">
        <w:rPr>
          <w:noProof/>
          <w:rPrChange w:id="1681"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682" w:author="Alexandre Marcondes" w:date="2019-07-09T18:16:00Z">
            <w:rPr>
              <w:rFonts w:cstheme="minorBidi"/>
              <w:noProof/>
            </w:rPr>
          </w:rPrChange>
        </w:rPr>
      </w:pPr>
      <w:r w:rsidRPr="004E7DBD">
        <w:rPr>
          <w:rPrChange w:id="1683" w:author="Alexandre Marcondes" w:date="2019-07-09T18:16:00Z">
            <w:rPr/>
          </w:rPrChange>
        </w:rPr>
        <w:fldChar w:fldCharType="begin"/>
      </w:r>
      <w:r w:rsidRPr="004E7DBD">
        <w:rPr>
          <w:rPrChange w:id="1684" w:author="Alexandre Marcondes" w:date="2019-07-09T18:16:00Z">
            <w:rPr/>
          </w:rPrChange>
        </w:rPr>
        <w:instrText xml:space="preserve"> HYPERLINK \l "_Toc11256274" </w:instrText>
      </w:r>
      <w:r w:rsidRPr="004E7DBD">
        <w:rPr>
          <w:rPrChange w:id="1685" w:author="Alexandre Marcondes" w:date="2019-07-09T18:16:00Z">
            <w:rPr/>
          </w:rPrChange>
        </w:rPr>
        <w:fldChar w:fldCharType="separate"/>
      </w:r>
      <w:r w:rsidR="00742BF2" w:rsidRPr="004E7DBD">
        <w:rPr>
          <w:rStyle w:val="Hyperlink"/>
          <w:noProof/>
          <w:color w:val="auto"/>
          <w:rPrChange w:id="1686" w:author="Alexandre Marcondes" w:date="2019-07-09T18:16:00Z">
            <w:rPr>
              <w:rStyle w:val="Hyperlink"/>
              <w:noProof/>
            </w:rPr>
          </w:rPrChange>
        </w:rPr>
        <w:t>3.5</w:t>
      </w:r>
      <w:r w:rsidR="00742BF2" w:rsidRPr="004E7DBD">
        <w:rPr>
          <w:rFonts w:cstheme="minorBidi"/>
          <w:noProof/>
          <w:rPrChange w:id="1687" w:author="Alexandre Marcondes" w:date="2019-07-09T18:16:00Z">
            <w:rPr>
              <w:rFonts w:cstheme="minorBidi"/>
              <w:noProof/>
            </w:rPr>
          </w:rPrChange>
        </w:rPr>
        <w:tab/>
      </w:r>
      <w:r w:rsidR="00742BF2" w:rsidRPr="004E7DBD">
        <w:rPr>
          <w:rStyle w:val="Hyperlink"/>
          <w:noProof/>
          <w:color w:val="auto"/>
          <w:rPrChange w:id="1688" w:author="Alexandre Marcondes" w:date="2019-07-09T18:16:00Z">
            <w:rPr>
              <w:rStyle w:val="Hyperlink"/>
              <w:noProof/>
            </w:rPr>
          </w:rPrChange>
        </w:rPr>
        <w:t>Dinâmica de voo</w:t>
      </w:r>
      <w:r w:rsidR="00742BF2" w:rsidRPr="004E7DBD">
        <w:rPr>
          <w:noProof/>
          <w:webHidden/>
          <w:rPrChange w:id="1689" w:author="Alexandre Marcondes" w:date="2019-07-09T18:16:00Z">
            <w:rPr>
              <w:noProof/>
              <w:webHidden/>
            </w:rPr>
          </w:rPrChange>
        </w:rPr>
        <w:tab/>
      </w:r>
      <w:r w:rsidR="00742BF2" w:rsidRPr="004E7DBD">
        <w:rPr>
          <w:noProof/>
          <w:webHidden/>
          <w:rPrChange w:id="1690" w:author="Alexandre Marcondes" w:date="2019-07-09T18:16:00Z">
            <w:rPr>
              <w:noProof/>
              <w:webHidden/>
            </w:rPr>
          </w:rPrChange>
        </w:rPr>
        <w:fldChar w:fldCharType="begin"/>
      </w:r>
      <w:r w:rsidR="00742BF2" w:rsidRPr="004E7DBD">
        <w:rPr>
          <w:noProof/>
          <w:webHidden/>
          <w:rPrChange w:id="1691" w:author="Alexandre Marcondes" w:date="2019-07-09T18:16:00Z">
            <w:rPr>
              <w:noProof/>
              <w:webHidden/>
            </w:rPr>
          </w:rPrChange>
        </w:rPr>
        <w:instrText xml:space="preserve"> PAGEREF _Toc11256274 \h </w:instrText>
      </w:r>
      <w:r w:rsidR="00742BF2" w:rsidRPr="004E7DBD">
        <w:rPr>
          <w:noProof/>
          <w:webHidden/>
          <w:rPrChange w:id="1692" w:author="Alexandre Marcondes" w:date="2019-07-09T18:16:00Z">
            <w:rPr>
              <w:noProof/>
              <w:webHidden/>
            </w:rPr>
          </w:rPrChange>
        </w:rPr>
      </w:r>
      <w:r w:rsidR="00742BF2" w:rsidRPr="004E7DBD">
        <w:rPr>
          <w:noProof/>
          <w:webHidden/>
          <w:rPrChange w:id="1693" w:author="Alexandre Marcondes" w:date="2019-07-09T18:16:00Z">
            <w:rPr>
              <w:noProof/>
              <w:webHidden/>
            </w:rPr>
          </w:rPrChange>
        </w:rPr>
        <w:fldChar w:fldCharType="separate"/>
      </w:r>
      <w:r w:rsidR="00A52A76" w:rsidRPr="004E7DBD">
        <w:rPr>
          <w:noProof/>
          <w:webHidden/>
          <w:rPrChange w:id="1694" w:author="Alexandre Marcondes" w:date="2019-07-09T18:16:00Z">
            <w:rPr>
              <w:noProof/>
              <w:webHidden/>
            </w:rPr>
          </w:rPrChange>
        </w:rPr>
        <w:t>43</w:t>
      </w:r>
      <w:r w:rsidR="00742BF2" w:rsidRPr="004E7DBD">
        <w:rPr>
          <w:noProof/>
          <w:webHidden/>
          <w:rPrChange w:id="1695" w:author="Alexandre Marcondes" w:date="2019-07-09T18:16:00Z">
            <w:rPr>
              <w:noProof/>
              <w:webHidden/>
            </w:rPr>
          </w:rPrChange>
        </w:rPr>
        <w:fldChar w:fldCharType="end"/>
      </w:r>
      <w:r w:rsidRPr="004E7DBD">
        <w:rPr>
          <w:noProof/>
          <w:rPrChange w:id="169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697" w:author="Alexandre Marcondes" w:date="2019-07-09T18:16:00Z">
            <w:rPr>
              <w:rFonts w:cstheme="minorBidi"/>
              <w:noProof/>
            </w:rPr>
          </w:rPrChange>
        </w:rPr>
      </w:pPr>
      <w:r w:rsidRPr="004E7DBD">
        <w:rPr>
          <w:rPrChange w:id="1698" w:author="Alexandre Marcondes" w:date="2019-07-09T18:16:00Z">
            <w:rPr/>
          </w:rPrChange>
        </w:rPr>
        <w:fldChar w:fldCharType="begin"/>
      </w:r>
      <w:r w:rsidRPr="004E7DBD">
        <w:rPr>
          <w:rPrChange w:id="1699" w:author="Alexandre Marcondes" w:date="2019-07-09T18:16:00Z">
            <w:rPr/>
          </w:rPrChange>
        </w:rPr>
        <w:instrText xml:space="preserve"> HYPERLINK \l "_Toc11256275" </w:instrText>
      </w:r>
      <w:r w:rsidRPr="004E7DBD">
        <w:rPr>
          <w:rPrChange w:id="1700" w:author="Alexandre Marcondes" w:date="2019-07-09T18:16:00Z">
            <w:rPr/>
          </w:rPrChange>
        </w:rPr>
        <w:fldChar w:fldCharType="separate"/>
      </w:r>
      <w:r w:rsidR="00742BF2" w:rsidRPr="004E7DBD">
        <w:rPr>
          <w:rStyle w:val="Hyperlink"/>
          <w:noProof/>
          <w:color w:val="auto"/>
          <w:rPrChange w:id="1701" w:author="Alexandre Marcondes" w:date="2019-07-09T18:16:00Z">
            <w:rPr>
              <w:rStyle w:val="Hyperlink"/>
              <w:noProof/>
            </w:rPr>
          </w:rPrChange>
        </w:rPr>
        <w:t>3.5.1</w:t>
      </w:r>
      <w:r w:rsidR="00742BF2" w:rsidRPr="004E7DBD">
        <w:rPr>
          <w:rFonts w:cstheme="minorBidi"/>
          <w:noProof/>
          <w:rPrChange w:id="1702" w:author="Alexandre Marcondes" w:date="2019-07-09T18:16:00Z">
            <w:rPr>
              <w:rFonts w:cstheme="minorBidi"/>
              <w:noProof/>
            </w:rPr>
          </w:rPrChange>
        </w:rPr>
        <w:tab/>
      </w:r>
      <w:r w:rsidR="00742BF2" w:rsidRPr="004E7DBD">
        <w:rPr>
          <w:rStyle w:val="Hyperlink"/>
          <w:noProof/>
          <w:color w:val="auto"/>
          <w:rPrChange w:id="1703" w:author="Alexandre Marcondes" w:date="2019-07-09T18:16:00Z">
            <w:rPr>
              <w:rStyle w:val="Hyperlink"/>
              <w:noProof/>
            </w:rPr>
          </w:rPrChange>
        </w:rPr>
        <w:t>Sistema de coordenadas do corpo</w:t>
      </w:r>
      <w:r w:rsidR="00742BF2" w:rsidRPr="004E7DBD">
        <w:rPr>
          <w:noProof/>
          <w:webHidden/>
          <w:rPrChange w:id="1704" w:author="Alexandre Marcondes" w:date="2019-07-09T18:16:00Z">
            <w:rPr>
              <w:noProof/>
              <w:webHidden/>
            </w:rPr>
          </w:rPrChange>
        </w:rPr>
        <w:tab/>
      </w:r>
      <w:r w:rsidR="00742BF2" w:rsidRPr="004E7DBD">
        <w:rPr>
          <w:noProof/>
          <w:webHidden/>
          <w:rPrChange w:id="1705" w:author="Alexandre Marcondes" w:date="2019-07-09T18:16:00Z">
            <w:rPr>
              <w:noProof/>
              <w:webHidden/>
            </w:rPr>
          </w:rPrChange>
        </w:rPr>
        <w:fldChar w:fldCharType="begin"/>
      </w:r>
      <w:r w:rsidR="00742BF2" w:rsidRPr="004E7DBD">
        <w:rPr>
          <w:noProof/>
          <w:webHidden/>
          <w:rPrChange w:id="1706" w:author="Alexandre Marcondes" w:date="2019-07-09T18:16:00Z">
            <w:rPr>
              <w:noProof/>
              <w:webHidden/>
            </w:rPr>
          </w:rPrChange>
        </w:rPr>
        <w:instrText xml:space="preserve"> PAGEREF _Toc11256275 \h </w:instrText>
      </w:r>
      <w:r w:rsidR="00742BF2" w:rsidRPr="004E7DBD">
        <w:rPr>
          <w:noProof/>
          <w:webHidden/>
          <w:rPrChange w:id="1707" w:author="Alexandre Marcondes" w:date="2019-07-09T18:16:00Z">
            <w:rPr>
              <w:noProof/>
              <w:webHidden/>
            </w:rPr>
          </w:rPrChange>
        </w:rPr>
      </w:r>
      <w:r w:rsidR="00742BF2" w:rsidRPr="004E7DBD">
        <w:rPr>
          <w:noProof/>
          <w:webHidden/>
          <w:rPrChange w:id="1708" w:author="Alexandre Marcondes" w:date="2019-07-09T18:16:00Z">
            <w:rPr>
              <w:noProof/>
              <w:webHidden/>
            </w:rPr>
          </w:rPrChange>
        </w:rPr>
        <w:fldChar w:fldCharType="separate"/>
      </w:r>
      <w:r w:rsidR="00A52A76" w:rsidRPr="004E7DBD">
        <w:rPr>
          <w:noProof/>
          <w:webHidden/>
          <w:rPrChange w:id="1709" w:author="Alexandre Marcondes" w:date="2019-07-09T18:16:00Z">
            <w:rPr>
              <w:noProof/>
              <w:webHidden/>
            </w:rPr>
          </w:rPrChange>
        </w:rPr>
        <w:t>43</w:t>
      </w:r>
      <w:r w:rsidR="00742BF2" w:rsidRPr="004E7DBD">
        <w:rPr>
          <w:noProof/>
          <w:webHidden/>
          <w:rPrChange w:id="1710" w:author="Alexandre Marcondes" w:date="2019-07-09T18:16:00Z">
            <w:rPr>
              <w:noProof/>
              <w:webHidden/>
            </w:rPr>
          </w:rPrChange>
        </w:rPr>
        <w:fldChar w:fldCharType="end"/>
      </w:r>
      <w:r w:rsidRPr="004E7DBD">
        <w:rPr>
          <w:noProof/>
          <w:rPrChange w:id="171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712" w:author="Alexandre Marcondes" w:date="2019-07-09T18:16:00Z">
            <w:rPr>
              <w:rFonts w:cstheme="minorBidi"/>
              <w:noProof/>
            </w:rPr>
          </w:rPrChange>
        </w:rPr>
      </w:pPr>
      <w:r w:rsidRPr="004E7DBD">
        <w:rPr>
          <w:rPrChange w:id="1713" w:author="Alexandre Marcondes" w:date="2019-07-09T18:16:00Z">
            <w:rPr/>
          </w:rPrChange>
        </w:rPr>
        <w:fldChar w:fldCharType="begin"/>
      </w:r>
      <w:r w:rsidRPr="004E7DBD">
        <w:rPr>
          <w:rPrChange w:id="1714" w:author="Alexandre Marcondes" w:date="2019-07-09T18:16:00Z">
            <w:rPr/>
          </w:rPrChange>
        </w:rPr>
        <w:instrText xml:space="preserve"> HYPERLINK \l "_Toc11256276" </w:instrText>
      </w:r>
      <w:r w:rsidRPr="004E7DBD">
        <w:rPr>
          <w:rPrChange w:id="1715" w:author="Alexandre Marcondes" w:date="2019-07-09T18:16:00Z">
            <w:rPr/>
          </w:rPrChange>
        </w:rPr>
        <w:fldChar w:fldCharType="separate"/>
      </w:r>
      <w:r w:rsidR="00742BF2" w:rsidRPr="004E7DBD">
        <w:rPr>
          <w:rStyle w:val="Hyperlink"/>
          <w:noProof/>
          <w:color w:val="auto"/>
          <w:rPrChange w:id="1716" w:author="Alexandre Marcondes" w:date="2019-07-09T18:16:00Z">
            <w:rPr>
              <w:rStyle w:val="Hyperlink"/>
              <w:noProof/>
            </w:rPr>
          </w:rPrChange>
        </w:rPr>
        <w:t>3.5.2</w:t>
      </w:r>
      <w:r w:rsidR="00742BF2" w:rsidRPr="004E7DBD">
        <w:rPr>
          <w:rFonts w:cstheme="minorBidi"/>
          <w:noProof/>
          <w:rPrChange w:id="1717" w:author="Alexandre Marcondes" w:date="2019-07-09T18:16:00Z">
            <w:rPr>
              <w:rFonts w:cstheme="minorBidi"/>
              <w:noProof/>
            </w:rPr>
          </w:rPrChange>
        </w:rPr>
        <w:tab/>
      </w:r>
      <w:r w:rsidR="00742BF2" w:rsidRPr="004E7DBD">
        <w:rPr>
          <w:rStyle w:val="Hyperlink"/>
          <w:noProof/>
          <w:color w:val="auto"/>
          <w:rPrChange w:id="1718" w:author="Alexandre Marcondes" w:date="2019-07-09T18:16:00Z">
            <w:rPr>
              <w:rStyle w:val="Hyperlink"/>
              <w:noProof/>
            </w:rPr>
          </w:rPrChange>
        </w:rPr>
        <w:t>Sistema de coordenada global</w:t>
      </w:r>
      <w:r w:rsidR="00742BF2" w:rsidRPr="004E7DBD">
        <w:rPr>
          <w:noProof/>
          <w:webHidden/>
          <w:rPrChange w:id="1719" w:author="Alexandre Marcondes" w:date="2019-07-09T18:16:00Z">
            <w:rPr>
              <w:noProof/>
              <w:webHidden/>
            </w:rPr>
          </w:rPrChange>
        </w:rPr>
        <w:tab/>
      </w:r>
      <w:r w:rsidR="00742BF2" w:rsidRPr="004E7DBD">
        <w:rPr>
          <w:noProof/>
          <w:webHidden/>
          <w:rPrChange w:id="1720" w:author="Alexandre Marcondes" w:date="2019-07-09T18:16:00Z">
            <w:rPr>
              <w:noProof/>
              <w:webHidden/>
            </w:rPr>
          </w:rPrChange>
        </w:rPr>
        <w:fldChar w:fldCharType="begin"/>
      </w:r>
      <w:r w:rsidR="00742BF2" w:rsidRPr="004E7DBD">
        <w:rPr>
          <w:noProof/>
          <w:webHidden/>
          <w:rPrChange w:id="1721" w:author="Alexandre Marcondes" w:date="2019-07-09T18:16:00Z">
            <w:rPr>
              <w:noProof/>
              <w:webHidden/>
            </w:rPr>
          </w:rPrChange>
        </w:rPr>
        <w:instrText xml:space="preserve"> PAGEREF _Toc11256276 \h </w:instrText>
      </w:r>
      <w:r w:rsidR="00742BF2" w:rsidRPr="004E7DBD">
        <w:rPr>
          <w:noProof/>
          <w:webHidden/>
          <w:rPrChange w:id="1722" w:author="Alexandre Marcondes" w:date="2019-07-09T18:16:00Z">
            <w:rPr>
              <w:noProof/>
              <w:webHidden/>
            </w:rPr>
          </w:rPrChange>
        </w:rPr>
      </w:r>
      <w:r w:rsidR="00742BF2" w:rsidRPr="004E7DBD">
        <w:rPr>
          <w:noProof/>
          <w:webHidden/>
          <w:rPrChange w:id="1723" w:author="Alexandre Marcondes" w:date="2019-07-09T18:16:00Z">
            <w:rPr>
              <w:noProof/>
              <w:webHidden/>
            </w:rPr>
          </w:rPrChange>
        </w:rPr>
        <w:fldChar w:fldCharType="separate"/>
      </w:r>
      <w:r w:rsidR="00A52A76" w:rsidRPr="004E7DBD">
        <w:rPr>
          <w:noProof/>
          <w:webHidden/>
          <w:rPrChange w:id="1724" w:author="Alexandre Marcondes" w:date="2019-07-09T18:16:00Z">
            <w:rPr>
              <w:noProof/>
              <w:webHidden/>
            </w:rPr>
          </w:rPrChange>
        </w:rPr>
        <w:t>44</w:t>
      </w:r>
      <w:r w:rsidR="00742BF2" w:rsidRPr="004E7DBD">
        <w:rPr>
          <w:noProof/>
          <w:webHidden/>
          <w:rPrChange w:id="1725" w:author="Alexandre Marcondes" w:date="2019-07-09T18:16:00Z">
            <w:rPr>
              <w:noProof/>
              <w:webHidden/>
            </w:rPr>
          </w:rPrChange>
        </w:rPr>
        <w:fldChar w:fldCharType="end"/>
      </w:r>
      <w:r w:rsidRPr="004E7DBD">
        <w:rPr>
          <w:noProof/>
          <w:rPrChange w:id="172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727" w:author="Alexandre Marcondes" w:date="2019-07-09T18:16:00Z">
            <w:rPr>
              <w:rFonts w:cstheme="minorBidi"/>
              <w:noProof/>
            </w:rPr>
          </w:rPrChange>
        </w:rPr>
      </w:pPr>
      <w:r w:rsidRPr="004E7DBD">
        <w:rPr>
          <w:rPrChange w:id="1728" w:author="Alexandre Marcondes" w:date="2019-07-09T18:16:00Z">
            <w:rPr/>
          </w:rPrChange>
        </w:rPr>
        <w:fldChar w:fldCharType="begin"/>
      </w:r>
      <w:r w:rsidRPr="004E7DBD">
        <w:rPr>
          <w:rPrChange w:id="1729" w:author="Alexandre Marcondes" w:date="2019-07-09T18:16:00Z">
            <w:rPr/>
          </w:rPrChange>
        </w:rPr>
        <w:instrText xml:space="preserve"> HYPERLINK \l "_Toc11256277" </w:instrText>
      </w:r>
      <w:r w:rsidRPr="004E7DBD">
        <w:rPr>
          <w:rPrChange w:id="1730" w:author="Alexandre Marcondes" w:date="2019-07-09T18:16:00Z">
            <w:rPr/>
          </w:rPrChange>
        </w:rPr>
        <w:fldChar w:fldCharType="separate"/>
      </w:r>
      <w:r w:rsidR="00742BF2" w:rsidRPr="004E7DBD">
        <w:rPr>
          <w:rStyle w:val="Hyperlink"/>
          <w:noProof/>
          <w:color w:val="auto"/>
          <w:rPrChange w:id="1731" w:author="Alexandre Marcondes" w:date="2019-07-09T18:16:00Z">
            <w:rPr>
              <w:rStyle w:val="Hyperlink"/>
              <w:noProof/>
            </w:rPr>
          </w:rPrChange>
        </w:rPr>
        <w:t>3.5.3</w:t>
      </w:r>
      <w:r w:rsidR="00742BF2" w:rsidRPr="004E7DBD">
        <w:rPr>
          <w:rFonts w:cstheme="minorBidi"/>
          <w:noProof/>
          <w:rPrChange w:id="1732" w:author="Alexandre Marcondes" w:date="2019-07-09T18:16:00Z">
            <w:rPr>
              <w:rFonts w:cstheme="minorBidi"/>
              <w:noProof/>
            </w:rPr>
          </w:rPrChange>
        </w:rPr>
        <w:tab/>
      </w:r>
      <w:r w:rsidR="00742BF2" w:rsidRPr="004E7DBD">
        <w:rPr>
          <w:rStyle w:val="Hyperlink"/>
          <w:noProof/>
          <w:color w:val="auto"/>
          <w:rPrChange w:id="1733" w:author="Alexandre Marcondes" w:date="2019-07-09T18:16:00Z">
            <w:rPr>
              <w:rStyle w:val="Hyperlink"/>
              <w:noProof/>
            </w:rPr>
          </w:rPrChange>
        </w:rPr>
        <w:t>Orientação e voo</w:t>
      </w:r>
      <w:r w:rsidR="00742BF2" w:rsidRPr="004E7DBD">
        <w:rPr>
          <w:noProof/>
          <w:webHidden/>
          <w:rPrChange w:id="1734" w:author="Alexandre Marcondes" w:date="2019-07-09T18:16:00Z">
            <w:rPr>
              <w:noProof/>
              <w:webHidden/>
            </w:rPr>
          </w:rPrChange>
        </w:rPr>
        <w:tab/>
      </w:r>
      <w:r w:rsidR="00742BF2" w:rsidRPr="004E7DBD">
        <w:rPr>
          <w:noProof/>
          <w:webHidden/>
          <w:rPrChange w:id="1735" w:author="Alexandre Marcondes" w:date="2019-07-09T18:16:00Z">
            <w:rPr>
              <w:noProof/>
              <w:webHidden/>
            </w:rPr>
          </w:rPrChange>
        </w:rPr>
        <w:fldChar w:fldCharType="begin"/>
      </w:r>
      <w:r w:rsidR="00742BF2" w:rsidRPr="004E7DBD">
        <w:rPr>
          <w:noProof/>
          <w:webHidden/>
          <w:rPrChange w:id="1736" w:author="Alexandre Marcondes" w:date="2019-07-09T18:16:00Z">
            <w:rPr>
              <w:noProof/>
              <w:webHidden/>
            </w:rPr>
          </w:rPrChange>
        </w:rPr>
        <w:instrText xml:space="preserve"> PAGEREF _Toc11256277 \h </w:instrText>
      </w:r>
      <w:r w:rsidR="00742BF2" w:rsidRPr="004E7DBD">
        <w:rPr>
          <w:noProof/>
          <w:webHidden/>
          <w:rPrChange w:id="1737" w:author="Alexandre Marcondes" w:date="2019-07-09T18:16:00Z">
            <w:rPr>
              <w:noProof/>
              <w:webHidden/>
            </w:rPr>
          </w:rPrChange>
        </w:rPr>
      </w:r>
      <w:r w:rsidR="00742BF2" w:rsidRPr="004E7DBD">
        <w:rPr>
          <w:noProof/>
          <w:webHidden/>
          <w:rPrChange w:id="1738" w:author="Alexandre Marcondes" w:date="2019-07-09T18:16:00Z">
            <w:rPr>
              <w:noProof/>
              <w:webHidden/>
            </w:rPr>
          </w:rPrChange>
        </w:rPr>
        <w:fldChar w:fldCharType="separate"/>
      </w:r>
      <w:r w:rsidR="00A52A76" w:rsidRPr="004E7DBD">
        <w:rPr>
          <w:noProof/>
          <w:webHidden/>
          <w:rPrChange w:id="1739" w:author="Alexandre Marcondes" w:date="2019-07-09T18:16:00Z">
            <w:rPr>
              <w:noProof/>
              <w:webHidden/>
            </w:rPr>
          </w:rPrChange>
        </w:rPr>
        <w:t>44</w:t>
      </w:r>
      <w:r w:rsidR="00742BF2" w:rsidRPr="004E7DBD">
        <w:rPr>
          <w:noProof/>
          <w:webHidden/>
          <w:rPrChange w:id="1740" w:author="Alexandre Marcondes" w:date="2019-07-09T18:16:00Z">
            <w:rPr>
              <w:noProof/>
              <w:webHidden/>
            </w:rPr>
          </w:rPrChange>
        </w:rPr>
        <w:fldChar w:fldCharType="end"/>
      </w:r>
      <w:r w:rsidRPr="004E7DBD">
        <w:rPr>
          <w:noProof/>
          <w:rPrChange w:id="1741"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1742" w:author="Alexandre Marcondes" w:date="2019-07-09T18:16:00Z">
            <w:rPr>
              <w:rFonts w:asciiTheme="minorHAnsi" w:hAnsiTheme="minorHAnsi" w:cstheme="minorBidi"/>
              <w:b w:val="0"/>
              <w:sz w:val="22"/>
              <w:szCs w:val="22"/>
            </w:rPr>
          </w:rPrChange>
        </w:rPr>
      </w:pPr>
      <w:r w:rsidRPr="004E7DBD">
        <w:rPr>
          <w:rPrChange w:id="1743" w:author="Alexandre Marcondes" w:date="2019-07-09T18:16:00Z">
            <w:rPr/>
          </w:rPrChange>
        </w:rPr>
        <w:fldChar w:fldCharType="begin"/>
      </w:r>
      <w:r w:rsidRPr="004E7DBD">
        <w:rPr>
          <w:rPrChange w:id="1744" w:author="Alexandre Marcondes" w:date="2019-07-09T18:16:00Z">
            <w:rPr/>
          </w:rPrChange>
        </w:rPr>
        <w:instrText xml:space="preserve"> HYPERLINK \l "_Toc11256278" </w:instrText>
      </w:r>
      <w:r w:rsidRPr="004E7DBD">
        <w:rPr>
          <w:rPrChange w:id="1745" w:author="Alexandre Marcondes" w:date="2019-07-09T18:16:00Z">
            <w:rPr/>
          </w:rPrChange>
        </w:rPr>
        <w:fldChar w:fldCharType="separate"/>
      </w:r>
      <w:r w:rsidR="00742BF2" w:rsidRPr="004E7DBD">
        <w:rPr>
          <w:rStyle w:val="Hyperlink"/>
          <w:color w:val="auto"/>
          <w:rPrChange w:id="1746" w:author="Alexandre Marcondes" w:date="2019-07-09T18:16:00Z">
            <w:rPr>
              <w:rStyle w:val="Hyperlink"/>
            </w:rPr>
          </w:rPrChange>
        </w:rPr>
        <w:t>4</w:t>
      </w:r>
      <w:r w:rsidR="00742BF2" w:rsidRPr="004E7DBD">
        <w:rPr>
          <w:rFonts w:asciiTheme="minorHAnsi" w:hAnsiTheme="minorHAnsi" w:cstheme="minorBidi"/>
          <w:b w:val="0"/>
          <w:sz w:val="22"/>
          <w:szCs w:val="22"/>
          <w:rPrChange w:id="1747" w:author="Alexandre Marcondes" w:date="2019-07-09T18:16:00Z">
            <w:rPr>
              <w:rFonts w:asciiTheme="minorHAnsi" w:hAnsiTheme="minorHAnsi" w:cstheme="minorBidi"/>
              <w:b w:val="0"/>
              <w:sz w:val="22"/>
              <w:szCs w:val="22"/>
            </w:rPr>
          </w:rPrChange>
        </w:rPr>
        <w:tab/>
      </w:r>
      <w:r w:rsidR="00742BF2" w:rsidRPr="004E7DBD">
        <w:rPr>
          <w:rStyle w:val="Hyperlink"/>
          <w:color w:val="auto"/>
          <w:rPrChange w:id="1748" w:author="Alexandre Marcondes" w:date="2019-07-09T18:16:00Z">
            <w:rPr>
              <w:rStyle w:val="Hyperlink"/>
            </w:rPr>
          </w:rPrChange>
        </w:rPr>
        <w:t>MODELOS</w:t>
      </w:r>
      <w:r w:rsidR="00742BF2" w:rsidRPr="004E7DBD">
        <w:rPr>
          <w:webHidden/>
          <w:rPrChange w:id="1749" w:author="Alexandre Marcondes" w:date="2019-07-09T18:16:00Z">
            <w:rPr>
              <w:webHidden/>
            </w:rPr>
          </w:rPrChange>
        </w:rPr>
        <w:tab/>
      </w:r>
      <w:r w:rsidR="00742BF2" w:rsidRPr="004E7DBD">
        <w:rPr>
          <w:webHidden/>
          <w:rPrChange w:id="1750" w:author="Alexandre Marcondes" w:date="2019-07-09T18:16:00Z">
            <w:rPr>
              <w:webHidden/>
            </w:rPr>
          </w:rPrChange>
        </w:rPr>
        <w:fldChar w:fldCharType="begin"/>
      </w:r>
      <w:r w:rsidR="00742BF2" w:rsidRPr="004E7DBD">
        <w:rPr>
          <w:webHidden/>
          <w:rPrChange w:id="1751" w:author="Alexandre Marcondes" w:date="2019-07-09T18:16:00Z">
            <w:rPr>
              <w:webHidden/>
            </w:rPr>
          </w:rPrChange>
        </w:rPr>
        <w:instrText xml:space="preserve"> PAGEREF _Toc11256278 \h </w:instrText>
      </w:r>
      <w:r w:rsidR="00742BF2" w:rsidRPr="004E7DBD">
        <w:rPr>
          <w:webHidden/>
          <w:rPrChange w:id="1752" w:author="Alexandre Marcondes" w:date="2019-07-09T18:16:00Z">
            <w:rPr>
              <w:webHidden/>
            </w:rPr>
          </w:rPrChange>
        </w:rPr>
      </w:r>
      <w:r w:rsidR="00742BF2" w:rsidRPr="004E7DBD">
        <w:rPr>
          <w:webHidden/>
          <w:rPrChange w:id="1753" w:author="Alexandre Marcondes" w:date="2019-07-09T18:16:00Z">
            <w:rPr>
              <w:webHidden/>
            </w:rPr>
          </w:rPrChange>
        </w:rPr>
        <w:fldChar w:fldCharType="separate"/>
      </w:r>
      <w:r w:rsidR="00A52A76" w:rsidRPr="004E7DBD">
        <w:rPr>
          <w:webHidden/>
          <w:rPrChange w:id="1754" w:author="Alexandre Marcondes" w:date="2019-07-09T18:16:00Z">
            <w:rPr>
              <w:webHidden/>
            </w:rPr>
          </w:rPrChange>
        </w:rPr>
        <w:t>46</w:t>
      </w:r>
      <w:r w:rsidR="00742BF2" w:rsidRPr="004E7DBD">
        <w:rPr>
          <w:webHidden/>
          <w:rPrChange w:id="1755" w:author="Alexandre Marcondes" w:date="2019-07-09T18:16:00Z">
            <w:rPr>
              <w:webHidden/>
            </w:rPr>
          </w:rPrChange>
        </w:rPr>
        <w:fldChar w:fldCharType="end"/>
      </w:r>
      <w:r w:rsidRPr="004E7DBD">
        <w:rPr>
          <w:rPrChange w:id="1756"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1757" w:author="Alexandre Marcondes" w:date="2019-07-09T18:16:00Z">
            <w:rPr>
              <w:rFonts w:cstheme="minorBidi"/>
              <w:noProof/>
            </w:rPr>
          </w:rPrChange>
        </w:rPr>
      </w:pPr>
      <w:r w:rsidRPr="004E7DBD">
        <w:rPr>
          <w:rPrChange w:id="1758" w:author="Alexandre Marcondes" w:date="2019-07-09T18:16:00Z">
            <w:rPr/>
          </w:rPrChange>
        </w:rPr>
        <w:fldChar w:fldCharType="begin"/>
      </w:r>
      <w:r w:rsidRPr="004E7DBD">
        <w:rPr>
          <w:rPrChange w:id="1759" w:author="Alexandre Marcondes" w:date="2019-07-09T18:16:00Z">
            <w:rPr/>
          </w:rPrChange>
        </w:rPr>
        <w:instrText xml:space="preserve"> HYPERLINK \l "_Toc11256279" </w:instrText>
      </w:r>
      <w:r w:rsidRPr="004E7DBD">
        <w:rPr>
          <w:rPrChange w:id="1760" w:author="Alexandre Marcondes" w:date="2019-07-09T18:16:00Z">
            <w:rPr/>
          </w:rPrChange>
        </w:rPr>
        <w:fldChar w:fldCharType="separate"/>
      </w:r>
      <w:r w:rsidR="00742BF2" w:rsidRPr="004E7DBD">
        <w:rPr>
          <w:rStyle w:val="Hyperlink"/>
          <w:noProof/>
          <w:color w:val="auto"/>
          <w:rPrChange w:id="1761" w:author="Alexandre Marcondes" w:date="2019-07-09T18:16:00Z">
            <w:rPr>
              <w:rStyle w:val="Hyperlink"/>
              <w:noProof/>
            </w:rPr>
          </w:rPrChange>
        </w:rPr>
        <w:t>4.1</w:t>
      </w:r>
      <w:r w:rsidR="00742BF2" w:rsidRPr="004E7DBD">
        <w:rPr>
          <w:rFonts w:cstheme="minorBidi"/>
          <w:noProof/>
          <w:rPrChange w:id="1762" w:author="Alexandre Marcondes" w:date="2019-07-09T18:16:00Z">
            <w:rPr>
              <w:rFonts w:cstheme="minorBidi"/>
              <w:noProof/>
            </w:rPr>
          </w:rPrChange>
        </w:rPr>
        <w:tab/>
      </w:r>
      <w:r w:rsidR="00742BF2" w:rsidRPr="004E7DBD">
        <w:rPr>
          <w:rStyle w:val="Hyperlink"/>
          <w:noProof/>
          <w:color w:val="auto"/>
          <w:rPrChange w:id="1763" w:author="Alexandre Marcondes" w:date="2019-07-09T18:16:00Z">
            <w:rPr>
              <w:rStyle w:val="Hyperlink"/>
              <w:noProof/>
            </w:rPr>
          </w:rPrChange>
        </w:rPr>
        <w:t>Modelo conceitual</w:t>
      </w:r>
      <w:r w:rsidR="00742BF2" w:rsidRPr="004E7DBD">
        <w:rPr>
          <w:noProof/>
          <w:webHidden/>
          <w:rPrChange w:id="1764" w:author="Alexandre Marcondes" w:date="2019-07-09T18:16:00Z">
            <w:rPr>
              <w:noProof/>
              <w:webHidden/>
            </w:rPr>
          </w:rPrChange>
        </w:rPr>
        <w:tab/>
      </w:r>
      <w:r w:rsidR="00742BF2" w:rsidRPr="004E7DBD">
        <w:rPr>
          <w:noProof/>
          <w:webHidden/>
          <w:rPrChange w:id="1765" w:author="Alexandre Marcondes" w:date="2019-07-09T18:16:00Z">
            <w:rPr>
              <w:noProof/>
              <w:webHidden/>
            </w:rPr>
          </w:rPrChange>
        </w:rPr>
        <w:fldChar w:fldCharType="begin"/>
      </w:r>
      <w:r w:rsidR="00742BF2" w:rsidRPr="004E7DBD">
        <w:rPr>
          <w:noProof/>
          <w:webHidden/>
          <w:rPrChange w:id="1766" w:author="Alexandre Marcondes" w:date="2019-07-09T18:16:00Z">
            <w:rPr>
              <w:noProof/>
              <w:webHidden/>
            </w:rPr>
          </w:rPrChange>
        </w:rPr>
        <w:instrText xml:space="preserve"> PAGEREF _Toc11256279 \h </w:instrText>
      </w:r>
      <w:r w:rsidR="00742BF2" w:rsidRPr="004E7DBD">
        <w:rPr>
          <w:noProof/>
          <w:webHidden/>
          <w:rPrChange w:id="1767" w:author="Alexandre Marcondes" w:date="2019-07-09T18:16:00Z">
            <w:rPr>
              <w:noProof/>
              <w:webHidden/>
            </w:rPr>
          </w:rPrChange>
        </w:rPr>
      </w:r>
      <w:r w:rsidR="00742BF2" w:rsidRPr="004E7DBD">
        <w:rPr>
          <w:noProof/>
          <w:webHidden/>
          <w:rPrChange w:id="1768" w:author="Alexandre Marcondes" w:date="2019-07-09T18:16:00Z">
            <w:rPr>
              <w:noProof/>
              <w:webHidden/>
            </w:rPr>
          </w:rPrChange>
        </w:rPr>
        <w:fldChar w:fldCharType="separate"/>
      </w:r>
      <w:r w:rsidR="00A52A76" w:rsidRPr="004E7DBD">
        <w:rPr>
          <w:noProof/>
          <w:webHidden/>
          <w:rPrChange w:id="1769" w:author="Alexandre Marcondes" w:date="2019-07-09T18:16:00Z">
            <w:rPr>
              <w:noProof/>
              <w:webHidden/>
            </w:rPr>
          </w:rPrChange>
        </w:rPr>
        <w:t>46</w:t>
      </w:r>
      <w:r w:rsidR="00742BF2" w:rsidRPr="004E7DBD">
        <w:rPr>
          <w:noProof/>
          <w:webHidden/>
          <w:rPrChange w:id="1770" w:author="Alexandre Marcondes" w:date="2019-07-09T18:16:00Z">
            <w:rPr>
              <w:noProof/>
              <w:webHidden/>
            </w:rPr>
          </w:rPrChange>
        </w:rPr>
        <w:fldChar w:fldCharType="end"/>
      </w:r>
      <w:r w:rsidRPr="004E7DBD">
        <w:rPr>
          <w:noProof/>
          <w:rPrChange w:id="177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772" w:author="Alexandre Marcondes" w:date="2019-07-09T18:16:00Z">
            <w:rPr>
              <w:rFonts w:cstheme="minorBidi"/>
              <w:noProof/>
            </w:rPr>
          </w:rPrChange>
        </w:rPr>
      </w:pPr>
      <w:r w:rsidRPr="004E7DBD">
        <w:rPr>
          <w:rPrChange w:id="1773" w:author="Alexandre Marcondes" w:date="2019-07-09T18:16:00Z">
            <w:rPr/>
          </w:rPrChange>
        </w:rPr>
        <w:lastRenderedPageBreak/>
        <w:fldChar w:fldCharType="begin"/>
      </w:r>
      <w:r w:rsidRPr="004E7DBD">
        <w:rPr>
          <w:rPrChange w:id="1774" w:author="Alexandre Marcondes" w:date="2019-07-09T18:16:00Z">
            <w:rPr/>
          </w:rPrChange>
        </w:rPr>
        <w:instrText xml:space="preserve"> HYPERLINK \l "_Toc11256280" </w:instrText>
      </w:r>
      <w:r w:rsidRPr="004E7DBD">
        <w:rPr>
          <w:rPrChange w:id="1775" w:author="Alexandre Marcondes" w:date="2019-07-09T18:16:00Z">
            <w:rPr/>
          </w:rPrChange>
        </w:rPr>
        <w:fldChar w:fldCharType="separate"/>
      </w:r>
      <w:r w:rsidR="00742BF2" w:rsidRPr="004E7DBD">
        <w:rPr>
          <w:rStyle w:val="Hyperlink"/>
          <w:noProof/>
          <w:color w:val="auto"/>
          <w:rPrChange w:id="1776" w:author="Alexandre Marcondes" w:date="2019-07-09T18:16:00Z">
            <w:rPr>
              <w:rStyle w:val="Hyperlink"/>
              <w:noProof/>
            </w:rPr>
          </w:rPrChange>
        </w:rPr>
        <w:t>4.1.1</w:t>
      </w:r>
      <w:r w:rsidR="00742BF2" w:rsidRPr="004E7DBD">
        <w:rPr>
          <w:rFonts w:cstheme="minorBidi"/>
          <w:noProof/>
          <w:rPrChange w:id="1777" w:author="Alexandre Marcondes" w:date="2019-07-09T18:16:00Z">
            <w:rPr>
              <w:rFonts w:cstheme="minorBidi"/>
              <w:noProof/>
            </w:rPr>
          </w:rPrChange>
        </w:rPr>
        <w:tab/>
      </w:r>
      <w:r w:rsidR="00742BF2" w:rsidRPr="004E7DBD">
        <w:rPr>
          <w:rStyle w:val="Hyperlink"/>
          <w:noProof/>
          <w:color w:val="auto"/>
          <w:rPrChange w:id="1778" w:author="Alexandre Marcondes" w:date="2019-07-09T18:16:00Z">
            <w:rPr>
              <w:rStyle w:val="Hyperlink"/>
              <w:noProof/>
            </w:rPr>
          </w:rPrChange>
        </w:rPr>
        <w:t>VANT</w:t>
      </w:r>
      <w:r w:rsidR="00742BF2" w:rsidRPr="004E7DBD">
        <w:rPr>
          <w:noProof/>
          <w:webHidden/>
          <w:rPrChange w:id="1779" w:author="Alexandre Marcondes" w:date="2019-07-09T18:16:00Z">
            <w:rPr>
              <w:noProof/>
              <w:webHidden/>
            </w:rPr>
          </w:rPrChange>
        </w:rPr>
        <w:tab/>
      </w:r>
      <w:r w:rsidR="00742BF2" w:rsidRPr="004E7DBD">
        <w:rPr>
          <w:noProof/>
          <w:webHidden/>
          <w:rPrChange w:id="1780" w:author="Alexandre Marcondes" w:date="2019-07-09T18:16:00Z">
            <w:rPr>
              <w:noProof/>
              <w:webHidden/>
            </w:rPr>
          </w:rPrChange>
        </w:rPr>
        <w:fldChar w:fldCharType="begin"/>
      </w:r>
      <w:r w:rsidR="00742BF2" w:rsidRPr="004E7DBD">
        <w:rPr>
          <w:noProof/>
          <w:webHidden/>
          <w:rPrChange w:id="1781" w:author="Alexandre Marcondes" w:date="2019-07-09T18:16:00Z">
            <w:rPr>
              <w:noProof/>
              <w:webHidden/>
            </w:rPr>
          </w:rPrChange>
        </w:rPr>
        <w:instrText xml:space="preserve"> PAGEREF _Toc11256280 \h </w:instrText>
      </w:r>
      <w:r w:rsidR="00742BF2" w:rsidRPr="004E7DBD">
        <w:rPr>
          <w:noProof/>
          <w:webHidden/>
          <w:rPrChange w:id="1782" w:author="Alexandre Marcondes" w:date="2019-07-09T18:16:00Z">
            <w:rPr>
              <w:noProof/>
              <w:webHidden/>
            </w:rPr>
          </w:rPrChange>
        </w:rPr>
      </w:r>
      <w:r w:rsidR="00742BF2" w:rsidRPr="004E7DBD">
        <w:rPr>
          <w:noProof/>
          <w:webHidden/>
          <w:rPrChange w:id="1783" w:author="Alexandre Marcondes" w:date="2019-07-09T18:16:00Z">
            <w:rPr>
              <w:noProof/>
              <w:webHidden/>
            </w:rPr>
          </w:rPrChange>
        </w:rPr>
        <w:fldChar w:fldCharType="separate"/>
      </w:r>
      <w:r w:rsidR="00A52A76" w:rsidRPr="004E7DBD">
        <w:rPr>
          <w:noProof/>
          <w:webHidden/>
          <w:rPrChange w:id="1784" w:author="Alexandre Marcondes" w:date="2019-07-09T18:16:00Z">
            <w:rPr>
              <w:noProof/>
              <w:webHidden/>
            </w:rPr>
          </w:rPrChange>
        </w:rPr>
        <w:t>47</w:t>
      </w:r>
      <w:r w:rsidR="00742BF2" w:rsidRPr="004E7DBD">
        <w:rPr>
          <w:noProof/>
          <w:webHidden/>
          <w:rPrChange w:id="1785" w:author="Alexandre Marcondes" w:date="2019-07-09T18:16:00Z">
            <w:rPr>
              <w:noProof/>
              <w:webHidden/>
            </w:rPr>
          </w:rPrChange>
        </w:rPr>
        <w:fldChar w:fldCharType="end"/>
      </w:r>
      <w:r w:rsidRPr="004E7DBD">
        <w:rPr>
          <w:noProof/>
          <w:rPrChange w:id="178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787" w:author="Alexandre Marcondes" w:date="2019-07-09T18:16:00Z">
            <w:rPr>
              <w:rFonts w:cstheme="minorBidi"/>
              <w:noProof/>
            </w:rPr>
          </w:rPrChange>
        </w:rPr>
      </w:pPr>
      <w:r w:rsidRPr="004E7DBD">
        <w:rPr>
          <w:rPrChange w:id="1788" w:author="Alexandre Marcondes" w:date="2019-07-09T18:16:00Z">
            <w:rPr/>
          </w:rPrChange>
        </w:rPr>
        <w:fldChar w:fldCharType="begin"/>
      </w:r>
      <w:r w:rsidRPr="004E7DBD">
        <w:rPr>
          <w:rPrChange w:id="1789" w:author="Alexandre Marcondes" w:date="2019-07-09T18:16:00Z">
            <w:rPr/>
          </w:rPrChange>
        </w:rPr>
        <w:instrText xml:space="preserve"> HYPERLINK \l "_Toc11256281" </w:instrText>
      </w:r>
      <w:r w:rsidRPr="004E7DBD">
        <w:rPr>
          <w:rPrChange w:id="1790" w:author="Alexandre Marcondes" w:date="2019-07-09T18:16:00Z">
            <w:rPr/>
          </w:rPrChange>
        </w:rPr>
        <w:fldChar w:fldCharType="separate"/>
      </w:r>
      <w:r w:rsidR="00742BF2" w:rsidRPr="004E7DBD">
        <w:rPr>
          <w:rStyle w:val="Hyperlink"/>
          <w:noProof/>
          <w:color w:val="auto"/>
          <w:rPrChange w:id="1791" w:author="Alexandre Marcondes" w:date="2019-07-09T18:16:00Z">
            <w:rPr>
              <w:rStyle w:val="Hyperlink"/>
              <w:noProof/>
            </w:rPr>
          </w:rPrChange>
        </w:rPr>
        <w:t>4.1.2</w:t>
      </w:r>
      <w:r w:rsidR="00742BF2" w:rsidRPr="004E7DBD">
        <w:rPr>
          <w:rFonts w:cstheme="minorBidi"/>
          <w:noProof/>
          <w:rPrChange w:id="1792" w:author="Alexandre Marcondes" w:date="2019-07-09T18:16:00Z">
            <w:rPr>
              <w:rFonts w:cstheme="minorBidi"/>
              <w:noProof/>
            </w:rPr>
          </w:rPrChange>
        </w:rPr>
        <w:tab/>
      </w:r>
      <w:r w:rsidR="00742BF2" w:rsidRPr="004E7DBD">
        <w:rPr>
          <w:rStyle w:val="Hyperlink"/>
          <w:noProof/>
          <w:color w:val="auto"/>
          <w:rPrChange w:id="1793" w:author="Alexandre Marcondes" w:date="2019-07-09T18:16:00Z">
            <w:rPr>
              <w:rStyle w:val="Hyperlink"/>
              <w:noProof/>
            </w:rPr>
          </w:rPrChange>
        </w:rPr>
        <w:t>Controlador de rádio</w:t>
      </w:r>
      <w:r w:rsidR="00742BF2" w:rsidRPr="004E7DBD">
        <w:rPr>
          <w:noProof/>
          <w:webHidden/>
          <w:rPrChange w:id="1794" w:author="Alexandre Marcondes" w:date="2019-07-09T18:16:00Z">
            <w:rPr>
              <w:noProof/>
              <w:webHidden/>
            </w:rPr>
          </w:rPrChange>
        </w:rPr>
        <w:tab/>
      </w:r>
      <w:r w:rsidR="00742BF2" w:rsidRPr="004E7DBD">
        <w:rPr>
          <w:noProof/>
          <w:webHidden/>
          <w:rPrChange w:id="1795" w:author="Alexandre Marcondes" w:date="2019-07-09T18:16:00Z">
            <w:rPr>
              <w:noProof/>
              <w:webHidden/>
            </w:rPr>
          </w:rPrChange>
        </w:rPr>
        <w:fldChar w:fldCharType="begin"/>
      </w:r>
      <w:r w:rsidR="00742BF2" w:rsidRPr="004E7DBD">
        <w:rPr>
          <w:noProof/>
          <w:webHidden/>
          <w:rPrChange w:id="1796" w:author="Alexandre Marcondes" w:date="2019-07-09T18:16:00Z">
            <w:rPr>
              <w:noProof/>
              <w:webHidden/>
            </w:rPr>
          </w:rPrChange>
        </w:rPr>
        <w:instrText xml:space="preserve"> PAGEREF _Toc11256281 \h </w:instrText>
      </w:r>
      <w:r w:rsidR="00742BF2" w:rsidRPr="004E7DBD">
        <w:rPr>
          <w:noProof/>
          <w:webHidden/>
          <w:rPrChange w:id="1797" w:author="Alexandre Marcondes" w:date="2019-07-09T18:16:00Z">
            <w:rPr>
              <w:noProof/>
              <w:webHidden/>
            </w:rPr>
          </w:rPrChange>
        </w:rPr>
      </w:r>
      <w:r w:rsidR="00742BF2" w:rsidRPr="004E7DBD">
        <w:rPr>
          <w:noProof/>
          <w:webHidden/>
          <w:rPrChange w:id="1798" w:author="Alexandre Marcondes" w:date="2019-07-09T18:16:00Z">
            <w:rPr>
              <w:noProof/>
              <w:webHidden/>
            </w:rPr>
          </w:rPrChange>
        </w:rPr>
        <w:fldChar w:fldCharType="separate"/>
      </w:r>
      <w:r w:rsidR="00A52A76" w:rsidRPr="004E7DBD">
        <w:rPr>
          <w:noProof/>
          <w:webHidden/>
          <w:rPrChange w:id="1799" w:author="Alexandre Marcondes" w:date="2019-07-09T18:16:00Z">
            <w:rPr>
              <w:noProof/>
              <w:webHidden/>
            </w:rPr>
          </w:rPrChange>
        </w:rPr>
        <w:t>47</w:t>
      </w:r>
      <w:r w:rsidR="00742BF2" w:rsidRPr="004E7DBD">
        <w:rPr>
          <w:noProof/>
          <w:webHidden/>
          <w:rPrChange w:id="1800" w:author="Alexandre Marcondes" w:date="2019-07-09T18:16:00Z">
            <w:rPr>
              <w:noProof/>
              <w:webHidden/>
            </w:rPr>
          </w:rPrChange>
        </w:rPr>
        <w:fldChar w:fldCharType="end"/>
      </w:r>
      <w:r w:rsidRPr="004E7DBD">
        <w:rPr>
          <w:noProof/>
          <w:rPrChange w:id="180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02" w:author="Alexandre Marcondes" w:date="2019-07-09T18:16:00Z">
            <w:rPr>
              <w:rFonts w:cstheme="minorBidi"/>
              <w:noProof/>
            </w:rPr>
          </w:rPrChange>
        </w:rPr>
      </w:pPr>
      <w:r w:rsidRPr="004E7DBD">
        <w:rPr>
          <w:rPrChange w:id="1803" w:author="Alexandre Marcondes" w:date="2019-07-09T18:16:00Z">
            <w:rPr/>
          </w:rPrChange>
        </w:rPr>
        <w:fldChar w:fldCharType="begin"/>
      </w:r>
      <w:r w:rsidRPr="004E7DBD">
        <w:rPr>
          <w:rPrChange w:id="1804" w:author="Alexandre Marcondes" w:date="2019-07-09T18:16:00Z">
            <w:rPr/>
          </w:rPrChange>
        </w:rPr>
        <w:instrText xml:space="preserve"> HYPERLINK \l "_Toc11256282" </w:instrText>
      </w:r>
      <w:r w:rsidRPr="004E7DBD">
        <w:rPr>
          <w:rPrChange w:id="1805" w:author="Alexandre Marcondes" w:date="2019-07-09T18:16:00Z">
            <w:rPr/>
          </w:rPrChange>
        </w:rPr>
        <w:fldChar w:fldCharType="separate"/>
      </w:r>
      <w:r w:rsidR="00742BF2" w:rsidRPr="004E7DBD">
        <w:rPr>
          <w:rStyle w:val="Hyperlink"/>
          <w:noProof/>
          <w:color w:val="auto"/>
          <w:rPrChange w:id="1806" w:author="Alexandre Marcondes" w:date="2019-07-09T18:16:00Z">
            <w:rPr>
              <w:rStyle w:val="Hyperlink"/>
              <w:noProof/>
            </w:rPr>
          </w:rPrChange>
        </w:rPr>
        <w:t>4.1.3</w:t>
      </w:r>
      <w:r w:rsidR="00742BF2" w:rsidRPr="004E7DBD">
        <w:rPr>
          <w:rFonts w:cstheme="minorBidi"/>
          <w:noProof/>
          <w:rPrChange w:id="1807" w:author="Alexandre Marcondes" w:date="2019-07-09T18:16:00Z">
            <w:rPr>
              <w:rFonts w:cstheme="minorBidi"/>
              <w:noProof/>
            </w:rPr>
          </w:rPrChange>
        </w:rPr>
        <w:tab/>
      </w:r>
      <w:r w:rsidR="00742BF2" w:rsidRPr="004E7DBD">
        <w:rPr>
          <w:rStyle w:val="Hyperlink"/>
          <w:noProof/>
          <w:color w:val="auto"/>
          <w:rPrChange w:id="1808" w:author="Alexandre Marcondes" w:date="2019-07-09T18:16:00Z">
            <w:rPr>
              <w:rStyle w:val="Hyperlink"/>
              <w:noProof/>
            </w:rPr>
          </w:rPrChange>
        </w:rPr>
        <w:t>Gerenciador de voo</w:t>
      </w:r>
      <w:r w:rsidR="00742BF2" w:rsidRPr="004E7DBD">
        <w:rPr>
          <w:noProof/>
          <w:webHidden/>
          <w:rPrChange w:id="1809" w:author="Alexandre Marcondes" w:date="2019-07-09T18:16:00Z">
            <w:rPr>
              <w:noProof/>
              <w:webHidden/>
            </w:rPr>
          </w:rPrChange>
        </w:rPr>
        <w:tab/>
      </w:r>
      <w:r w:rsidR="00742BF2" w:rsidRPr="004E7DBD">
        <w:rPr>
          <w:noProof/>
          <w:webHidden/>
          <w:rPrChange w:id="1810" w:author="Alexandre Marcondes" w:date="2019-07-09T18:16:00Z">
            <w:rPr>
              <w:noProof/>
              <w:webHidden/>
            </w:rPr>
          </w:rPrChange>
        </w:rPr>
        <w:fldChar w:fldCharType="begin"/>
      </w:r>
      <w:r w:rsidR="00742BF2" w:rsidRPr="004E7DBD">
        <w:rPr>
          <w:noProof/>
          <w:webHidden/>
          <w:rPrChange w:id="1811" w:author="Alexandre Marcondes" w:date="2019-07-09T18:16:00Z">
            <w:rPr>
              <w:noProof/>
              <w:webHidden/>
            </w:rPr>
          </w:rPrChange>
        </w:rPr>
        <w:instrText xml:space="preserve"> PAGEREF _Toc11256282 \h </w:instrText>
      </w:r>
      <w:r w:rsidR="00742BF2" w:rsidRPr="004E7DBD">
        <w:rPr>
          <w:noProof/>
          <w:webHidden/>
          <w:rPrChange w:id="1812" w:author="Alexandre Marcondes" w:date="2019-07-09T18:16:00Z">
            <w:rPr>
              <w:noProof/>
              <w:webHidden/>
            </w:rPr>
          </w:rPrChange>
        </w:rPr>
      </w:r>
      <w:r w:rsidR="00742BF2" w:rsidRPr="004E7DBD">
        <w:rPr>
          <w:noProof/>
          <w:webHidden/>
          <w:rPrChange w:id="1813" w:author="Alexandre Marcondes" w:date="2019-07-09T18:16:00Z">
            <w:rPr>
              <w:noProof/>
              <w:webHidden/>
            </w:rPr>
          </w:rPrChange>
        </w:rPr>
        <w:fldChar w:fldCharType="separate"/>
      </w:r>
      <w:r w:rsidR="00A52A76" w:rsidRPr="004E7DBD">
        <w:rPr>
          <w:noProof/>
          <w:webHidden/>
          <w:rPrChange w:id="1814" w:author="Alexandre Marcondes" w:date="2019-07-09T18:16:00Z">
            <w:rPr>
              <w:noProof/>
              <w:webHidden/>
            </w:rPr>
          </w:rPrChange>
        </w:rPr>
        <w:t>48</w:t>
      </w:r>
      <w:r w:rsidR="00742BF2" w:rsidRPr="004E7DBD">
        <w:rPr>
          <w:noProof/>
          <w:webHidden/>
          <w:rPrChange w:id="1815" w:author="Alexandre Marcondes" w:date="2019-07-09T18:16:00Z">
            <w:rPr>
              <w:noProof/>
              <w:webHidden/>
            </w:rPr>
          </w:rPrChange>
        </w:rPr>
        <w:fldChar w:fldCharType="end"/>
      </w:r>
      <w:r w:rsidRPr="004E7DBD">
        <w:rPr>
          <w:noProof/>
          <w:rPrChange w:id="181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17" w:author="Alexandre Marcondes" w:date="2019-07-09T18:16:00Z">
            <w:rPr>
              <w:rFonts w:cstheme="minorBidi"/>
              <w:noProof/>
            </w:rPr>
          </w:rPrChange>
        </w:rPr>
      </w:pPr>
      <w:r w:rsidRPr="004E7DBD">
        <w:rPr>
          <w:rPrChange w:id="1818" w:author="Alexandre Marcondes" w:date="2019-07-09T18:16:00Z">
            <w:rPr/>
          </w:rPrChange>
        </w:rPr>
        <w:fldChar w:fldCharType="begin"/>
      </w:r>
      <w:r w:rsidRPr="004E7DBD">
        <w:rPr>
          <w:rPrChange w:id="1819" w:author="Alexandre Marcondes" w:date="2019-07-09T18:16:00Z">
            <w:rPr/>
          </w:rPrChange>
        </w:rPr>
        <w:instrText xml:space="preserve"> HYPERLINK \l "_Toc11256283" </w:instrText>
      </w:r>
      <w:r w:rsidRPr="004E7DBD">
        <w:rPr>
          <w:rPrChange w:id="1820" w:author="Alexandre Marcondes" w:date="2019-07-09T18:16:00Z">
            <w:rPr/>
          </w:rPrChange>
        </w:rPr>
        <w:fldChar w:fldCharType="separate"/>
      </w:r>
      <w:r w:rsidR="00742BF2" w:rsidRPr="004E7DBD">
        <w:rPr>
          <w:rStyle w:val="Hyperlink"/>
          <w:noProof/>
          <w:color w:val="auto"/>
          <w:rPrChange w:id="1821" w:author="Alexandre Marcondes" w:date="2019-07-09T18:16:00Z">
            <w:rPr>
              <w:rStyle w:val="Hyperlink"/>
              <w:noProof/>
            </w:rPr>
          </w:rPrChange>
        </w:rPr>
        <w:t>4.1.4</w:t>
      </w:r>
      <w:r w:rsidR="00742BF2" w:rsidRPr="004E7DBD">
        <w:rPr>
          <w:rFonts w:cstheme="minorBidi"/>
          <w:noProof/>
          <w:rPrChange w:id="1822" w:author="Alexandre Marcondes" w:date="2019-07-09T18:16:00Z">
            <w:rPr>
              <w:rFonts w:cstheme="minorBidi"/>
              <w:noProof/>
            </w:rPr>
          </w:rPrChange>
        </w:rPr>
        <w:tab/>
      </w:r>
      <w:r w:rsidR="00742BF2" w:rsidRPr="004E7DBD">
        <w:rPr>
          <w:rStyle w:val="Hyperlink"/>
          <w:noProof/>
          <w:color w:val="auto"/>
          <w:rPrChange w:id="1823" w:author="Alexandre Marcondes" w:date="2019-07-09T18:16:00Z">
            <w:rPr>
              <w:rStyle w:val="Hyperlink"/>
              <w:noProof/>
            </w:rPr>
          </w:rPrChange>
        </w:rPr>
        <w:t>Estação de comando</w:t>
      </w:r>
      <w:r w:rsidR="00742BF2" w:rsidRPr="004E7DBD">
        <w:rPr>
          <w:noProof/>
          <w:webHidden/>
          <w:rPrChange w:id="1824" w:author="Alexandre Marcondes" w:date="2019-07-09T18:16:00Z">
            <w:rPr>
              <w:noProof/>
              <w:webHidden/>
            </w:rPr>
          </w:rPrChange>
        </w:rPr>
        <w:tab/>
      </w:r>
      <w:r w:rsidR="00742BF2" w:rsidRPr="004E7DBD">
        <w:rPr>
          <w:noProof/>
          <w:webHidden/>
          <w:rPrChange w:id="1825" w:author="Alexandre Marcondes" w:date="2019-07-09T18:16:00Z">
            <w:rPr>
              <w:noProof/>
              <w:webHidden/>
            </w:rPr>
          </w:rPrChange>
        </w:rPr>
        <w:fldChar w:fldCharType="begin"/>
      </w:r>
      <w:r w:rsidR="00742BF2" w:rsidRPr="004E7DBD">
        <w:rPr>
          <w:noProof/>
          <w:webHidden/>
          <w:rPrChange w:id="1826" w:author="Alexandre Marcondes" w:date="2019-07-09T18:16:00Z">
            <w:rPr>
              <w:noProof/>
              <w:webHidden/>
            </w:rPr>
          </w:rPrChange>
        </w:rPr>
        <w:instrText xml:space="preserve"> PAGEREF _Toc11256283 \h </w:instrText>
      </w:r>
      <w:r w:rsidR="00742BF2" w:rsidRPr="004E7DBD">
        <w:rPr>
          <w:noProof/>
          <w:webHidden/>
          <w:rPrChange w:id="1827" w:author="Alexandre Marcondes" w:date="2019-07-09T18:16:00Z">
            <w:rPr>
              <w:noProof/>
              <w:webHidden/>
            </w:rPr>
          </w:rPrChange>
        </w:rPr>
      </w:r>
      <w:r w:rsidR="00742BF2" w:rsidRPr="004E7DBD">
        <w:rPr>
          <w:noProof/>
          <w:webHidden/>
          <w:rPrChange w:id="1828" w:author="Alexandre Marcondes" w:date="2019-07-09T18:16:00Z">
            <w:rPr>
              <w:noProof/>
              <w:webHidden/>
            </w:rPr>
          </w:rPrChange>
        </w:rPr>
        <w:fldChar w:fldCharType="separate"/>
      </w:r>
      <w:r w:rsidR="00A52A76" w:rsidRPr="004E7DBD">
        <w:rPr>
          <w:noProof/>
          <w:webHidden/>
          <w:rPrChange w:id="1829" w:author="Alexandre Marcondes" w:date="2019-07-09T18:16:00Z">
            <w:rPr>
              <w:noProof/>
              <w:webHidden/>
            </w:rPr>
          </w:rPrChange>
        </w:rPr>
        <w:t>48</w:t>
      </w:r>
      <w:r w:rsidR="00742BF2" w:rsidRPr="004E7DBD">
        <w:rPr>
          <w:noProof/>
          <w:webHidden/>
          <w:rPrChange w:id="1830" w:author="Alexandre Marcondes" w:date="2019-07-09T18:16:00Z">
            <w:rPr>
              <w:noProof/>
              <w:webHidden/>
            </w:rPr>
          </w:rPrChange>
        </w:rPr>
        <w:fldChar w:fldCharType="end"/>
      </w:r>
      <w:r w:rsidRPr="004E7DBD">
        <w:rPr>
          <w:noProof/>
          <w:rPrChange w:id="183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32" w:author="Alexandre Marcondes" w:date="2019-07-09T18:16:00Z">
            <w:rPr>
              <w:rFonts w:cstheme="minorBidi"/>
              <w:noProof/>
            </w:rPr>
          </w:rPrChange>
        </w:rPr>
      </w:pPr>
      <w:r w:rsidRPr="004E7DBD">
        <w:rPr>
          <w:rPrChange w:id="1833" w:author="Alexandre Marcondes" w:date="2019-07-09T18:16:00Z">
            <w:rPr/>
          </w:rPrChange>
        </w:rPr>
        <w:fldChar w:fldCharType="begin"/>
      </w:r>
      <w:r w:rsidRPr="004E7DBD">
        <w:rPr>
          <w:rPrChange w:id="1834" w:author="Alexandre Marcondes" w:date="2019-07-09T18:16:00Z">
            <w:rPr/>
          </w:rPrChange>
        </w:rPr>
        <w:instrText xml:space="preserve"> HYPERLINK \l "_Toc11256284" </w:instrText>
      </w:r>
      <w:r w:rsidRPr="004E7DBD">
        <w:rPr>
          <w:rPrChange w:id="1835" w:author="Alexandre Marcondes" w:date="2019-07-09T18:16:00Z">
            <w:rPr/>
          </w:rPrChange>
        </w:rPr>
        <w:fldChar w:fldCharType="separate"/>
      </w:r>
      <w:r w:rsidR="00742BF2" w:rsidRPr="004E7DBD">
        <w:rPr>
          <w:rStyle w:val="Hyperlink"/>
          <w:noProof/>
          <w:color w:val="auto"/>
          <w:rPrChange w:id="1836" w:author="Alexandre Marcondes" w:date="2019-07-09T18:16:00Z">
            <w:rPr>
              <w:rStyle w:val="Hyperlink"/>
              <w:noProof/>
            </w:rPr>
          </w:rPrChange>
        </w:rPr>
        <w:t>4.1.5</w:t>
      </w:r>
      <w:r w:rsidR="00742BF2" w:rsidRPr="004E7DBD">
        <w:rPr>
          <w:rFonts w:cstheme="minorBidi"/>
          <w:noProof/>
          <w:rPrChange w:id="1837" w:author="Alexandre Marcondes" w:date="2019-07-09T18:16:00Z">
            <w:rPr>
              <w:rFonts w:cstheme="minorBidi"/>
              <w:noProof/>
            </w:rPr>
          </w:rPrChange>
        </w:rPr>
        <w:tab/>
      </w:r>
      <w:r w:rsidR="00742BF2" w:rsidRPr="004E7DBD">
        <w:rPr>
          <w:rStyle w:val="Hyperlink"/>
          <w:noProof/>
          <w:color w:val="auto"/>
          <w:rPrChange w:id="1838" w:author="Alexandre Marcondes" w:date="2019-07-09T18:16:00Z">
            <w:rPr>
              <w:rStyle w:val="Hyperlink"/>
              <w:noProof/>
            </w:rPr>
          </w:rPrChange>
        </w:rPr>
        <w:t>Controle para coleta de pontos</w:t>
      </w:r>
      <w:r w:rsidR="00742BF2" w:rsidRPr="004E7DBD">
        <w:rPr>
          <w:noProof/>
          <w:webHidden/>
          <w:rPrChange w:id="1839" w:author="Alexandre Marcondes" w:date="2019-07-09T18:16:00Z">
            <w:rPr>
              <w:noProof/>
              <w:webHidden/>
            </w:rPr>
          </w:rPrChange>
        </w:rPr>
        <w:tab/>
      </w:r>
      <w:r w:rsidR="00742BF2" w:rsidRPr="004E7DBD">
        <w:rPr>
          <w:noProof/>
          <w:webHidden/>
          <w:rPrChange w:id="1840" w:author="Alexandre Marcondes" w:date="2019-07-09T18:16:00Z">
            <w:rPr>
              <w:noProof/>
              <w:webHidden/>
            </w:rPr>
          </w:rPrChange>
        </w:rPr>
        <w:fldChar w:fldCharType="begin"/>
      </w:r>
      <w:r w:rsidR="00742BF2" w:rsidRPr="004E7DBD">
        <w:rPr>
          <w:noProof/>
          <w:webHidden/>
          <w:rPrChange w:id="1841" w:author="Alexandre Marcondes" w:date="2019-07-09T18:16:00Z">
            <w:rPr>
              <w:noProof/>
              <w:webHidden/>
            </w:rPr>
          </w:rPrChange>
        </w:rPr>
        <w:instrText xml:space="preserve"> PAGEREF _Toc11256284 \h </w:instrText>
      </w:r>
      <w:r w:rsidR="00742BF2" w:rsidRPr="004E7DBD">
        <w:rPr>
          <w:noProof/>
          <w:webHidden/>
          <w:rPrChange w:id="1842" w:author="Alexandre Marcondes" w:date="2019-07-09T18:16:00Z">
            <w:rPr>
              <w:noProof/>
              <w:webHidden/>
            </w:rPr>
          </w:rPrChange>
        </w:rPr>
      </w:r>
      <w:r w:rsidR="00742BF2" w:rsidRPr="004E7DBD">
        <w:rPr>
          <w:noProof/>
          <w:webHidden/>
          <w:rPrChange w:id="1843" w:author="Alexandre Marcondes" w:date="2019-07-09T18:16:00Z">
            <w:rPr>
              <w:noProof/>
              <w:webHidden/>
            </w:rPr>
          </w:rPrChange>
        </w:rPr>
        <w:fldChar w:fldCharType="separate"/>
      </w:r>
      <w:r w:rsidR="00A52A76" w:rsidRPr="004E7DBD">
        <w:rPr>
          <w:noProof/>
          <w:webHidden/>
          <w:rPrChange w:id="1844" w:author="Alexandre Marcondes" w:date="2019-07-09T18:16:00Z">
            <w:rPr>
              <w:noProof/>
              <w:webHidden/>
            </w:rPr>
          </w:rPrChange>
        </w:rPr>
        <w:t>49</w:t>
      </w:r>
      <w:r w:rsidR="00742BF2" w:rsidRPr="004E7DBD">
        <w:rPr>
          <w:noProof/>
          <w:webHidden/>
          <w:rPrChange w:id="1845" w:author="Alexandre Marcondes" w:date="2019-07-09T18:16:00Z">
            <w:rPr>
              <w:noProof/>
              <w:webHidden/>
            </w:rPr>
          </w:rPrChange>
        </w:rPr>
        <w:fldChar w:fldCharType="end"/>
      </w:r>
      <w:r w:rsidRPr="004E7DBD">
        <w:rPr>
          <w:noProof/>
          <w:rPrChange w:id="1846"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847" w:author="Alexandre Marcondes" w:date="2019-07-09T18:16:00Z">
            <w:rPr>
              <w:rFonts w:cstheme="minorBidi"/>
              <w:noProof/>
            </w:rPr>
          </w:rPrChange>
        </w:rPr>
      </w:pPr>
      <w:r w:rsidRPr="004E7DBD">
        <w:rPr>
          <w:rPrChange w:id="1848" w:author="Alexandre Marcondes" w:date="2019-07-09T18:16:00Z">
            <w:rPr/>
          </w:rPrChange>
        </w:rPr>
        <w:fldChar w:fldCharType="begin"/>
      </w:r>
      <w:r w:rsidRPr="004E7DBD">
        <w:rPr>
          <w:rPrChange w:id="1849" w:author="Alexandre Marcondes" w:date="2019-07-09T18:16:00Z">
            <w:rPr/>
          </w:rPrChange>
        </w:rPr>
        <w:instrText xml:space="preserve"> HYPERLINK \l "_Toc11256285" </w:instrText>
      </w:r>
      <w:r w:rsidRPr="004E7DBD">
        <w:rPr>
          <w:rPrChange w:id="1850" w:author="Alexandre Marcondes" w:date="2019-07-09T18:16:00Z">
            <w:rPr/>
          </w:rPrChange>
        </w:rPr>
        <w:fldChar w:fldCharType="separate"/>
      </w:r>
      <w:r w:rsidR="00742BF2" w:rsidRPr="004E7DBD">
        <w:rPr>
          <w:rStyle w:val="Hyperlink"/>
          <w:noProof/>
          <w:color w:val="auto"/>
          <w:rPrChange w:id="1851" w:author="Alexandre Marcondes" w:date="2019-07-09T18:16:00Z">
            <w:rPr>
              <w:rStyle w:val="Hyperlink"/>
              <w:noProof/>
            </w:rPr>
          </w:rPrChange>
        </w:rPr>
        <w:t>4.2</w:t>
      </w:r>
      <w:r w:rsidR="00742BF2" w:rsidRPr="004E7DBD">
        <w:rPr>
          <w:rFonts w:cstheme="minorBidi"/>
          <w:noProof/>
          <w:rPrChange w:id="1852" w:author="Alexandre Marcondes" w:date="2019-07-09T18:16:00Z">
            <w:rPr>
              <w:rFonts w:cstheme="minorBidi"/>
              <w:noProof/>
            </w:rPr>
          </w:rPrChange>
        </w:rPr>
        <w:tab/>
      </w:r>
      <w:r w:rsidR="00742BF2" w:rsidRPr="004E7DBD">
        <w:rPr>
          <w:rStyle w:val="Hyperlink"/>
          <w:noProof/>
          <w:color w:val="auto"/>
          <w:rPrChange w:id="1853" w:author="Alexandre Marcondes" w:date="2019-07-09T18:16:00Z">
            <w:rPr>
              <w:rStyle w:val="Hyperlink"/>
              <w:noProof/>
            </w:rPr>
          </w:rPrChange>
        </w:rPr>
        <w:t>Modelo de tecnologias</w:t>
      </w:r>
      <w:r w:rsidR="00742BF2" w:rsidRPr="004E7DBD">
        <w:rPr>
          <w:noProof/>
          <w:webHidden/>
          <w:rPrChange w:id="1854" w:author="Alexandre Marcondes" w:date="2019-07-09T18:16:00Z">
            <w:rPr>
              <w:noProof/>
              <w:webHidden/>
            </w:rPr>
          </w:rPrChange>
        </w:rPr>
        <w:tab/>
      </w:r>
      <w:r w:rsidR="00742BF2" w:rsidRPr="004E7DBD">
        <w:rPr>
          <w:noProof/>
          <w:webHidden/>
          <w:rPrChange w:id="1855" w:author="Alexandre Marcondes" w:date="2019-07-09T18:16:00Z">
            <w:rPr>
              <w:noProof/>
              <w:webHidden/>
            </w:rPr>
          </w:rPrChange>
        </w:rPr>
        <w:fldChar w:fldCharType="begin"/>
      </w:r>
      <w:r w:rsidR="00742BF2" w:rsidRPr="004E7DBD">
        <w:rPr>
          <w:noProof/>
          <w:webHidden/>
          <w:rPrChange w:id="1856" w:author="Alexandre Marcondes" w:date="2019-07-09T18:16:00Z">
            <w:rPr>
              <w:noProof/>
              <w:webHidden/>
            </w:rPr>
          </w:rPrChange>
        </w:rPr>
        <w:instrText xml:space="preserve"> PAGEREF _Toc11256285 \h </w:instrText>
      </w:r>
      <w:r w:rsidR="00742BF2" w:rsidRPr="004E7DBD">
        <w:rPr>
          <w:noProof/>
          <w:webHidden/>
          <w:rPrChange w:id="1857" w:author="Alexandre Marcondes" w:date="2019-07-09T18:16:00Z">
            <w:rPr>
              <w:noProof/>
              <w:webHidden/>
            </w:rPr>
          </w:rPrChange>
        </w:rPr>
      </w:r>
      <w:r w:rsidR="00742BF2" w:rsidRPr="004E7DBD">
        <w:rPr>
          <w:noProof/>
          <w:webHidden/>
          <w:rPrChange w:id="1858" w:author="Alexandre Marcondes" w:date="2019-07-09T18:16:00Z">
            <w:rPr>
              <w:noProof/>
              <w:webHidden/>
            </w:rPr>
          </w:rPrChange>
        </w:rPr>
        <w:fldChar w:fldCharType="separate"/>
      </w:r>
      <w:r w:rsidR="00A52A76" w:rsidRPr="004E7DBD">
        <w:rPr>
          <w:noProof/>
          <w:webHidden/>
          <w:rPrChange w:id="1859" w:author="Alexandre Marcondes" w:date="2019-07-09T18:16:00Z">
            <w:rPr>
              <w:noProof/>
              <w:webHidden/>
            </w:rPr>
          </w:rPrChange>
        </w:rPr>
        <w:t>50</w:t>
      </w:r>
      <w:r w:rsidR="00742BF2" w:rsidRPr="004E7DBD">
        <w:rPr>
          <w:noProof/>
          <w:webHidden/>
          <w:rPrChange w:id="1860" w:author="Alexandre Marcondes" w:date="2019-07-09T18:16:00Z">
            <w:rPr>
              <w:noProof/>
              <w:webHidden/>
            </w:rPr>
          </w:rPrChange>
        </w:rPr>
        <w:fldChar w:fldCharType="end"/>
      </w:r>
      <w:r w:rsidRPr="004E7DBD">
        <w:rPr>
          <w:noProof/>
          <w:rPrChange w:id="186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62" w:author="Alexandre Marcondes" w:date="2019-07-09T18:16:00Z">
            <w:rPr>
              <w:rFonts w:cstheme="minorBidi"/>
              <w:noProof/>
            </w:rPr>
          </w:rPrChange>
        </w:rPr>
      </w:pPr>
      <w:r w:rsidRPr="004E7DBD">
        <w:rPr>
          <w:rPrChange w:id="1863" w:author="Alexandre Marcondes" w:date="2019-07-09T18:16:00Z">
            <w:rPr/>
          </w:rPrChange>
        </w:rPr>
        <w:fldChar w:fldCharType="begin"/>
      </w:r>
      <w:r w:rsidRPr="004E7DBD">
        <w:rPr>
          <w:rPrChange w:id="1864" w:author="Alexandre Marcondes" w:date="2019-07-09T18:16:00Z">
            <w:rPr/>
          </w:rPrChange>
        </w:rPr>
        <w:instrText xml:space="preserve"> HYPERLINK \l "_Toc11256286" </w:instrText>
      </w:r>
      <w:r w:rsidRPr="004E7DBD">
        <w:rPr>
          <w:rPrChange w:id="1865" w:author="Alexandre Marcondes" w:date="2019-07-09T18:16:00Z">
            <w:rPr/>
          </w:rPrChange>
        </w:rPr>
        <w:fldChar w:fldCharType="separate"/>
      </w:r>
      <w:r w:rsidR="00742BF2" w:rsidRPr="004E7DBD">
        <w:rPr>
          <w:rStyle w:val="Hyperlink"/>
          <w:noProof/>
          <w:color w:val="auto"/>
          <w:rPrChange w:id="1866" w:author="Alexandre Marcondes" w:date="2019-07-09T18:16:00Z">
            <w:rPr>
              <w:rStyle w:val="Hyperlink"/>
              <w:noProof/>
            </w:rPr>
          </w:rPrChange>
        </w:rPr>
        <w:t>4.2.1</w:t>
      </w:r>
      <w:r w:rsidR="00742BF2" w:rsidRPr="004E7DBD">
        <w:rPr>
          <w:rFonts w:cstheme="minorBidi"/>
          <w:noProof/>
          <w:rPrChange w:id="1867" w:author="Alexandre Marcondes" w:date="2019-07-09T18:16:00Z">
            <w:rPr>
              <w:rFonts w:cstheme="minorBidi"/>
              <w:noProof/>
            </w:rPr>
          </w:rPrChange>
        </w:rPr>
        <w:tab/>
      </w:r>
      <w:r w:rsidR="00742BF2" w:rsidRPr="004E7DBD">
        <w:rPr>
          <w:rStyle w:val="Hyperlink"/>
          <w:noProof/>
          <w:color w:val="auto"/>
          <w:rPrChange w:id="1868" w:author="Alexandre Marcondes" w:date="2019-07-09T18:16:00Z">
            <w:rPr>
              <w:rStyle w:val="Hyperlink"/>
              <w:noProof/>
            </w:rPr>
          </w:rPrChange>
        </w:rPr>
        <w:t>DJI Inspire 1, GL658A e LightBridge</w:t>
      </w:r>
      <w:r w:rsidR="00742BF2" w:rsidRPr="004E7DBD">
        <w:rPr>
          <w:noProof/>
          <w:webHidden/>
          <w:rPrChange w:id="1869" w:author="Alexandre Marcondes" w:date="2019-07-09T18:16:00Z">
            <w:rPr>
              <w:noProof/>
              <w:webHidden/>
            </w:rPr>
          </w:rPrChange>
        </w:rPr>
        <w:tab/>
      </w:r>
      <w:r w:rsidR="00742BF2" w:rsidRPr="004E7DBD">
        <w:rPr>
          <w:noProof/>
          <w:webHidden/>
          <w:rPrChange w:id="1870" w:author="Alexandre Marcondes" w:date="2019-07-09T18:16:00Z">
            <w:rPr>
              <w:noProof/>
              <w:webHidden/>
            </w:rPr>
          </w:rPrChange>
        </w:rPr>
        <w:fldChar w:fldCharType="begin"/>
      </w:r>
      <w:r w:rsidR="00742BF2" w:rsidRPr="004E7DBD">
        <w:rPr>
          <w:noProof/>
          <w:webHidden/>
          <w:rPrChange w:id="1871" w:author="Alexandre Marcondes" w:date="2019-07-09T18:16:00Z">
            <w:rPr>
              <w:noProof/>
              <w:webHidden/>
            </w:rPr>
          </w:rPrChange>
        </w:rPr>
        <w:instrText xml:space="preserve"> PAGEREF _Toc11256286 \h </w:instrText>
      </w:r>
      <w:r w:rsidR="00742BF2" w:rsidRPr="004E7DBD">
        <w:rPr>
          <w:noProof/>
          <w:webHidden/>
          <w:rPrChange w:id="1872" w:author="Alexandre Marcondes" w:date="2019-07-09T18:16:00Z">
            <w:rPr>
              <w:noProof/>
              <w:webHidden/>
            </w:rPr>
          </w:rPrChange>
        </w:rPr>
      </w:r>
      <w:r w:rsidR="00742BF2" w:rsidRPr="004E7DBD">
        <w:rPr>
          <w:noProof/>
          <w:webHidden/>
          <w:rPrChange w:id="1873" w:author="Alexandre Marcondes" w:date="2019-07-09T18:16:00Z">
            <w:rPr>
              <w:noProof/>
              <w:webHidden/>
            </w:rPr>
          </w:rPrChange>
        </w:rPr>
        <w:fldChar w:fldCharType="separate"/>
      </w:r>
      <w:r w:rsidR="00A52A76" w:rsidRPr="004E7DBD">
        <w:rPr>
          <w:noProof/>
          <w:webHidden/>
          <w:rPrChange w:id="1874" w:author="Alexandre Marcondes" w:date="2019-07-09T18:16:00Z">
            <w:rPr>
              <w:noProof/>
              <w:webHidden/>
            </w:rPr>
          </w:rPrChange>
        </w:rPr>
        <w:t>50</w:t>
      </w:r>
      <w:r w:rsidR="00742BF2" w:rsidRPr="004E7DBD">
        <w:rPr>
          <w:noProof/>
          <w:webHidden/>
          <w:rPrChange w:id="1875" w:author="Alexandre Marcondes" w:date="2019-07-09T18:16:00Z">
            <w:rPr>
              <w:noProof/>
              <w:webHidden/>
            </w:rPr>
          </w:rPrChange>
        </w:rPr>
        <w:fldChar w:fldCharType="end"/>
      </w:r>
      <w:r w:rsidRPr="004E7DBD">
        <w:rPr>
          <w:noProof/>
          <w:rPrChange w:id="187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77" w:author="Alexandre Marcondes" w:date="2019-07-09T18:16:00Z">
            <w:rPr>
              <w:rFonts w:cstheme="minorBidi"/>
              <w:noProof/>
            </w:rPr>
          </w:rPrChange>
        </w:rPr>
      </w:pPr>
      <w:r w:rsidRPr="004E7DBD">
        <w:rPr>
          <w:rPrChange w:id="1878" w:author="Alexandre Marcondes" w:date="2019-07-09T18:16:00Z">
            <w:rPr/>
          </w:rPrChange>
        </w:rPr>
        <w:fldChar w:fldCharType="begin"/>
      </w:r>
      <w:r w:rsidRPr="004E7DBD">
        <w:rPr>
          <w:rPrChange w:id="1879" w:author="Alexandre Marcondes" w:date="2019-07-09T18:16:00Z">
            <w:rPr/>
          </w:rPrChange>
        </w:rPr>
        <w:instrText xml:space="preserve"> HYPERLINK \l "_Toc11256287" </w:instrText>
      </w:r>
      <w:r w:rsidRPr="004E7DBD">
        <w:rPr>
          <w:rPrChange w:id="1880" w:author="Alexandre Marcondes" w:date="2019-07-09T18:16:00Z">
            <w:rPr/>
          </w:rPrChange>
        </w:rPr>
        <w:fldChar w:fldCharType="separate"/>
      </w:r>
      <w:r w:rsidR="00742BF2" w:rsidRPr="004E7DBD">
        <w:rPr>
          <w:rStyle w:val="Hyperlink"/>
          <w:noProof/>
          <w:color w:val="auto"/>
          <w:rPrChange w:id="1881" w:author="Alexandre Marcondes" w:date="2019-07-09T18:16:00Z">
            <w:rPr>
              <w:rStyle w:val="Hyperlink"/>
              <w:noProof/>
            </w:rPr>
          </w:rPrChange>
        </w:rPr>
        <w:t>4.2.3</w:t>
      </w:r>
      <w:r w:rsidR="00742BF2" w:rsidRPr="004E7DBD">
        <w:rPr>
          <w:rFonts w:cstheme="minorBidi"/>
          <w:noProof/>
          <w:rPrChange w:id="1882" w:author="Alexandre Marcondes" w:date="2019-07-09T18:16:00Z">
            <w:rPr>
              <w:rFonts w:cstheme="minorBidi"/>
              <w:noProof/>
            </w:rPr>
          </w:rPrChange>
        </w:rPr>
        <w:tab/>
      </w:r>
      <w:r w:rsidR="00742BF2" w:rsidRPr="004E7DBD">
        <w:rPr>
          <w:rStyle w:val="Hyperlink"/>
          <w:noProof/>
          <w:color w:val="auto"/>
          <w:rPrChange w:id="1883" w:author="Alexandre Marcondes" w:date="2019-07-09T18:16:00Z">
            <w:rPr>
              <w:rStyle w:val="Hyperlink"/>
              <w:noProof/>
            </w:rPr>
          </w:rPrChange>
        </w:rPr>
        <w:t>Estação de comando MSI FL6258M 7REX + Linux</w:t>
      </w:r>
      <w:r w:rsidR="00742BF2" w:rsidRPr="004E7DBD">
        <w:rPr>
          <w:noProof/>
          <w:webHidden/>
          <w:rPrChange w:id="1884" w:author="Alexandre Marcondes" w:date="2019-07-09T18:16:00Z">
            <w:rPr>
              <w:noProof/>
              <w:webHidden/>
            </w:rPr>
          </w:rPrChange>
        </w:rPr>
        <w:tab/>
      </w:r>
      <w:r w:rsidR="00742BF2" w:rsidRPr="004E7DBD">
        <w:rPr>
          <w:noProof/>
          <w:webHidden/>
          <w:rPrChange w:id="1885" w:author="Alexandre Marcondes" w:date="2019-07-09T18:16:00Z">
            <w:rPr>
              <w:noProof/>
              <w:webHidden/>
            </w:rPr>
          </w:rPrChange>
        </w:rPr>
        <w:fldChar w:fldCharType="begin"/>
      </w:r>
      <w:r w:rsidR="00742BF2" w:rsidRPr="004E7DBD">
        <w:rPr>
          <w:noProof/>
          <w:webHidden/>
          <w:rPrChange w:id="1886" w:author="Alexandre Marcondes" w:date="2019-07-09T18:16:00Z">
            <w:rPr>
              <w:noProof/>
              <w:webHidden/>
            </w:rPr>
          </w:rPrChange>
        </w:rPr>
        <w:instrText xml:space="preserve"> PAGEREF _Toc11256287 \h </w:instrText>
      </w:r>
      <w:r w:rsidR="00742BF2" w:rsidRPr="004E7DBD">
        <w:rPr>
          <w:noProof/>
          <w:webHidden/>
          <w:rPrChange w:id="1887" w:author="Alexandre Marcondes" w:date="2019-07-09T18:16:00Z">
            <w:rPr>
              <w:noProof/>
              <w:webHidden/>
            </w:rPr>
          </w:rPrChange>
        </w:rPr>
      </w:r>
      <w:r w:rsidR="00742BF2" w:rsidRPr="004E7DBD">
        <w:rPr>
          <w:noProof/>
          <w:webHidden/>
          <w:rPrChange w:id="1888" w:author="Alexandre Marcondes" w:date="2019-07-09T18:16:00Z">
            <w:rPr>
              <w:noProof/>
              <w:webHidden/>
            </w:rPr>
          </w:rPrChange>
        </w:rPr>
        <w:fldChar w:fldCharType="separate"/>
      </w:r>
      <w:r w:rsidR="00A52A76" w:rsidRPr="004E7DBD">
        <w:rPr>
          <w:noProof/>
          <w:webHidden/>
          <w:rPrChange w:id="1889" w:author="Alexandre Marcondes" w:date="2019-07-09T18:16:00Z">
            <w:rPr>
              <w:noProof/>
              <w:webHidden/>
            </w:rPr>
          </w:rPrChange>
        </w:rPr>
        <w:t>51</w:t>
      </w:r>
      <w:r w:rsidR="00742BF2" w:rsidRPr="004E7DBD">
        <w:rPr>
          <w:noProof/>
          <w:webHidden/>
          <w:rPrChange w:id="1890" w:author="Alexandre Marcondes" w:date="2019-07-09T18:16:00Z">
            <w:rPr>
              <w:noProof/>
              <w:webHidden/>
            </w:rPr>
          </w:rPrChange>
        </w:rPr>
        <w:fldChar w:fldCharType="end"/>
      </w:r>
      <w:r w:rsidRPr="004E7DBD">
        <w:rPr>
          <w:noProof/>
          <w:rPrChange w:id="189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892" w:author="Alexandre Marcondes" w:date="2019-07-09T18:16:00Z">
            <w:rPr>
              <w:rFonts w:cstheme="minorBidi"/>
              <w:noProof/>
            </w:rPr>
          </w:rPrChange>
        </w:rPr>
      </w:pPr>
      <w:r w:rsidRPr="004E7DBD">
        <w:rPr>
          <w:rPrChange w:id="1893" w:author="Alexandre Marcondes" w:date="2019-07-09T18:16:00Z">
            <w:rPr/>
          </w:rPrChange>
        </w:rPr>
        <w:fldChar w:fldCharType="begin"/>
      </w:r>
      <w:r w:rsidRPr="004E7DBD">
        <w:rPr>
          <w:rPrChange w:id="1894" w:author="Alexandre Marcondes" w:date="2019-07-09T18:16:00Z">
            <w:rPr/>
          </w:rPrChange>
        </w:rPr>
        <w:instrText xml:space="preserve"> HYPERLINK \l "_Toc11256288" </w:instrText>
      </w:r>
      <w:r w:rsidRPr="004E7DBD">
        <w:rPr>
          <w:rPrChange w:id="1895" w:author="Alexandre Marcondes" w:date="2019-07-09T18:16:00Z">
            <w:rPr/>
          </w:rPrChange>
        </w:rPr>
        <w:fldChar w:fldCharType="separate"/>
      </w:r>
      <w:r w:rsidR="00742BF2" w:rsidRPr="004E7DBD">
        <w:rPr>
          <w:rStyle w:val="Hyperlink"/>
          <w:noProof/>
          <w:color w:val="auto"/>
          <w:rPrChange w:id="1896" w:author="Alexandre Marcondes" w:date="2019-07-09T18:16:00Z">
            <w:rPr>
              <w:rStyle w:val="Hyperlink"/>
              <w:noProof/>
            </w:rPr>
          </w:rPrChange>
        </w:rPr>
        <w:t>4.2.4</w:t>
      </w:r>
      <w:r w:rsidR="00742BF2" w:rsidRPr="004E7DBD">
        <w:rPr>
          <w:rFonts w:cstheme="minorBidi"/>
          <w:noProof/>
          <w:rPrChange w:id="1897" w:author="Alexandre Marcondes" w:date="2019-07-09T18:16:00Z">
            <w:rPr>
              <w:rFonts w:cstheme="minorBidi"/>
              <w:noProof/>
            </w:rPr>
          </w:rPrChange>
        </w:rPr>
        <w:tab/>
      </w:r>
      <w:r w:rsidR="00742BF2" w:rsidRPr="004E7DBD">
        <w:rPr>
          <w:rStyle w:val="Hyperlink"/>
          <w:noProof/>
          <w:color w:val="auto"/>
          <w:rPrChange w:id="1898" w:author="Alexandre Marcondes" w:date="2019-07-09T18:16:00Z">
            <w:rPr>
              <w:rStyle w:val="Hyperlink"/>
              <w:noProof/>
            </w:rPr>
          </w:rPrChange>
        </w:rPr>
        <w:t>Moto C Plus, Gerenciador de Voo e comunicação com Estação de Comando</w:t>
      </w:r>
      <w:r w:rsidR="00742BF2" w:rsidRPr="004E7DBD">
        <w:rPr>
          <w:noProof/>
          <w:webHidden/>
          <w:rPrChange w:id="1899" w:author="Alexandre Marcondes" w:date="2019-07-09T18:16:00Z">
            <w:rPr>
              <w:noProof/>
              <w:webHidden/>
            </w:rPr>
          </w:rPrChange>
        </w:rPr>
        <w:tab/>
      </w:r>
      <w:r w:rsidR="00742BF2" w:rsidRPr="004E7DBD">
        <w:rPr>
          <w:noProof/>
          <w:webHidden/>
          <w:rPrChange w:id="1900" w:author="Alexandre Marcondes" w:date="2019-07-09T18:16:00Z">
            <w:rPr>
              <w:noProof/>
              <w:webHidden/>
            </w:rPr>
          </w:rPrChange>
        </w:rPr>
        <w:fldChar w:fldCharType="begin"/>
      </w:r>
      <w:r w:rsidR="00742BF2" w:rsidRPr="004E7DBD">
        <w:rPr>
          <w:noProof/>
          <w:webHidden/>
          <w:rPrChange w:id="1901" w:author="Alexandre Marcondes" w:date="2019-07-09T18:16:00Z">
            <w:rPr>
              <w:noProof/>
              <w:webHidden/>
            </w:rPr>
          </w:rPrChange>
        </w:rPr>
        <w:instrText xml:space="preserve"> PAGEREF _Toc11256288 \h </w:instrText>
      </w:r>
      <w:r w:rsidR="00742BF2" w:rsidRPr="004E7DBD">
        <w:rPr>
          <w:noProof/>
          <w:webHidden/>
          <w:rPrChange w:id="1902" w:author="Alexandre Marcondes" w:date="2019-07-09T18:16:00Z">
            <w:rPr>
              <w:noProof/>
              <w:webHidden/>
            </w:rPr>
          </w:rPrChange>
        </w:rPr>
      </w:r>
      <w:r w:rsidR="00742BF2" w:rsidRPr="004E7DBD">
        <w:rPr>
          <w:noProof/>
          <w:webHidden/>
          <w:rPrChange w:id="1903" w:author="Alexandre Marcondes" w:date="2019-07-09T18:16:00Z">
            <w:rPr>
              <w:noProof/>
              <w:webHidden/>
            </w:rPr>
          </w:rPrChange>
        </w:rPr>
        <w:fldChar w:fldCharType="separate"/>
      </w:r>
      <w:r w:rsidR="00A52A76" w:rsidRPr="004E7DBD">
        <w:rPr>
          <w:noProof/>
          <w:webHidden/>
          <w:rPrChange w:id="1904" w:author="Alexandre Marcondes" w:date="2019-07-09T18:16:00Z">
            <w:rPr>
              <w:noProof/>
              <w:webHidden/>
            </w:rPr>
          </w:rPrChange>
        </w:rPr>
        <w:t>52</w:t>
      </w:r>
      <w:r w:rsidR="00742BF2" w:rsidRPr="004E7DBD">
        <w:rPr>
          <w:noProof/>
          <w:webHidden/>
          <w:rPrChange w:id="1905" w:author="Alexandre Marcondes" w:date="2019-07-09T18:16:00Z">
            <w:rPr>
              <w:noProof/>
              <w:webHidden/>
            </w:rPr>
          </w:rPrChange>
        </w:rPr>
        <w:fldChar w:fldCharType="end"/>
      </w:r>
      <w:r w:rsidRPr="004E7DBD">
        <w:rPr>
          <w:noProof/>
          <w:rPrChange w:id="1906"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907" w:author="Alexandre Marcondes" w:date="2019-07-09T18:16:00Z">
            <w:rPr>
              <w:rFonts w:cstheme="minorBidi"/>
              <w:noProof/>
            </w:rPr>
          </w:rPrChange>
        </w:rPr>
      </w:pPr>
      <w:r w:rsidRPr="004E7DBD">
        <w:rPr>
          <w:rPrChange w:id="1908" w:author="Alexandre Marcondes" w:date="2019-07-09T18:16:00Z">
            <w:rPr/>
          </w:rPrChange>
        </w:rPr>
        <w:fldChar w:fldCharType="begin"/>
      </w:r>
      <w:r w:rsidRPr="004E7DBD">
        <w:rPr>
          <w:rPrChange w:id="1909" w:author="Alexandre Marcondes" w:date="2019-07-09T18:16:00Z">
            <w:rPr/>
          </w:rPrChange>
        </w:rPr>
        <w:instrText xml:space="preserve"> HYPERLINK \l "_Toc11256289" </w:instrText>
      </w:r>
      <w:r w:rsidRPr="004E7DBD">
        <w:rPr>
          <w:rPrChange w:id="1910" w:author="Alexandre Marcondes" w:date="2019-07-09T18:16:00Z">
            <w:rPr/>
          </w:rPrChange>
        </w:rPr>
        <w:fldChar w:fldCharType="separate"/>
      </w:r>
      <w:r w:rsidR="00742BF2" w:rsidRPr="004E7DBD">
        <w:rPr>
          <w:rStyle w:val="Hyperlink"/>
          <w:noProof/>
          <w:color w:val="auto"/>
          <w:rPrChange w:id="1911" w:author="Alexandre Marcondes" w:date="2019-07-09T18:16:00Z">
            <w:rPr>
              <w:rStyle w:val="Hyperlink"/>
              <w:noProof/>
            </w:rPr>
          </w:rPrChange>
        </w:rPr>
        <w:t>4.2.5</w:t>
      </w:r>
      <w:r w:rsidR="00742BF2" w:rsidRPr="004E7DBD">
        <w:rPr>
          <w:rFonts w:cstheme="minorBidi"/>
          <w:noProof/>
          <w:rPrChange w:id="1912" w:author="Alexandre Marcondes" w:date="2019-07-09T18:16:00Z">
            <w:rPr>
              <w:rFonts w:cstheme="minorBidi"/>
              <w:noProof/>
            </w:rPr>
          </w:rPrChange>
        </w:rPr>
        <w:tab/>
      </w:r>
      <w:r w:rsidR="00742BF2" w:rsidRPr="004E7DBD">
        <w:rPr>
          <w:rStyle w:val="Hyperlink"/>
          <w:noProof/>
          <w:color w:val="auto"/>
          <w:rPrChange w:id="1913" w:author="Alexandre Marcondes" w:date="2019-07-09T18:16:00Z">
            <w:rPr>
              <w:rStyle w:val="Hyperlink"/>
              <w:noProof/>
            </w:rPr>
          </w:rPrChange>
        </w:rPr>
        <w:t>Aquisição de pontos, atualizador de mapa, executor de rotas e controle USB</w:t>
      </w:r>
      <w:r w:rsidR="00742BF2" w:rsidRPr="004E7DBD">
        <w:rPr>
          <w:noProof/>
          <w:webHidden/>
          <w:rPrChange w:id="1914" w:author="Alexandre Marcondes" w:date="2019-07-09T18:16:00Z">
            <w:rPr>
              <w:noProof/>
              <w:webHidden/>
            </w:rPr>
          </w:rPrChange>
        </w:rPr>
        <w:tab/>
      </w:r>
      <w:r w:rsidR="00742BF2" w:rsidRPr="004E7DBD">
        <w:rPr>
          <w:noProof/>
          <w:webHidden/>
          <w:rPrChange w:id="1915" w:author="Alexandre Marcondes" w:date="2019-07-09T18:16:00Z">
            <w:rPr>
              <w:noProof/>
              <w:webHidden/>
            </w:rPr>
          </w:rPrChange>
        </w:rPr>
        <w:fldChar w:fldCharType="begin"/>
      </w:r>
      <w:r w:rsidR="00742BF2" w:rsidRPr="004E7DBD">
        <w:rPr>
          <w:noProof/>
          <w:webHidden/>
          <w:rPrChange w:id="1916" w:author="Alexandre Marcondes" w:date="2019-07-09T18:16:00Z">
            <w:rPr>
              <w:noProof/>
              <w:webHidden/>
            </w:rPr>
          </w:rPrChange>
        </w:rPr>
        <w:instrText xml:space="preserve"> PAGEREF _Toc11256289 \h </w:instrText>
      </w:r>
      <w:r w:rsidR="00742BF2" w:rsidRPr="004E7DBD">
        <w:rPr>
          <w:noProof/>
          <w:webHidden/>
          <w:rPrChange w:id="1917" w:author="Alexandre Marcondes" w:date="2019-07-09T18:16:00Z">
            <w:rPr>
              <w:noProof/>
              <w:webHidden/>
            </w:rPr>
          </w:rPrChange>
        </w:rPr>
      </w:r>
      <w:r w:rsidR="00742BF2" w:rsidRPr="004E7DBD">
        <w:rPr>
          <w:noProof/>
          <w:webHidden/>
          <w:rPrChange w:id="1918" w:author="Alexandre Marcondes" w:date="2019-07-09T18:16:00Z">
            <w:rPr>
              <w:noProof/>
              <w:webHidden/>
            </w:rPr>
          </w:rPrChange>
        </w:rPr>
        <w:fldChar w:fldCharType="separate"/>
      </w:r>
      <w:r w:rsidR="00A52A76" w:rsidRPr="004E7DBD">
        <w:rPr>
          <w:noProof/>
          <w:webHidden/>
          <w:rPrChange w:id="1919" w:author="Alexandre Marcondes" w:date="2019-07-09T18:16:00Z">
            <w:rPr>
              <w:noProof/>
              <w:webHidden/>
            </w:rPr>
          </w:rPrChange>
        </w:rPr>
        <w:t>52</w:t>
      </w:r>
      <w:r w:rsidR="00742BF2" w:rsidRPr="004E7DBD">
        <w:rPr>
          <w:noProof/>
          <w:webHidden/>
          <w:rPrChange w:id="1920" w:author="Alexandre Marcondes" w:date="2019-07-09T18:16:00Z">
            <w:rPr>
              <w:noProof/>
              <w:webHidden/>
            </w:rPr>
          </w:rPrChange>
        </w:rPr>
        <w:fldChar w:fldCharType="end"/>
      </w:r>
      <w:r w:rsidRPr="004E7DBD">
        <w:rPr>
          <w:noProof/>
          <w:rPrChange w:id="1921"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1922" w:author="Alexandre Marcondes" w:date="2019-07-09T18:16:00Z">
            <w:rPr>
              <w:rFonts w:cstheme="minorBidi"/>
              <w:noProof/>
            </w:rPr>
          </w:rPrChange>
        </w:rPr>
      </w:pPr>
      <w:r w:rsidRPr="004E7DBD">
        <w:rPr>
          <w:rPrChange w:id="1923" w:author="Alexandre Marcondes" w:date="2019-07-09T18:16:00Z">
            <w:rPr/>
          </w:rPrChange>
        </w:rPr>
        <w:fldChar w:fldCharType="begin"/>
      </w:r>
      <w:r w:rsidRPr="004E7DBD">
        <w:rPr>
          <w:rPrChange w:id="1924" w:author="Alexandre Marcondes" w:date="2019-07-09T18:16:00Z">
            <w:rPr/>
          </w:rPrChange>
        </w:rPr>
        <w:instrText xml:space="preserve"> HYPERLINK \l "_Toc11256290" </w:instrText>
      </w:r>
      <w:r w:rsidRPr="004E7DBD">
        <w:rPr>
          <w:rPrChange w:id="1925" w:author="Alexandre Marcondes" w:date="2019-07-09T18:16:00Z">
            <w:rPr/>
          </w:rPrChange>
        </w:rPr>
        <w:fldChar w:fldCharType="separate"/>
      </w:r>
      <w:r w:rsidR="00742BF2" w:rsidRPr="004E7DBD">
        <w:rPr>
          <w:rStyle w:val="Hyperlink"/>
          <w:noProof/>
          <w:color w:val="auto"/>
          <w:rPrChange w:id="1926" w:author="Alexandre Marcondes" w:date="2019-07-09T18:16:00Z">
            <w:rPr>
              <w:rStyle w:val="Hyperlink"/>
              <w:noProof/>
            </w:rPr>
          </w:rPrChange>
        </w:rPr>
        <w:t>4.2.6</w:t>
      </w:r>
      <w:r w:rsidR="00742BF2" w:rsidRPr="004E7DBD">
        <w:rPr>
          <w:rFonts w:cstheme="minorBidi"/>
          <w:noProof/>
          <w:rPrChange w:id="1927" w:author="Alexandre Marcondes" w:date="2019-07-09T18:16:00Z">
            <w:rPr>
              <w:rFonts w:cstheme="minorBidi"/>
              <w:noProof/>
            </w:rPr>
          </w:rPrChange>
        </w:rPr>
        <w:tab/>
      </w:r>
      <w:r w:rsidR="00742BF2" w:rsidRPr="004E7DBD">
        <w:rPr>
          <w:rStyle w:val="Hyperlink"/>
          <w:noProof/>
          <w:color w:val="auto"/>
          <w:rPrChange w:id="1928" w:author="Alexandre Marcondes" w:date="2019-07-09T18:16:00Z">
            <w:rPr>
              <w:rStyle w:val="Hyperlink"/>
              <w:noProof/>
            </w:rPr>
          </w:rPrChange>
        </w:rPr>
        <w:t xml:space="preserve">RViz, Gazebo e </w:t>
      </w:r>
      <w:r w:rsidR="00742BF2" w:rsidRPr="004E7DBD">
        <w:rPr>
          <w:rStyle w:val="Hyperlink"/>
          <w:i/>
          <w:noProof/>
          <w:color w:val="auto"/>
          <w:rPrChange w:id="1929" w:author="Alexandre Marcondes" w:date="2019-07-09T18:16:00Z">
            <w:rPr>
              <w:rStyle w:val="Hyperlink"/>
              <w:i/>
              <w:noProof/>
            </w:rPr>
          </w:rPrChange>
        </w:rPr>
        <w:t>MoveIt</w:t>
      </w:r>
      <w:r w:rsidR="00742BF2" w:rsidRPr="004E7DBD">
        <w:rPr>
          <w:noProof/>
          <w:webHidden/>
          <w:rPrChange w:id="1930" w:author="Alexandre Marcondes" w:date="2019-07-09T18:16:00Z">
            <w:rPr>
              <w:noProof/>
              <w:webHidden/>
            </w:rPr>
          </w:rPrChange>
        </w:rPr>
        <w:tab/>
      </w:r>
      <w:r w:rsidR="00742BF2" w:rsidRPr="004E7DBD">
        <w:rPr>
          <w:noProof/>
          <w:webHidden/>
          <w:rPrChange w:id="1931" w:author="Alexandre Marcondes" w:date="2019-07-09T18:16:00Z">
            <w:rPr>
              <w:noProof/>
              <w:webHidden/>
            </w:rPr>
          </w:rPrChange>
        </w:rPr>
        <w:fldChar w:fldCharType="begin"/>
      </w:r>
      <w:r w:rsidR="00742BF2" w:rsidRPr="004E7DBD">
        <w:rPr>
          <w:noProof/>
          <w:webHidden/>
          <w:rPrChange w:id="1932" w:author="Alexandre Marcondes" w:date="2019-07-09T18:16:00Z">
            <w:rPr>
              <w:noProof/>
              <w:webHidden/>
            </w:rPr>
          </w:rPrChange>
        </w:rPr>
        <w:instrText xml:space="preserve"> PAGEREF _Toc11256290 \h </w:instrText>
      </w:r>
      <w:r w:rsidR="00742BF2" w:rsidRPr="004E7DBD">
        <w:rPr>
          <w:noProof/>
          <w:webHidden/>
          <w:rPrChange w:id="1933" w:author="Alexandre Marcondes" w:date="2019-07-09T18:16:00Z">
            <w:rPr>
              <w:noProof/>
              <w:webHidden/>
            </w:rPr>
          </w:rPrChange>
        </w:rPr>
      </w:r>
      <w:r w:rsidR="00742BF2" w:rsidRPr="004E7DBD">
        <w:rPr>
          <w:noProof/>
          <w:webHidden/>
          <w:rPrChange w:id="1934" w:author="Alexandre Marcondes" w:date="2019-07-09T18:16:00Z">
            <w:rPr>
              <w:noProof/>
              <w:webHidden/>
            </w:rPr>
          </w:rPrChange>
        </w:rPr>
        <w:fldChar w:fldCharType="separate"/>
      </w:r>
      <w:r w:rsidR="00A52A76" w:rsidRPr="004E7DBD">
        <w:rPr>
          <w:noProof/>
          <w:webHidden/>
          <w:rPrChange w:id="1935" w:author="Alexandre Marcondes" w:date="2019-07-09T18:16:00Z">
            <w:rPr>
              <w:noProof/>
              <w:webHidden/>
            </w:rPr>
          </w:rPrChange>
        </w:rPr>
        <w:t>53</w:t>
      </w:r>
      <w:r w:rsidR="00742BF2" w:rsidRPr="004E7DBD">
        <w:rPr>
          <w:noProof/>
          <w:webHidden/>
          <w:rPrChange w:id="1936" w:author="Alexandre Marcondes" w:date="2019-07-09T18:16:00Z">
            <w:rPr>
              <w:noProof/>
              <w:webHidden/>
            </w:rPr>
          </w:rPrChange>
        </w:rPr>
        <w:fldChar w:fldCharType="end"/>
      </w:r>
      <w:r w:rsidRPr="004E7DBD">
        <w:rPr>
          <w:noProof/>
          <w:rPrChange w:id="1937"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1938" w:author="Alexandre Marcondes" w:date="2019-07-09T18:16:00Z">
            <w:rPr>
              <w:rFonts w:asciiTheme="minorHAnsi" w:hAnsiTheme="minorHAnsi" w:cstheme="minorBidi"/>
              <w:b w:val="0"/>
              <w:sz w:val="22"/>
              <w:szCs w:val="22"/>
            </w:rPr>
          </w:rPrChange>
        </w:rPr>
      </w:pPr>
      <w:r w:rsidRPr="004E7DBD">
        <w:rPr>
          <w:rPrChange w:id="1939" w:author="Alexandre Marcondes" w:date="2019-07-09T18:16:00Z">
            <w:rPr/>
          </w:rPrChange>
        </w:rPr>
        <w:fldChar w:fldCharType="begin"/>
      </w:r>
      <w:r w:rsidRPr="004E7DBD">
        <w:rPr>
          <w:rPrChange w:id="1940" w:author="Alexandre Marcondes" w:date="2019-07-09T18:16:00Z">
            <w:rPr/>
          </w:rPrChange>
        </w:rPr>
        <w:instrText xml:space="preserve"> HYPERLINK \l "_Toc11256291" </w:instrText>
      </w:r>
      <w:r w:rsidRPr="004E7DBD">
        <w:rPr>
          <w:rPrChange w:id="1941" w:author="Alexandre Marcondes" w:date="2019-07-09T18:16:00Z">
            <w:rPr/>
          </w:rPrChange>
        </w:rPr>
        <w:fldChar w:fldCharType="separate"/>
      </w:r>
      <w:r w:rsidR="00742BF2" w:rsidRPr="004E7DBD">
        <w:rPr>
          <w:rStyle w:val="Hyperlink"/>
          <w:color w:val="auto"/>
          <w:rPrChange w:id="1942" w:author="Alexandre Marcondes" w:date="2019-07-09T18:16:00Z">
            <w:rPr>
              <w:rStyle w:val="Hyperlink"/>
            </w:rPr>
          </w:rPrChange>
        </w:rPr>
        <w:t>5</w:t>
      </w:r>
      <w:r w:rsidR="00742BF2" w:rsidRPr="004E7DBD">
        <w:rPr>
          <w:rFonts w:asciiTheme="minorHAnsi" w:hAnsiTheme="minorHAnsi" w:cstheme="minorBidi"/>
          <w:b w:val="0"/>
          <w:sz w:val="22"/>
          <w:szCs w:val="22"/>
          <w:rPrChange w:id="1943" w:author="Alexandre Marcondes" w:date="2019-07-09T18:16:00Z">
            <w:rPr>
              <w:rFonts w:asciiTheme="minorHAnsi" w:hAnsiTheme="minorHAnsi" w:cstheme="minorBidi"/>
              <w:b w:val="0"/>
              <w:sz w:val="22"/>
              <w:szCs w:val="22"/>
            </w:rPr>
          </w:rPrChange>
        </w:rPr>
        <w:tab/>
      </w:r>
      <w:r w:rsidR="00742BF2" w:rsidRPr="004E7DBD">
        <w:rPr>
          <w:rStyle w:val="Hyperlink"/>
          <w:color w:val="auto"/>
          <w:rPrChange w:id="1944" w:author="Alexandre Marcondes" w:date="2019-07-09T18:16:00Z">
            <w:rPr>
              <w:rStyle w:val="Hyperlink"/>
            </w:rPr>
          </w:rPrChange>
        </w:rPr>
        <w:t>DESENVOLVIMENTO</w:t>
      </w:r>
      <w:r w:rsidR="00742BF2" w:rsidRPr="004E7DBD">
        <w:rPr>
          <w:webHidden/>
          <w:rPrChange w:id="1945" w:author="Alexandre Marcondes" w:date="2019-07-09T18:16:00Z">
            <w:rPr>
              <w:webHidden/>
            </w:rPr>
          </w:rPrChange>
        </w:rPr>
        <w:tab/>
      </w:r>
      <w:r w:rsidR="00742BF2" w:rsidRPr="004E7DBD">
        <w:rPr>
          <w:webHidden/>
          <w:rPrChange w:id="1946" w:author="Alexandre Marcondes" w:date="2019-07-09T18:16:00Z">
            <w:rPr>
              <w:webHidden/>
            </w:rPr>
          </w:rPrChange>
        </w:rPr>
        <w:fldChar w:fldCharType="begin"/>
      </w:r>
      <w:r w:rsidR="00742BF2" w:rsidRPr="004E7DBD">
        <w:rPr>
          <w:webHidden/>
          <w:rPrChange w:id="1947" w:author="Alexandre Marcondes" w:date="2019-07-09T18:16:00Z">
            <w:rPr>
              <w:webHidden/>
            </w:rPr>
          </w:rPrChange>
        </w:rPr>
        <w:instrText xml:space="preserve"> PAGEREF _Toc11256291 \h </w:instrText>
      </w:r>
      <w:r w:rsidR="00742BF2" w:rsidRPr="004E7DBD">
        <w:rPr>
          <w:webHidden/>
          <w:rPrChange w:id="1948" w:author="Alexandre Marcondes" w:date="2019-07-09T18:16:00Z">
            <w:rPr>
              <w:webHidden/>
            </w:rPr>
          </w:rPrChange>
        </w:rPr>
      </w:r>
      <w:r w:rsidR="00742BF2" w:rsidRPr="004E7DBD">
        <w:rPr>
          <w:webHidden/>
          <w:rPrChange w:id="1949" w:author="Alexandre Marcondes" w:date="2019-07-09T18:16:00Z">
            <w:rPr>
              <w:webHidden/>
            </w:rPr>
          </w:rPrChange>
        </w:rPr>
        <w:fldChar w:fldCharType="separate"/>
      </w:r>
      <w:r w:rsidR="00A52A76" w:rsidRPr="004E7DBD">
        <w:rPr>
          <w:webHidden/>
          <w:rPrChange w:id="1950" w:author="Alexandre Marcondes" w:date="2019-07-09T18:16:00Z">
            <w:rPr>
              <w:webHidden/>
            </w:rPr>
          </w:rPrChange>
        </w:rPr>
        <w:t>54</w:t>
      </w:r>
      <w:r w:rsidR="00742BF2" w:rsidRPr="004E7DBD">
        <w:rPr>
          <w:webHidden/>
          <w:rPrChange w:id="1951" w:author="Alexandre Marcondes" w:date="2019-07-09T18:16:00Z">
            <w:rPr>
              <w:webHidden/>
            </w:rPr>
          </w:rPrChange>
        </w:rPr>
        <w:fldChar w:fldCharType="end"/>
      </w:r>
      <w:r w:rsidRPr="004E7DBD">
        <w:rPr>
          <w:rPrChange w:id="1952"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1953" w:author="Alexandre Marcondes" w:date="2019-07-09T18:16:00Z">
            <w:rPr>
              <w:rFonts w:cstheme="minorBidi"/>
              <w:noProof/>
            </w:rPr>
          </w:rPrChange>
        </w:rPr>
      </w:pPr>
      <w:r w:rsidRPr="004E7DBD">
        <w:rPr>
          <w:rPrChange w:id="1954" w:author="Alexandre Marcondes" w:date="2019-07-09T18:16:00Z">
            <w:rPr/>
          </w:rPrChange>
        </w:rPr>
        <w:fldChar w:fldCharType="begin"/>
      </w:r>
      <w:r w:rsidRPr="004E7DBD">
        <w:rPr>
          <w:rPrChange w:id="1955" w:author="Alexandre Marcondes" w:date="2019-07-09T18:16:00Z">
            <w:rPr/>
          </w:rPrChange>
        </w:rPr>
        <w:instrText xml:space="preserve"> HYPERLINK \l "_Toc11256292" </w:instrText>
      </w:r>
      <w:r w:rsidRPr="004E7DBD">
        <w:rPr>
          <w:rPrChange w:id="1956" w:author="Alexandre Marcondes" w:date="2019-07-09T18:16:00Z">
            <w:rPr/>
          </w:rPrChange>
        </w:rPr>
        <w:fldChar w:fldCharType="separate"/>
      </w:r>
      <w:r w:rsidR="00742BF2" w:rsidRPr="004E7DBD">
        <w:rPr>
          <w:rStyle w:val="Hyperlink"/>
          <w:noProof/>
          <w:color w:val="auto"/>
          <w:rPrChange w:id="1957" w:author="Alexandre Marcondes" w:date="2019-07-09T18:16:00Z">
            <w:rPr>
              <w:rStyle w:val="Hyperlink"/>
              <w:noProof/>
            </w:rPr>
          </w:rPrChange>
        </w:rPr>
        <w:t>5.1</w:t>
      </w:r>
      <w:r w:rsidR="00742BF2" w:rsidRPr="004E7DBD">
        <w:rPr>
          <w:rFonts w:cstheme="minorBidi"/>
          <w:noProof/>
          <w:rPrChange w:id="1958" w:author="Alexandre Marcondes" w:date="2019-07-09T18:16:00Z">
            <w:rPr>
              <w:rFonts w:cstheme="minorBidi"/>
              <w:noProof/>
            </w:rPr>
          </w:rPrChange>
        </w:rPr>
        <w:tab/>
      </w:r>
      <w:r w:rsidR="00742BF2" w:rsidRPr="004E7DBD">
        <w:rPr>
          <w:rStyle w:val="Hyperlink"/>
          <w:noProof/>
          <w:color w:val="auto"/>
          <w:rPrChange w:id="1959" w:author="Alexandre Marcondes" w:date="2019-07-09T18:16:00Z">
            <w:rPr>
              <w:rStyle w:val="Hyperlink"/>
              <w:noProof/>
            </w:rPr>
          </w:rPrChange>
        </w:rPr>
        <w:t>Casos de uso</w:t>
      </w:r>
      <w:r w:rsidR="00742BF2" w:rsidRPr="004E7DBD">
        <w:rPr>
          <w:noProof/>
          <w:webHidden/>
          <w:rPrChange w:id="1960" w:author="Alexandre Marcondes" w:date="2019-07-09T18:16:00Z">
            <w:rPr>
              <w:noProof/>
              <w:webHidden/>
            </w:rPr>
          </w:rPrChange>
        </w:rPr>
        <w:tab/>
      </w:r>
      <w:r w:rsidR="00742BF2" w:rsidRPr="004E7DBD">
        <w:rPr>
          <w:noProof/>
          <w:webHidden/>
          <w:rPrChange w:id="1961" w:author="Alexandre Marcondes" w:date="2019-07-09T18:16:00Z">
            <w:rPr>
              <w:noProof/>
              <w:webHidden/>
            </w:rPr>
          </w:rPrChange>
        </w:rPr>
        <w:fldChar w:fldCharType="begin"/>
      </w:r>
      <w:r w:rsidR="00742BF2" w:rsidRPr="004E7DBD">
        <w:rPr>
          <w:noProof/>
          <w:webHidden/>
          <w:rPrChange w:id="1962" w:author="Alexandre Marcondes" w:date="2019-07-09T18:16:00Z">
            <w:rPr>
              <w:noProof/>
              <w:webHidden/>
            </w:rPr>
          </w:rPrChange>
        </w:rPr>
        <w:instrText xml:space="preserve"> PAGEREF _Toc11256292 \h </w:instrText>
      </w:r>
      <w:r w:rsidR="00742BF2" w:rsidRPr="004E7DBD">
        <w:rPr>
          <w:noProof/>
          <w:webHidden/>
          <w:rPrChange w:id="1963" w:author="Alexandre Marcondes" w:date="2019-07-09T18:16:00Z">
            <w:rPr>
              <w:noProof/>
              <w:webHidden/>
            </w:rPr>
          </w:rPrChange>
        </w:rPr>
      </w:r>
      <w:r w:rsidR="00742BF2" w:rsidRPr="004E7DBD">
        <w:rPr>
          <w:noProof/>
          <w:webHidden/>
          <w:rPrChange w:id="1964" w:author="Alexandre Marcondes" w:date="2019-07-09T18:16:00Z">
            <w:rPr>
              <w:noProof/>
              <w:webHidden/>
            </w:rPr>
          </w:rPrChange>
        </w:rPr>
        <w:fldChar w:fldCharType="separate"/>
      </w:r>
      <w:r w:rsidR="00A52A76" w:rsidRPr="004E7DBD">
        <w:rPr>
          <w:noProof/>
          <w:webHidden/>
          <w:rPrChange w:id="1965" w:author="Alexandre Marcondes" w:date="2019-07-09T18:16:00Z">
            <w:rPr>
              <w:noProof/>
              <w:webHidden/>
            </w:rPr>
          </w:rPrChange>
        </w:rPr>
        <w:t>54</w:t>
      </w:r>
      <w:r w:rsidR="00742BF2" w:rsidRPr="004E7DBD">
        <w:rPr>
          <w:noProof/>
          <w:webHidden/>
          <w:rPrChange w:id="1966" w:author="Alexandre Marcondes" w:date="2019-07-09T18:16:00Z">
            <w:rPr>
              <w:noProof/>
              <w:webHidden/>
            </w:rPr>
          </w:rPrChange>
        </w:rPr>
        <w:fldChar w:fldCharType="end"/>
      </w:r>
      <w:r w:rsidRPr="004E7DBD">
        <w:rPr>
          <w:noProof/>
          <w:rPrChange w:id="1967"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968" w:author="Alexandre Marcondes" w:date="2019-07-09T18:16:00Z">
            <w:rPr>
              <w:rFonts w:cstheme="minorBidi"/>
              <w:noProof/>
            </w:rPr>
          </w:rPrChange>
        </w:rPr>
      </w:pPr>
      <w:r w:rsidRPr="004E7DBD">
        <w:rPr>
          <w:rPrChange w:id="1969" w:author="Alexandre Marcondes" w:date="2019-07-09T18:16:00Z">
            <w:rPr/>
          </w:rPrChange>
        </w:rPr>
        <w:fldChar w:fldCharType="begin"/>
      </w:r>
      <w:r w:rsidRPr="004E7DBD">
        <w:rPr>
          <w:rPrChange w:id="1970" w:author="Alexandre Marcondes" w:date="2019-07-09T18:16:00Z">
            <w:rPr/>
          </w:rPrChange>
        </w:rPr>
        <w:instrText xml:space="preserve"> HYPERLINK \l "_Toc11256293" </w:instrText>
      </w:r>
      <w:r w:rsidRPr="004E7DBD">
        <w:rPr>
          <w:rPrChange w:id="1971" w:author="Alexandre Marcondes" w:date="2019-07-09T18:16:00Z">
            <w:rPr/>
          </w:rPrChange>
        </w:rPr>
        <w:fldChar w:fldCharType="separate"/>
      </w:r>
      <w:r w:rsidR="00742BF2" w:rsidRPr="004E7DBD">
        <w:rPr>
          <w:rStyle w:val="Hyperlink"/>
          <w:noProof/>
          <w:color w:val="auto"/>
          <w:rPrChange w:id="1972" w:author="Alexandre Marcondes" w:date="2019-07-09T18:16:00Z">
            <w:rPr>
              <w:rStyle w:val="Hyperlink"/>
              <w:noProof/>
            </w:rPr>
          </w:rPrChange>
        </w:rPr>
        <w:t>5.2</w:t>
      </w:r>
      <w:r w:rsidR="00742BF2" w:rsidRPr="004E7DBD">
        <w:rPr>
          <w:rFonts w:cstheme="minorBidi"/>
          <w:noProof/>
          <w:rPrChange w:id="1973" w:author="Alexandre Marcondes" w:date="2019-07-09T18:16:00Z">
            <w:rPr>
              <w:rFonts w:cstheme="minorBidi"/>
              <w:noProof/>
            </w:rPr>
          </w:rPrChange>
        </w:rPr>
        <w:tab/>
      </w:r>
      <w:r w:rsidR="00742BF2" w:rsidRPr="004E7DBD">
        <w:rPr>
          <w:rStyle w:val="Hyperlink"/>
          <w:noProof/>
          <w:color w:val="auto"/>
          <w:rPrChange w:id="1974" w:author="Alexandre Marcondes" w:date="2019-07-09T18:16:00Z">
            <w:rPr>
              <w:rStyle w:val="Hyperlink"/>
              <w:noProof/>
            </w:rPr>
          </w:rPrChange>
        </w:rPr>
        <w:t>Requisitos</w:t>
      </w:r>
      <w:r w:rsidR="00742BF2" w:rsidRPr="004E7DBD">
        <w:rPr>
          <w:noProof/>
          <w:webHidden/>
          <w:rPrChange w:id="1975" w:author="Alexandre Marcondes" w:date="2019-07-09T18:16:00Z">
            <w:rPr>
              <w:noProof/>
              <w:webHidden/>
            </w:rPr>
          </w:rPrChange>
        </w:rPr>
        <w:tab/>
      </w:r>
      <w:r w:rsidR="00742BF2" w:rsidRPr="004E7DBD">
        <w:rPr>
          <w:noProof/>
          <w:webHidden/>
          <w:rPrChange w:id="1976" w:author="Alexandre Marcondes" w:date="2019-07-09T18:16:00Z">
            <w:rPr>
              <w:noProof/>
              <w:webHidden/>
            </w:rPr>
          </w:rPrChange>
        </w:rPr>
        <w:fldChar w:fldCharType="begin"/>
      </w:r>
      <w:r w:rsidR="00742BF2" w:rsidRPr="004E7DBD">
        <w:rPr>
          <w:noProof/>
          <w:webHidden/>
          <w:rPrChange w:id="1977" w:author="Alexandre Marcondes" w:date="2019-07-09T18:16:00Z">
            <w:rPr>
              <w:noProof/>
              <w:webHidden/>
            </w:rPr>
          </w:rPrChange>
        </w:rPr>
        <w:instrText xml:space="preserve"> PAGEREF _Toc11256293 \h </w:instrText>
      </w:r>
      <w:r w:rsidR="00742BF2" w:rsidRPr="004E7DBD">
        <w:rPr>
          <w:noProof/>
          <w:webHidden/>
          <w:rPrChange w:id="1978" w:author="Alexandre Marcondes" w:date="2019-07-09T18:16:00Z">
            <w:rPr>
              <w:noProof/>
              <w:webHidden/>
            </w:rPr>
          </w:rPrChange>
        </w:rPr>
      </w:r>
      <w:r w:rsidR="00742BF2" w:rsidRPr="004E7DBD">
        <w:rPr>
          <w:noProof/>
          <w:webHidden/>
          <w:rPrChange w:id="1979" w:author="Alexandre Marcondes" w:date="2019-07-09T18:16:00Z">
            <w:rPr>
              <w:noProof/>
              <w:webHidden/>
            </w:rPr>
          </w:rPrChange>
        </w:rPr>
        <w:fldChar w:fldCharType="separate"/>
      </w:r>
      <w:r w:rsidR="00A52A76" w:rsidRPr="004E7DBD">
        <w:rPr>
          <w:noProof/>
          <w:webHidden/>
          <w:rPrChange w:id="1980" w:author="Alexandre Marcondes" w:date="2019-07-09T18:16:00Z">
            <w:rPr>
              <w:noProof/>
              <w:webHidden/>
            </w:rPr>
          </w:rPrChange>
        </w:rPr>
        <w:t>55</w:t>
      </w:r>
      <w:r w:rsidR="00742BF2" w:rsidRPr="004E7DBD">
        <w:rPr>
          <w:noProof/>
          <w:webHidden/>
          <w:rPrChange w:id="1981" w:author="Alexandre Marcondes" w:date="2019-07-09T18:16:00Z">
            <w:rPr>
              <w:noProof/>
              <w:webHidden/>
            </w:rPr>
          </w:rPrChange>
        </w:rPr>
        <w:fldChar w:fldCharType="end"/>
      </w:r>
      <w:r w:rsidRPr="004E7DBD">
        <w:rPr>
          <w:noProof/>
          <w:rPrChange w:id="1982"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983" w:author="Alexandre Marcondes" w:date="2019-07-09T18:16:00Z">
            <w:rPr>
              <w:rFonts w:cstheme="minorBidi"/>
              <w:noProof/>
            </w:rPr>
          </w:rPrChange>
        </w:rPr>
      </w:pPr>
      <w:r w:rsidRPr="004E7DBD">
        <w:rPr>
          <w:rPrChange w:id="1984" w:author="Alexandre Marcondes" w:date="2019-07-09T18:16:00Z">
            <w:rPr/>
          </w:rPrChange>
        </w:rPr>
        <w:fldChar w:fldCharType="begin"/>
      </w:r>
      <w:r w:rsidRPr="004E7DBD">
        <w:rPr>
          <w:rPrChange w:id="1985" w:author="Alexandre Marcondes" w:date="2019-07-09T18:16:00Z">
            <w:rPr/>
          </w:rPrChange>
        </w:rPr>
        <w:instrText xml:space="preserve"> HYPERLINK \l "_Toc11256294" </w:instrText>
      </w:r>
      <w:r w:rsidRPr="004E7DBD">
        <w:rPr>
          <w:rPrChange w:id="1986" w:author="Alexandre Marcondes" w:date="2019-07-09T18:16:00Z">
            <w:rPr/>
          </w:rPrChange>
        </w:rPr>
        <w:fldChar w:fldCharType="separate"/>
      </w:r>
      <w:r w:rsidR="00742BF2" w:rsidRPr="004E7DBD">
        <w:rPr>
          <w:rStyle w:val="Hyperlink"/>
          <w:noProof/>
          <w:color w:val="auto"/>
          <w:rPrChange w:id="1987" w:author="Alexandre Marcondes" w:date="2019-07-09T18:16:00Z">
            <w:rPr>
              <w:rStyle w:val="Hyperlink"/>
              <w:noProof/>
            </w:rPr>
          </w:rPrChange>
        </w:rPr>
        <w:t>5.3</w:t>
      </w:r>
      <w:r w:rsidR="00742BF2" w:rsidRPr="004E7DBD">
        <w:rPr>
          <w:rFonts w:cstheme="minorBidi"/>
          <w:noProof/>
          <w:rPrChange w:id="1988" w:author="Alexandre Marcondes" w:date="2019-07-09T18:16:00Z">
            <w:rPr>
              <w:rFonts w:cstheme="minorBidi"/>
              <w:noProof/>
            </w:rPr>
          </w:rPrChange>
        </w:rPr>
        <w:tab/>
      </w:r>
      <w:r w:rsidR="00742BF2" w:rsidRPr="004E7DBD">
        <w:rPr>
          <w:rStyle w:val="Hyperlink"/>
          <w:noProof/>
          <w:color w:val="auto"/>
          <w:rPrChange w:id="1989" w:author="Alexandre Marcondes" w:date="2019-07-09T18:16:00Z">
            <w:rPr>
              <w:rStyle w:val="Hyperlink"/>
              <w:noProof/>
            </w:rPr>
          </w:rPrChange>
        </w:rPr>
        <w:t>Arquitetura</w:t>
      </w:r>
      <w:r w:rsidR="00742BF2" w:rsidRPr="004E7DBD">
        <w:rPr>
          <w:noProof/>
          <w:webHidden/>
          <w:rPrChange w:id="1990" w:author="Alexandre Marcondes" w:date="2019-07-09T18:16:00Z">
            <w:rPr>
              <w:noProof/>
              <w:webHidden/>
            </w:rPr>
          </w:rPrChange>
        </w:rPr>
        <w:tab/>
      </w:r>
      <w:r w:rsidR="00742BF2" w:rsidRPr="004E7DBD">
        <w:rPr>
          <w:noProof/>
          <w:webHidden/>
          <w:rPrChange w:id="1991" w:author="Alexandre Marcondes" w:date="2019-07-09T18:16:00Z">
            <w:rPr>
              <w:noProof/>
              <w:webHidden/>
            </w:rPr>
          </w:rPrChange>
        </w:rPr>
        <w:fldChar w:fldCharType="begin"/>
      </w:r>
      <w:r w:rsidR="00742BF2" w:rsidRPr="004E7DBD">
        <w:rPr>
          <w:noProof/>
          <w:webHidden/>
          <w:rPrChange w:id="1992" w:author="Alexandre Marcondes" w:date="2019-07-09T18:16:00Z">
            <w:rPr>
              <w:noProof/>
              <w:webHidden/>
            </w:rPr>
          </w:rPrChange>
        </w:rPr>
        <w:instrText xml:space="preserve"> PAGEREF _Toc11256294 \h </w:instrText>
      </w:r>
      <w:r w:rsidR="00742BF2" w:rsidRPr="004E7DBD">
        <w:rPr>
          <w:noProof/>
          <w:webHidden/>
          <w:rPrChange w:id="1993" w:author="Alexandre Marcondes" w:date="2019-07-09T18:16:00Z">
            <w:rPr>
              <w:noProof/>
              <w:webHidden/>
            </w:rPr>
          </w:rPrChange>
        </w:rPr>
      </w:r>
      <w:r w:rsidR="00742BF2" w:rsidRPr="004E7DBD">
        <w:rPr>
          <w:noProof/>
          <w:webHidden/>
          <w:rPrChange w:id="1994" w:author="Alexandre Marcondes" w:date="2019-07-09T18:16:00Z">
            <w:rPr>
              <w:noProof/>
              <w:webHidden/>
            </w:rPr>
          </w:rPrChange>
        </w:rPr>
        <w:fldChar w:fldCharType="separate"/>
      </w:r>
      <w:r w:rsidR="00A52A76" w:rsidRPr="004E7DBD">
        <w:rPr>
          <w:noProof/>
          <w:webHidden/>
          <w:rPrChange w:id="1995" w:author="Alexandre Marcondes" w:date="2019-07-09T18:16:00Z">
            <w:rPr>
              <w:noProof/>
              <w:webHidden/>
            </w:rPr>
          </w:rPrChange>
        </w:rPr>
        <w:t>59</w:t>
      </w:r>
      <w:r w:rsidR="00742BF2" w:rsidRPr="004E7DBD">
        <w:rPr>
          <w:noProof/>
          <w:webHidden/>
          <w:rPrChange w:id="1996" w:author="Alexandre Marcondes" w:date="2019-07-09T18:16:00Z">
            <w:rPr>
              <w:noProof/>
              <w:webHidden/>
            </w:rPr>
          </w:rPrChange>
        </w:rPr>
        <w:fldChar w:fldCharType="end"/>
      </w:r>
      <w:r w:rsidRPr="004E7DBD">
        <w:rPr>
          <w:noProof/>
          <w:rPrChange w:id="1997"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1998" w:author="Alexandre Marcondes" w:date="2019-07-09T18:16:00Z">
            <w:rPr>
              <w:rFonts w:cstheme="minorBidi"/>
              <w:noProof/>
            </w:rPr>
          </w:rPrChange>
        </w:rPr>
      </w:pPr>
      <w:r w:rsidRPr="004E7DBD">
        <w:rPr>
          <w:rPrChange w:id="1999" w:author="Alexandre Marcondes" w:date="2019-07-09T18:16:00Z">
            <w:rPr/>
          </w:rPrChange>
        </w:rPr>
        <w:fldChar w:fldCharType="begin"/>
      </w:r>
      <w:r w:rsidRPr="004E7DBD">
        <w:rPr>
          <w:rPrChange w:id="2000" w:author="Alexandre Marcondes" w:date="2019-07-09T18:16:00Z">
            <w:rPr/>
          </w:rPrChange>
        </w:rPr>
        <w:instrText xml:space="preserve"> HYPERLINK \l "_Toc11256295" </w:instrText>
      </w:r>
      <w:r w:rsidRPr="004E7DBD">
        <w:rPr>
          <w:rPrChange w:id="2001" w:author="Alexandre Marcondes" w:date="2019-07-09T18:16:00Z">
            <w:rPr/>
          </w:rPrChange>
        </w:rPr>
        <w:fldChar w:fldCharType="separate"/>
      </w:r>
      <w:r w:rsidR="00742BF2" w:rsidRPr="004E7DBD">
        <w:rPr>
          <w:rStyle w:val="Hyperlink"/>
          <w:noProof/>
          <w:color w:val="auto"/>
          <w:rPrChange w:id="2002" w:author="Alexandre Marcondes" w:date="2019-07-09T18:16:00Z">
            <w:rPr>
              <w:rStyle w:val="Hyperlink"/>
              <w:noProof/>
            </w:rPr>
          </w:rPrChange>
        </w:rPr>
        <w:t>5.4</w:t>
      </w:r>
      <w:r w:rsidR="00742BF2" w:rsidRPr="004E7DBD">
        <w:rPr>
          <w:rFonts w:cstheme="minorBidi"/>
          <w:noProof/>
          <w:rPrChange w:id="2003" w:author="Alexandre Marcondes" w:date="2019-07-09T18:16:00Z">
            <w:rPr>
              <w:rFonts w:cstheme="minorBidi"/>
              <w:noProof/>
            </w:rPr>
          </w:rPrChange>
        </w:rPr>
        <w:tab/>
      </w:r>
      <w:r w:rsidR="00742BF2" w:rsidRPr="004E7DBD">
        <w:rPr>
          <w:rStyle w:val="Hyperlink"/>
          <w:noProof/>
          <w:color w:val="auto"/>
          <w:rPrChange w:id="2004" w:author="Alexandre Marcondes" w:date="2019-07-09T18:16:00Z">
            <w:rPr>
              <w:rStyle w:val="Hyperlink"/>
              <w:noProof/>
            </w:rPr>
          </w:rPrChange>
        </w:rPr>
        <w:t>Implementação</w:t>
      </w:r>
      <w:r w:rsidR="00742BF2" w:rsidRPr="004E7DBD">
        <w:rPr>
          <w:noProof/>
          <w:webHidden/>
          <w:rPrChange w:id="2005" w:author="Alexandre Marcondes" w:date="2019-07-09T18:16:00Z">
            <w:rPr>
              <w:noProof/>
              <w:webHidden/>
            </w:rPr>
          </w:rPrChange>
        </w:rPr>
        <w:tab/>
      </w:r>
      <w:r w:rsidR="00742BF2" w:rsidRPr="004E7DBD">
        <w:rPr>
          <w:noProof/>
          <w:webHidden/>
          <w:rPrChange w:id="2006" w:author="Alexandre Marcondes" w:date="2019-07-09T18:16:00Z">
            <w:rPr>
              <w:noProof/>
              <w:webHidden/>
            </w:rPr>
          </w:rPrChange>
        </w:rPr>
        <w:fldChar w:fldCharType="begin"/>
      </w:r>
      <w:r w:rsidR="00742BF2" w:rsidRPr="004E7DBD">
        <w:rPr>
          <w:noProof/>
          <w:webHidden/>
          <w:rPrChange w:id="2007" w:author="Alexandre Marcondes" w:date="2019-07-09T18:16:00Z">
            <w:rPr>
              <w:noProof/>
              <w:webHidden/>
            </w:rPr>
          </w:rPrChange>
        </w:rPr>
        <w:instrText xml:space="preserve"> PAGEREF _Toc11256295 \h </w:instrText>
      </w:r>
      <w:r w:rsidR="00742BF2" w:rsidRPr="004E7DBD">
        <w:rPr>
          <w:noProof/>
          <w:webHidden/>
          <w:rPrChange w:id="2008" w:author="Alexandre Marcondes" w:date="2019-07-09T18:16:00Z">
            <w:rPr>
              <w:noProof/>
              <w:webHidden/>
            </w:rPr>
          </w:rPrChange>
        </w:rPr>
      </w:r>
      <w:r w:rsidR="00742BF2" w:rsidRPr="004E7DBD">
        <w:rPr>
          <w:noProof/>
          <w:webHidden/>
          <w:rPrChange w:id="2009" w:author="Alexandre Marcondes" w:date="2019-07-09T18:16:00Z">
            <w:rPr>
              <w:noProof/>
              <w:webHidden/>
            </w:rPr>
          </w:rPrChange>
        </w:rPr>
        <w:fldChar w:fldCharType="separate"/>
      </w:r>
      <w:r w:rsidR="00A52A76" w:rsidRPr="004E7DBD">
        <w:rPr>
          <w:noProof/>
          <w:webHidden/>
          <w:rPrChange w:id="2010" w:author="Alexandre Marcondes" w:date="2019-07-09T18:16:00Z">
            <w:rPr>
              <w:noProof/>
              <w:webHidden/>
            </w:rPr>
          </w:rPrChange>
        </w:rPr>
        <w:t>60</w:t>
      </w:r>
      <w:r w:rsidR="00742BF2" w:rsidRPr="004E7DBD">
        <w:rPr>
          <w:noProof/>
          <w:webHidden/>
          <w:rPrChange w:id="2011" w:author="Alexandre Marcondes" w:date="2019-07-09T18:16:00Z">
            <w:rPr>
              <w:noProof/>
              <w:webHidden/>
            </w:rPr>
          </w:rPrChange>
        </w:rPr>
        <w:fldChar w:fldCharType="end"/>
      </w:r>
      <w:r w:rsidRPr="004E7DBD">
        <w:rPr>
          <w:noProof/>
          <w:rPrChange w:id="2012"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013" w:author="Alexandre Marcondes" w:date="2019-07-09T18:16:00Z">
            <w:rPr>
              <w:rFonts w:cstheme="minorBidi"/>
              <w:noProof/>
            </w:rPr>
          </w:rPrChange>
        </w:rPr>
      </w:pPr>
      <w:r w:rsidRPr="004E7DBD">
        <w:rPr>
          <w:rPrChange w:id="2014" w:author="Alexandre Marcondes" w:date="2019-07-09T18:16:00Z">
            <w:rPr/>
          </w:rPrChange>
        </w:rPr>
        <w:fldChar w:fldCharType="begin"/>
      </w:r>
      <w:r w:rsidRPr="004E7DBD">
        <w:rPr>
          <w:rPrChange w:id="2015" w:author="Alexandre Marcondes" w:date="2019-07-09T18:16:00Z">
            <w:rPr/>
          </w:rPrChange>
        </w:rPr>
        <w:instrText xml:space="preserve"> HYPERLINK \l "_Toc11256296" </w:instrText>
      </w:r>
      <w:r w:rsidRPr="004E7DBD">
        <w:rPr>
          <w:rPrChange w:id="2016" w:author="Alexandre Marcondes" w:date="2019-07-09T18:16:00Z">
            <w:rPr/>
          </w:rPrChange>
        </w:rPr>
        <w:fldChar w:fldCharType="separate"/>
      </w:r>
      <w:r w:rsidR="00742BF2" w:rsidRPr="004E7DBD">
        <w:rPr>
          <w:rStyle w:val="Hyperlink"/>
          <w:noProof/>
          <w:color w:val="auto"/>
          <w:rPrChange w:id="2017" w:author="Alexandre Marcondes" w:date="2019-07-09T18:16:00Z">
            <w:rPr>
              <w:rStyle w:val="Hyperlink"/>
              <w:noProof/>
            </w:rPr>
          </w:rPrChange>
        </w:rPr>
        <w:t>5.4.1</w:t>
      </w:r>
      <w:r w:rsidR="00742BF2" w:rsidRPr="004E7DBD">
        <w:rPr>
          <w:rFonts w:cstheme="minorBidi"/>
          <w:noProof/>
          <w:rPrChange w:id="2018" w:author="Alexandre Marcondes" w:date="2019-07-09T18:16:00Z">
            <w:rPr>
              <w:rFonts w:cstheme="minorBidi"/>
              <w:noProof/>
            </w:rPr>
          </w:rPrChange>
        </w:rPr>
        <w:tab/>
      </w:r>
      <w:r w:rsidR="00742BF2" w:rsidRPr="004E7DBD">
        <w:rPr>
          <w:rStyle w:val="Hyperlink"/>
          <w:noProof/>
          <w:color w:val="auto"/>
          <w:rPrChange w:id="2019" w:author="Alexandre Marcondes" w:date="2019-07-09T18:16:00Z">
            <w:rPr>
              <w:rStyle w:val="Hyperlink"/>
              <w:noProof/>
            </w:rPr>
          </w:rPrChange>
        </w:rPr>
        <w:t>Visualizar VANT + simulação</w:t>
      </w:r>
      <w:r w:rsidR="00742BF2" w:rsidRPr="004E7DBD">
        <w:rPr>
          <w:noProof/>
          <w:webHidden/>
          <w:rPrChange w:id="2020" w:author="Alexandre Marcondes" w:date="2019-07-09T18:16:00Z">
            <w:rPr>
              <w:noProof/>
              <w:webHidden/>
            </w:rPr>
          </w:rPrChange>
        </w:rPr>
        <w:tab/>
      </w:r>
      <w:r w:rsidR="00742BF2" w:rsidRPr="004E7DBD">
        <w:rPr>
          <w:noProof/>
          <w:webHidden/>
          <w:rPrChange w:id="2021" w:author="Alexandre Marcondes" w:date="2019-07-09T18:16:00Z">
            <w:rPr>
              <w:noProof/>
              <w:webHidden/>
            </w:rPr>
          </w:rPrChange>
        </w:rPr>
        <w:fldChar w:fldCharType="begin"/>
      </w:r>
      <w:r w:rsidR="00742BF2" w:rsidRPr="004E7DBD">
        <w:rPr>
          <w:noProof/>
          <w:webHidden/>
          <w:rPrChange w:id="2022" w:author="Alexandre Marcondes" w:date="2019-07-09T18:16:00Z">
            <w:rPr>
              <w:noProof/>
              <w:webHidden/>
            </w:rPr>
          </w:rPrChange>
        </w:rPr>
        <w:instrText xml:space="preserve"> PAGEREF _Toc11256296 \h </w:instrText>
      </w:r>
      <w:r w:rsidR="00742BF2" w:rsidRPr="004E7DBD">
        <w:rPr>
          <w:noProof/>
          <w:webHidden/>
          <w:rPrChange w:id="2023" w:author="Alexandre Marcondes" w:date="2019-07-09T18:16:00Z">
            <w:rPr>
              <w:noProof/>
              <w:webHidden/>
            </w:rPr>
          </w:rPrChange>
        </w:rPr>
      </w:r>
      <w:r w:rsidR="00742BF2" w:rsidRPr="004E7DBD">
        <w:rPr>
          <w:noProof/>
          <w:webHidden/>
          <w:rPrChange w:id="2024" w:author="Alexandre Marcondes" w:date="2019-07-09T18:16:00Z">
            <w:rPr>
              <w:noProof/>
              <w:webHidden/>
            </w:rPr>
          </w:rPrChange>
        </w:rPr>
        <w:fldChar w:fldCharType="separate"/>
      </w:r>
      <w:r w:rsidR="00A52A76" w:rsidRPr="004E7DBD">
        <w:rPr>
          <w:noProof/>
          <w:webHidden/>
          <w:rPrChange w:id="2025" w:author="Alexandre Marcondes" w:date="2019-07-09T18:16:00Z">
            <w:rPr>
              <w:noProof/>
              <w:webHidden/>
            </w:rPr>
          </w:rPrChange>
        </w:rPr>
        <w:t>60</w:t>
      </w:r>
      <w:r w:rsidR="00742BF2" w:rsidRPr="004E7DBD">
        <w:rPr>
          <w:noProof/>
          <w:webHidden/>
          <w:rPrChange w:id="2026" w:author="Alexandre Marcondes" w:date="2019-07-09T18:16:00Z">
            <w:rPr>
              <w:noProof/>
              <w:webHidden/>
            </w:rPr>
          </w:rPrChange>
        </w:rPr>
        <w:fldChar w:fldCharType="end"/>
      </w:r>
      <w:r w:rsidRPr="004E7DBD">
        <w:rPr>
          <w:noProof/>
          <w:rPrChange w:id="202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028" w:author="Alexandre Marcondes" w:date="2019-07-09T18:16:00Z">
            <w:rPr>
              <w:rFonts w:cstheme="minorBidi"/>
              <w:noProof/>
            </w:rPr>
          </w:rPrChange>
        </w:rPr>
      </w:pPr>
      <w:r w:rsidRPr="004E7DBD">
        <w:rPr>
          <w:rPrChange w:id="2029" w:author="Alexandre Marcondes" w:date="2019-07-09T18:16:00Z">
            <w:rPr/>
          </w:rPrChange>
        </w:rPr>
        <w:fldChar w:fldCharType="begin"/>
      </w:r>
      <w:r w:rsidRPr="004E7DBD">
        <w:rPr>
          <w:rPrChange w:id="2030" w:author="Alexandre Marcondes" w:date="2019-07-09T18:16:00Z">
            <w:rPr/>
          </w:rPrChange>
        </w:rPr>
        <w:instrText xml:space="preserve"> HYPERLINK \l "_Toc11256297" </w:instrText>
      </w:r>
      <w:r w:rsidRPr="004E7DBD">
        <w:rPr>
          <w:rPrChange w:id="2031" w:author="Alexandre Marcondes" w:date="2019-07-09T18:16:00Z">
            <w:rPr/>
          </w:rPrChange>
        </w:rPr>
        <w:fldChar w:fldCharType="separate"/>
      </w:r>
      <w:r w:rsidR="00742BF2" w:rsidRPr="004E7DBD">
        <w:rPr>
          <w:rStyle w:val="Hyperlink"/>
          <w:noProof/>
          <w:color w:val="auto"/>
          <w:rPrChange w:id="2032" w:author="Alexandre Marcondes" w:date="2019-07-09T18:16:00Z">
            <w:rPr>
              <w:rStyle w:val="Hyperlink"/>
              <w:noProof/>
            </w:rPr>
          </w:rPrChange>
        </w:rPr>
        <w:t>5.4.2</w:t>
      </w:r>
      <w:r w:rsidR="00742BF2" w:rsidRPr="004E7DBD">
        <w:rPr>
          <w:rFonts w:cstheme="minorBidi"/>
          <w:noProof/>
          <w:rPrChange w:id="2033" w:author="Alexandre Marcondes" w:date="2019-07-09T18:16:00Z">
            <w:rPr>
              <w:rFonts w:cstheme="minorBidi"/>
              <w:noProof/>
            </w:rPr>
          </w:rPrChange>
        </w:rPr>
        <w:tab/>
      </w:r>
      <w:r w:rsidR="00742BF2" w:rsidRPr="004E7DBD">
        <w:rPr>
          <w:rStyle w:val="Hyperlink"/>
          <w:noProof/>
          <w:color w:val="auto"/>
          <w:rPrChange w:id="2034" w:author="Alexandre Marcondes" w:date="2019-07-09T18:16:00Z">
            <w:rPr>
              <w:rStyle w:val="Hyperlink"/>
              <w:noProof/>
            </w:rPr>
          </w:rPrChange>
        </w:rPr>
        <w:t>Instalação do ROS</w:t>
      </w:r>
      <w:r w:rsidR="00742BF2" w:rsidRPr="004E7DBD">
        <w:rPr>
          <w:noProof/>
          <w:webHidden/>
          <w:rPrChange w:id="2035" w:author="Alexandre Marcondes" w:date="2019-07-09T18:16:00Z">
            <w:rPr>
              <w:noProof/>
              <w:webHidden/>
            </w:rPr>
          </w:rPrChange>
        </w:rPr>
        <w:tab/>
      </w:r>
      <w:r w:rsidR="00742BF2" w:rsidRPr="004E7DBD">
        <w:rPr>
          <w:noProof/>
          <w:webHidden/>
          <w:rPrChange w:id="2036" w:author="Alexandre Marcondes" w:date="2019-07-09T18:16:00Z">
            <w:rPr>
              <w:noProof/>
              <w:webHidden/>
            </w:rPr>
          </w:rPrChange>
        </w:rPr>
        <w:fldChar w:fldCharType="begin"/>
      </w:r>
      <w:r w:rsidR="00742BF2" w:rsidRPr="004E7DBD">
        <w:rPr>
          <w:noProof/>
          <w:webHidden/>
          <w:rPrChange w:id="2037" w:author="Alexandre Marcondes" w:date="2019-07-09T18:16:00Z">
            <w:rPr>
              <w:noProof/>
              <w:webHidden/>
            </w:rPr>
          </w:rPrChange>
        </w:rPr>
        <w:instrText xml:space="preserve"> PAGEREF _Toc11256297 \h </w:instrText>
      </w:r>
      <w:r w:rsidR="00742BF2" w:rsidRPr="004E7DBD">
        <w:rPr>
          <w:noProof/>
          <w:webHidden/>
          <w:rPrChange w:id="2038" w:author="Alexandre Marcondes" w:date="2019-07-09T18:16:00Z">
            <w:rPr>
              <w:noProof/>
              <w:webHidden/>
            </w:rPr>
          </w:rPrChange>
        </w:rPr>
      </w:r>
      <w:r w:rsidR="00742BF2" w:rsidRPr="004E7DBD">
        <w:rPr>
          <w:noProof/>
          <w:webHidden/>
          <w:rPrChange w:id="2039" w:author="Alexandre Marcondes" w:date="2019-07-09T18:16:00Z">
            <w:rPr>
              <w:noProof/>
              <w:webHidden/>
            </w:rPr>
          </w:rPrChange>
        </w:rPr>
        <w:fldChar w:fldCharType="separate"/>
      </w:r>
      <w:r w:rsidR="00A52A76" w:rsidRPr="004E7DBD">
        <w:rPr>
          <w:noProof/>
          <w:webHidden/>
          <w:rPrChange w:id="2040" w:author="Alexandre Marcondes" w:date="2019-07-09T18:16:00Z">
            <w:rPr>
              <w:noProof/>
              <w:webHidden/>
            </w:rPr>
          </w:rPrChange>
        </w:rPr>
        <w:t>66</w:t>
      </w:r>
      <w:r w:rsidR="00742BF2" w:rsidRPr="004E7DBD">
        <w:rPr>
          <w:noProof/>
          <w:webHidden/>
          <w:rPrChange w:id="2041" w:author="Alexandre Marcondes" w:date="2019-07-09T18:16:00Z">
            <w:rPr>
              <w:noProof/>
              <w:webHidden/>
            </w:rPr>
          </w:rPrChange>
        </w:rPr>
        <w:fldChar w:fldCharType="end"/>
      </w:r>
      <w:r w:rsidRPr="004E7DBD">
        <w:rPr>
          <w:noProof/>
          <w:rPrChange w:id="2042"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2043" w:author="Alexandre Marcondes" w:date="2019-07-09T18:16:00Z">
            <w:rPr>
              <w:rFonts w:asciiTheme="minorHAnsi" w:hAnsiTheme="minorHAnsi" w:cstheme="minorBidi"/>
              <w:b w:val="0"/>
              <w:sz w:val="22"/>
              <w:szCs w:val="22"/>
            </w:rPr>
          </w:rPrChange>
        </w:rPr>
      </w:pPr>
      <w:r w:rsidRPr="004E7DBD">
        <w:rPr>
          <w:rPrChange w:id="2044" w:author="Alexandre Marcondes" w:date="2019-07-09T18:16:00Z">
            <w:rPr/>
          </w:rPrChange>
        </w:rPr>
        <w:fldChar w:fldCharType="begin"/>
      </w:r>
      <w:r w:rsidRPr="004E7DBD">
        <w:rPr>
          <w:rPrChange w:id="2045" w:author="Alexandre Marcondes" w:date="2019-07-09T18:16:00Z">
            <w:rPr/>
          </w:rPrChange>
        </w:rPr>
        <w:instrText xml:space="preserve"> HYPERLINK \l "_Toc11256298" </w:instrText>
      </w:r>
      <w:r w:rsidRPr="004E7DBD">
        <w:rPr>
          <w:rPrChange w:id="2046" w:author="Alexandre Marcondes" w:date="2019-07-09T18:16:00Z">
            <w:rPr/>
          </w:rPrChange>
        </w:rPr>
        <w:fldChar w:fldCharType="separate"/>
      </w:r>
      <w:r w:rsidR="00742BF2" w:rsidRPr="004E7DBD">
        <w:rPr>
          <w:rStyle w:val="Hyperlink"/>
          <w:color w:val="auto"/>
          <w:rPrChange w:id="2047" w:author="Alexandre Marcondes" w:date="2019-07-09T18:16:00Z">
            <w:rPr>
              <w:rStyle w:val="Hyperlink"/>
            </w:rPr>
          </w:rPrChange>
        </w:rPr>
        <w:t>6</w:t>
      </w:r>
      <w:r w:rsidR="00742BF2" w:rsidRPr="004E7DBD">
        <w:rPr>
          <w:rFonts w:asciiTheme="minorHAnsi" w:hAnsiTheme="minorHAnsi" w:cstheme="minorBidi"/>
          <w:b w:val="0"/>
          <w:sz w:val="22"/>
          <w:szCs w:val="22"/>
          <w:rPrChange w:id="2048" w:author="Alexandre Marcondes" w:date="2019-07-09T18:16:00Z">
            <w:rPr>
              <w:rFonts w:asciiTheme="minorHAnsi" w:hAnsiTheme="minorHAnsi" w:cstheme="minorBidi"/>
              <w:b w:val="0"/>
              <w:sz w:val="22"/>
              <w:szCs w:val="22"/>
            </w:rPr>
          </w:rPrChange>
        </w:rPr>
        <w:tab/>
      </w:r>
      <w:r w:rsidR="00742BF2" w:rsidRPr="004E7DBD">
        <w:rPr>
          <w:rStyle w:val="Hyperlink"/>
          <w:color w:val="auto"/>
          <w:rPrChange w:id="2049" w:author="Alexandre Marcondes" w:date="2019-07-09T18:16:00Z">
            <w:rPr>
              <w:rStyle w:val="Hyperlink"/>
            </w:rPr>
          </w:rPrChange>
        </w:rPr>
        <w:t>RESULTADOS</w:t>
      </w:r>
      <w:r w:rsidR="00742BF2" w:rsidRPr="004E7DBD">
        <w:rPr>
          <w:webHidden/>
          <w:rPrChange w:id="2050" w:author="Alexandre Marcondes" w:date="2019-07-09T18:16:00Z">
            <w:rPr>
              <w:webHidden/>
            </w:rPr>
          </w:rPrChange>
        </w:rPr>
        <w:tab/>
      </w:r>
      <w:r w:rsidR="00742BF2" w:rsidRPr="004E7DBD">
        <w:rPr>
          <w:webHidden/>
          <w:rPrChange w:id="2051" w:author="Alexandre Marcondes" w:date="2019-07-09T18:16:00Z">
            <w:rPr>
              <w:webHidden/>
            </w:rPr>
          </w:rPrChange>
        </w:rPr>
        <w:fldChar w:fldCharType="begin"/>
      </w:r>
      <w:r w:rsidR="00742BF2" w:rsidRPr="004E7DBD">
        <w:rPr>
          <w:webHidden/>
          <w:rPrChange w:id="2052" w:author="Alexandre Marcondes" w:date="2019-07-09T18:16:00Z">
            <w:rPr>
              <w:webHidden/>
            </w:rPr>
          </w:rPrChange>
        </w:rPr>
        <w:instrText xml:space="preserve"> PAGEREF _Toc11256298 \h </w:instrText>
      </w:r>
      <w:r w:rsidR="00742BF2" w:rsidRPr="004E7DBD">
        <w:rPr>
          <w:webHidden/>
          <w:rPrChange w:id="2053" w:author="Alexandre Marcondes" w:date="2019-07-09T18:16:00Z">
            <w:rPr>
              <w:webHidden/>
            </w:rPr>
          </w:rPrChange>
        </w:rPr>
      </w:r>
      <w:r w:rsidR="00742BF2" w:rsidRPr="004E7DBD">
        <w:rPr>
          <w:webHidden/>
          <w:rPrChange w:id="2054" w:author="Alexandre Marcondes" w:date="2019-07-09T18:16:00Z">
            <w:rPr>
              <w:webHidden/>
            </w:rPr>
          </w:rPrChange>
        </w:rPr>
        <w:fldChar w:fldCharType="separate"/>
      </w:r>
      <w:r w:rsidR="00A52A76" w:rsidRPr="004E7DBD">
        <w:rPr>
          <w:webHidden/>
          <w:rPrChange w:id="2055" w:author="Alexandre Marcondes" w:date="2019-07-09T18:16:00Z">
            <w:rPr>
              <w:webHidden/>
            </w:rPr>
          </w:rPrChange>
        </w:rPr>
        <w:t>111</w:t>
      </w:r>
      <w:r w:rsidR="00742BF2" w:rsidRPr="004E7DBD">
        <w:rPr>
          <w:webHidden/>
          <w:rPrChange w:id="2056" w:author="Alexandre Marcondes" w:date="2019-07-09T18:16:00Z">
            <w:rPr>
              <w:webHidden/>
            </w:rPr>
          </w:rPrChange>
        </w:rPr>
        <w:fldChar w:fldCharType="end"/>
      </w:r>
      <w:r w:rsidRPr="004E7DBD">
        <w:rPr>
          <w:rPrChange w:id="2057" w:author="Alexandre Marcondes" w:date="2019-07-09T18:16:00Z">
            <w:rPr/>
          </w:rPrChange>
        </w:rPr>
        <w:fldChar w:fldCharType="end"/>
      </w:r>
    </w:p>
    <w:p w:rsidR="00742BF2" w:rsidRPr="004E7DBD" w:rsidRDefault="00AC6783">
      <w:pPr>
        <w:pStyle w:val="Sumrio2"/>
        <w:tabs>
          <w:tab w:val="left" w:pos="880"/>
          <w:tab w:val="right" w:leader="dot" w:pos="9061"/>
        </w:tabs>
        <w:rPr>
          <w:rFonts w:cstheme="minorBidi"/>
          <w:noProof/>
          <w:rPrChange w:id="2058" w:author="Alexandre Marcondes" w:date="2019-07-09T18:16:00Z">
            <w:rPr>
              <w:rFonts w:cstheme="minorBidi"/>
              <w:noProof/>
            </w:rPr>
          </w:rPrChange>
        </w:rPr>
      </w:pPr>
      <w:r w:rsidRPr="004E7DBD">
        <w:rPr>
          <w:rPrChange w:id="2059" w:author="Alexandre Marcondes" w:date="2019-07-09T18:16:00Z">
            <w:rPr/>
          </w:rPrChange>
        </w:rPr>
        <w:fldChar w:fldCharType="begin"/>
      </w:r>
      <w:r w:rsidRPr="004E7DBD">
        <w:rPr>
          <w:rPrChange w:id="2060" w:author="Alexandre Marcondes" w:date="2019-07-09T18:16:00Z">
            <w:rPr/>
          </w:rPrChange>
        </w:rPr>
        <w:instrText xml:space="preserve"> HYPERLINK \l "_Toc11256299" </w:instrText>
      </w:r>
      <w:r w:rsidRPr="004E7DBD">
        <w:rPr>
          <w:rPrChange w:id="2061" w:author="Alexandre Marcondes" w:date="2019-07-09T18:16:00Z">
            <w:rPr/>
          </w:rPrChange>
        </w:rPr>
        <w:fldChar w:fldCharType="separate"/>
      </w:r>
      <w:r w:rsidR="00742BF2" w:rsidRPr="004E7DBD">
        <w:rPr>
          <w:rStyle w:val="Hyperlink"/>
          <w:noProof/>
          <w:color w:val="auto"/>
          <w:rPrChange w:id="2062" w:author="Alexandre Marcondes" w:date="2019-07-09T18:16:00Z">
            <w:rPr>
              <w:rStyle w:val="Hyperlink"/>
              <w:noProof/>
            </w:rPr>
          </w:rPrChange>
        </w:rPr>
        <w:t>6.1</w:t>
      </w:r>
      <w:r w:rsidR="00742BF2" w:rsidRPr="004E7DBD">
        <w:rPr>
          <w:rFonts w:cstheme="minorBidi"/>
          <w:noProof/>
          <w:rPrChange w:id="2063" w:author="Alexandre Marcondes" w:date="2019-07-09T18:16:00Z">
            <w:rPr>
              <w:rFonts w:cstheme="minorBidi"/>
              <w:noProof/>
            </w:rPr>
          </w:rPrChange>
        </w:rPr>
        <w:tab/>
      </w:r>
      <w:r w:rsidR="00742BF2" w:rsidRPr="004E7DBD">
        <w:rPr>
          <w:rStyle w:val="Hyperlink"/>
          <w:noProof/>
          <w:color w:val="auto"/>
          <w:rPrChange w:id="2064" w:author="Alexandre Marcondes" w:date="2019-07-09T18:16:00Z">
            <w:rPr>
              <w:rStyle w:val="Hyperlink"/>
              <w:noProof/>
            </w:rPr>
          </w:rPrChange>
        </w:rPr>
        <w:t>Inicialização</w:t>
      </w:r>
      <w:r w:rsidR="00742BF2" w:rsidRPr="004E7DBD">
        <w:rPr>
          <w:noProof/>
          <w:webHidden/>
          <w:rPrChange w:id="2065" w:author="Alexandre Marcondes" w:date="2019-07-09T18:16:00Z">
            <w:rPr>
              <w:noProof/>
              <w:webHidden/>
            </w:rPr>
          </w:rPrChange>
        </w:rPr>
        <w:tab/>
      </w:r>
      <w:r w:rsidR="00742BF2" w:rsidRPr="004E7DBD">
        <w:rPr>
          <w:noProof/>
          <w:webHidden/>
          <w:rPrChange w:id="2066" w:author="Alexandre Marcondes" w:date="2019-07-09T18:16:00Z">
            <w:rPr>
              <w:noProof/>
              <w:webHidden/>
            </w:rPr>
          </w:rPrChange>
        </w:rPr>
        <w:fldChar w:fldCharType="begin"/>
      </w:r>
      <w:r w:rsidR="00742BF2" w:rsidRPr="004E7DBD">
        <w:rPr>
          <w:noProof/>
          <w:webHidden/>
          <w:rPrChange w:id="2067" w:author="Alexandre Marcondes" w:date="2019-07-09T18:16:00Z">
            <w:rPr>
              <w:noProof/>
              <w:webHidden/>
            </w:rPr>
          </w:rPrChange>
        </w:rPr>
        <w:instrText xml:space="preserve"> PAGEREF _Toc11256299 \h </w:instrText>
      </w:r>
      <w:r w:rsidR="00742BF2" w:rsidRPr="004E7DBD">
        <w:rPr>
          <w:noProof/>
          <w:webHidden/>
          <w:rPrChange w:id="2068" w:author="Alexandre Marcondes" w:date="2019-07-09T18:16:00Z">
            <w:rPr>
              <w:noProof/>
              <w:webHidden/>
            </w:rPr>
          </w:rPrChange>
        </w:rPr>
      </w:r>
      <w:r w:rsidR="00742BF2" w:rsidRPr="004E7DBD">
        <w:rPr>
          <w:noProof/>
          <w:webHidden/>
          <w:rPrChange w:id="2069" w:author="Alexandre Marcondes" w:date="2019-07-09T18:16:00Z">
            <w:rPr>
              <w:noProof/>
              <w:webHidden/>
            </w:rPr>
          </w:rPrChange>
        </w:rPr>
        <w:fldChar w:fldCharType="separate"/>
      </w:r>
      <w:r w:rsidR="00A52A76" w:rsidRPr="004E7DBD">
        <w:rPr>
          <w:noProof/>
          <w:webHidden/>
          <w:rPrChange w:id="2070" w:author="Alexandre Marcondes" w:date="2019-07-09T18:16:00Z">
            <w:rPr>
              <w:noProof/>
              <w:webHidden/>
            </w:rPr>
          </w:rPrChange>
        </w:rPr>
        <w:t>111</w:t>
      </w:r>
      <w:r w:rsidR="00742BF2" w:rsidRPr="004E7DBD">
        <w:rPr>
          <w:noProof/>
          <w:webHidden/>
          <w:rPrChange w:id="2071" w:author="Alexandre Marcondes" w:date="2019-07-09T18:16:00Z">
            <w:rPr>
              <w:noProof/>
              <w:webHidden/>
            </w:rPr>
          </w:rPrChange>
        </w:rPr>
        <w:fldChar w:fldCharType="end"/>
      </w:r>
      <w:r w:rsidRPr="004E7DBD">
        <w:rPr>
          <w:noProof/>
          <w:rPrChange w:id="2072"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073" w:author="Alexandre Marcondes" w:date="2019-07-09T18:16:00Z">
            <w:rPr>
              <w:rFonts w:cstheme="minorBidi"/>
              <w:noProof/>
            </w:rPr>
          </w:rPrChange>
        </w:rPr>
      </w:pPr>
      <w:r w:rsidRPr="004E7DBD">
        <w:rPr>
          <w:rPrChange w:id="2074" w:author="Alexandre Marcondes" w:date="2019-07-09T18:16:00Z">
            <w:rPr/>
          </w:rPrChange>
        </w:rPr>
        <w:fldChar w:fldCharType="begin"/>
      </w:r>
      <w:r w:rsidRPr="004E7DBD">
        <w:rPr>
          <w:rPrChange w:id="2075" w:author="Alexandre Marcondes" w:date="2019-07-09T18:16:00Z">
            <w:rPr/>
          </w:rPrChange>
        </w:rPr>
        <w:instrText xml:space="preserve"> HYPERLINK \l "_Toc11256300" </w:instrText>
      </w:r>
      <w:r w:rsidRPr="004E7DBD">
        <w:rPr>
          <w:rPrChange w:id="2076" w:author="Alexandre Marcondes" w:date="2019-07-09T18:16:00Z">
            <w:rPr/>
          </w:rPrChange>
        </w:rPr>
        <w:fldChar w:fldCharType="separate"/>
      </w:r>
      <w:r w:rsidR="00742BF2" w:rsidRPr="004E7DBD">
        <w:rPr>
          <w:rStyle w:val="Hyperlink"/>
          <w:noProof/>
          <w:color w:val="auto"/>
          <w:rPrChange w:id="2077" w:author="Alexandre Marcondes" w:date="2019-07-09T18:16:00Z">
            <w:rPr>
              <w:rStyle w:val="Hyperlink"/>
              <w:noProof/>
            </w:rPr>
          </w:rPrChange>
        </w:rPr>
        <w:t>6.1.1</w:t>
      </w:r>
      <w:r w:rsidR="00742BF2" w:rsidRPr="004E7DBD">
        <w:rPr>
          <w:rFonts w:cstheme="minorBidi"/>
          <w:noProof/>
          <w:rPrChange w:id="2078" w:author="Alexandre Marcondes" w:date="2019-07-09T18:16:00Z">
            <w:rPr>
              <w:rFonts w:cstheme="minorBidi"/>
              <w:noProof/>
            </w:rPr>
          </w:rPrChange>
        </w:rPr>
        <w:tab/>
      </w:r>
      <w:r w:rsidR="00742BF2" w:rsidRPr="004E7DBD">
        <w:rPr>
          <w:rStyle w:val="Hyperlink"/>
          <w:noProof/>
          <w:color w:val="auto"/>
          <w:rPrChange w:id="2079" w:author="Alexandre Marcondes" w:date="2019-07-09T18:16:00Z">
            <w:rPr>
              <w:rStyle w:val="Hyperlink"/>
              <w:noProof/>
            </w:rPr>
          </w:rPrChange>
        </w:rPr>
        <w:t>Servidor ROS</w:t>
      </w:r>
      <w:r w:rsidR="00742BF2" w:rsidRPr="004E7DBD">
        <w:rPr>
          <w:noProof/>
          <w:webHidden/>
          <w:rPrChange w:id="2080" w:author="Alexandre Marcondes" w:date="2019-07-09T18:16:00Z">
            <w:rPr>
              <w:noProof/>
              <w:webHidden/>
            </w:rPr>
          </w:rPrChange>
        </w:rPr>
        <w:tab/>
      </w:r>
      <w:r w:rsidR="00742BF2" w:rsidRPr="004E7DBD">
        <w:rPr>
          <w:noProof/>
          <w:webHidden/>
          <w:rPrChange w:id="2081" w:author="Alexandre Marcondes" w:date="2019-07-09T18:16:00Z">
            <w:rPr>
              <w:noProof/>
              <w:webHidden/>
            </w:rPr>
          </w:rPrChange>
        </w:rPr>
        <w:fldChar w:fldCharType="begin"/>
      </w:r>
      <w:r w:rsidR="00742BF2" w:rsidRPr="004E7DBD">
        <w:rPr>
          <w:noProof/>
          <w:webHidden/>
          <w:rPrChange w:id="2082" w:author="Alexandre Marcondes" w:date="2019-07-09T18:16:00Z">
            <w:rPr>
              <w:noProof/>
              <w:webHidden/>
            </w:rPr>
          </w:rPrChange>
        </w:rPr>
        <w:instrText xml:space="preserve"> PAGEREF _Toc11256300 \h </w:instrText>
      </w:r>
      <w:r w:rsidR="00742BF2" w:rsidRPr="004E7DBD">
        <w:rPr>
          <w:noProof/>
          <w:webHidden/>
          <w:rPrChange w:id="2083" w:author="Alexandre Marcondes" w:date="2019-07-09T18:16:00Z">
            <w:rPr>
              <w:noProof/>
              <w:webHidden/>
            </w:rPr>
          </w:rPrChange>
        </w:rPr>
      </w:r>
      <w:r w:rsidR="00742BF2" w:rsidRPr="004E7DBD">
        <w:rPr>
          <w:noProof/>
          <w:webHidden/>
          <w:rPrChange w:id="2084" w:author="Alexandre Marcondes" w:date="2019-07-09T18:16:00Z">
            <w:rPr>
              <w:noProof/>
              <w:webHidden/>
            </w:rPr>
          </w:rPrChange>
        </w:rPr>
        <w:fldChar w:fldCharType="separate"/>
      </w:r>
      <w:r w:rsidR="00A52A76" w:rsidRPr="004E7DBD">
        <w:rPr>
          <w:noProof/>
          <w:webHidden/>
          <w:rPrChange w:id="2085" w:author="Alexandre Marcondes" w:date="2019-07-09T18:16:00Z">
            <w:rPr>
              <w:noProof/>
              <w:webHidden/>
            </w:rPr>
          </w:rPrChange>
        </w:rPr>
        <w:t>111</w:t>
      </w:r>
      <w:r w:rsidR="00742BF2" w:rsidRPr="004E7DBD">
        <w:rPr>
          <w:noProof/>
          <w:webHidden/>
          <w:rPrChange w:id="2086" w:author="Alexandre Marcondes" w:date="2019-07-09T18:16:00Z">
            <w:rPr>
              <w:noProof/>
              <w:webHidden/>
            </w:rPr>
          </w:rPrChange>
        </w:rPr>
        <w:fldChar w:fldCharType="end"/>
      </w:r>
      <w:r w:rsidRPr="004E7DBD">
        <w:rPr>
          <w:noProof/>
          <w:rPrChange w:id="208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088" w:author="Alexandre Marcondes" w:date="2019-07-09T18:16:00Z">
            <w:rPr>
              <w:rFonts w:cstheme="minorBidi"/>
              <w:noProof/>
            </w:rPr>
          </w:rPrChange>
        </w:rPr>
      </w:pPr>
      <w:r w:rsidRPr="004E7DBD">
        <w:rPr>
          <w:rPrChange w:id="2089" w:author="Alexandre Marcondes" w:date="2019-07-09T18:16:00Z">
            <w:rPr/>
          </w:rPrChange>
        </w:rPr>
        <w:fldChar w:fldCharType="begin"/>
      </w:r>
      <w:r w:rsidRPr="004E7DBD">
        <w:rPr>
          <w:rPrChange w:id="2090" w:author="Alexandre Marcondes" w:date="2019-07-09T18:16:00Z">
            <w:rPr/>
          </w:rPrChange>
        </w:rPr>
        <w:instrText xml:space="preserve"> HYPERLINK \l "_Toc11256301" </w:instrText>
      </w:r>
      <w:r w:rsidRPr="004E7DBD">
        <w:rPr>
          <w:rPrChange w:id="2091" w:author="Alexandre Marcondes" w:date="2019-07-09T18:16:00Z">
            <w:rPr/>
          </w:rPrChange>
        </w:rPr>
        <w:fldChar w:fldCharType="separate"/>
      </w:r>
      <w:r w:rsidR="00742BF2" w:rsidRPr="004E7DBD">
        <w:rPr>
          <w:rStyle w:val="Hyperlink"/>
          <w:noProof/>
          <w:color w:val="auto"/>
          <w:rPrChange w:id="2092" w:author="Alexandre Marcondes" w:date="2019-07-09T18:16:00Z">
            <w:rPr>
              <w:rStyle w:val="Hyperlink"/>
              <w:noProof/>
            </w:rPr>
          </w:rPrChange>
        </w:rPr>
        <w:t>6.1.2</w:t>
      </w:r>
      <w:r w:rsidR="00742BF2" w:rsidRPr="004E7DBD">
        <w:rPr>
          <w:rFonts w:cstheme="minorBidi"/>
          <w:noProof/>
          <w:rPrChange w:id="2093" w:author="Alexandre Marcondes" w:date="2019-07-09T18:16:00Z">
            <w:rPr>
              <w:rFonts w:cstheme="minorBidi"/>
              <w:noProof/>
            </w:rPr>
          </w:rPrChange>
        </w:rPr>
        <w:tab/>
      </w:r>
      <w:r w:rsidR="00742BF2" w:rsidRPr="004E7DBD">
        <w:rPr>
          <w:rStyle w:val="Hyperlink"/>
          <w:noProof/>
          <w:color w:val="auto"/>
          <w:rPrChange w:id="2094" w:author="Alexandre Marcondes" w:date="2019-07-09T18:16:00Z">
            <w:rPr>
              <w:rStyle w:val="Hyperlink"/>
              <w:noProof/>
            </w:rPr>
          </w:rPrChange>
        </w:rPr>
        <w:t>Launch files</w:t>
      </w:r>
      <w:r w:rsidR="00742BF2" w:rsidRPr="004E7DBD">
        <w:rPr>
          <w:noProof/>
          <w:webHidden/>
          <w:rPrChange w:id="2095" w:author="Alexandre Marcondes" w:date="2019-07-09T18:16:00Z">
            <w:rPr>
              <w:noProof/>
              <w:webHidden/>
            </w:rPr>
          </w:rPrChange>
        </w:rPr>
        <w:tab/>
      </w:r>
      <w:r w:rsidR="00742BF2" w:rsidRPr="004E7DBD">
        <w:rPr>
          <w:noProof/>
          <w:webHidden/>
          <w:rPrChange w:id="2096" w:author="Alexandre Marcondes" w:date="2019-07-09T18:16:00Z">
            <w:rPr>
              <w:noProof/>
              <w:webHidden/>
            </w:rPr>
          </w:rPrChange>
        </w:rPr>
        <w:fldChar w:fldCharType="begin"/>
      </w:r>
      <w:r w:rsidR="00742BF2" w:rsidRPr="004E7DBD">
        <w:rPr>
          <w:noProof/>
          <w:webHidden/>
          <w:rPrChange w:id="2097" w:author="Alexandre Marcondes" w:date="2019-07-09T18:16:00Z">
            <w:rPr>
              <w:noProof/>
              <w:webHidden/>
            </w:rPr>
          </w:rPrChange>
        </w:rPr>
        <w:instrText xml:space="preserve"> PAGEREF _Toc11256301 \h </w:instrText>
      </w:r>
      <w:r w:rsidR="00742BF2" w:rsidRPr="004E7DBD">
        <w:rPr>
          <w:noProof/>
          <w:webHidden/>
          <w:rPrChange w:id="2098" w:author="Alexandre Marcondes" w:date="2019-07-09T18:16:00Z">
            <w:rPr>
              <w:noProof/>
              <w:webHidden/>
            </w:rPr>
          </w:rPrChange>
        </w:rPr>
      </w:r>
      <w:r w:rsidR="00742BF2" w:rsidRPr="004E7DBD">
        <w:rPr>
          <w:noProof/>
          <w:webHidden/>
          <w:rPrChange w:id="2099" w:author="Alexandre Marcondes" w:date="2019-07-09T18:16:00Z">
            <w:rPr>
              <w:noProof/>
              <w:webHidden/>
            </w:rPr>
          </w:rPrChange>
        </w:rPr>
        <w:fldChar w:fldCharType="separate"/>
      </w:r>
      <w:r w:rsidR="00A52A76" w:rsidRPr="004E7DBD">
        <w:rPr>
          <w:noProof/>
          <w:webHidden/>
          <w:rPrChange w:id="2100" w:author="Alexandre Marcondes" w:date="2019-07-09T18:16:00Z">
            <w:rPr>
              <w:noProof/>
              <w:webHidden/>
            </w:rPr>
          </w:rPrChange>
        </w:rPr>
        <w:t>111</w:t>
      </w:r>
      <w:r w:rsidR="00742BF2" w:rsidRPr="004E7DBD">
        <w:rPr>
          <w:noProof/>
          <w:webHidden/>
          <w:rPrChange w:id="2101" w:author="Alexandre Marcondes" w:date="2019-07-09T18:16:00Z">
            <w:rPr>
              <w:noProof/>
              <w:webHidden/>
            </w:rPr>
          </w:rPrChange>
        </w:rPr>
        <w:fldChar w:fldCharType="end"/>
      </w:r>
      <w:r w:rsidRPr="004E7DBD">
        <w:rPr>
          <w:noProof/>
          <w:rPrChange w:id="2102"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103" w:author="Alexandre Marcondes" w:date="2019-07-09T18:16:00Z">
            <w:rPr>
              <w:rFonts w:cstheme="minorBidi"/>
              <w:noProof/>
            </w:rPr>
          </w:rPrChange>
        </w:rPr>
      </w:pPr>
      <w:r w:rsidRPr="004E7DBD">
        <w:rPr>
          <w:rPrChange w:id="2104" w:author="Alexandre Marcondes" w:date="2019-07-09T18:16:00Z">
            <w:rPr/>
          </w:rPrChange>
        </w:rPr>
        <w:fldChar w:fldCharType="begin"/>
      </w:r>
      <w:r w:rsidRPr="004E7DBD">
        <w:rPr>
          <w:rPrChange w:id="2105" w:author="Alexandre Marcondes" w:date="2019-07-09T18:16:00Z">
            <w:rPr/>
          </w:rPrChange>
        </w:rPr>
        <w:instrText xml:space="preserve"> HYPERLINK \l "_Toc11256302" </w:instrText>
      </w:r>
      <w:r w:rsidRPr="004E7DBD">
        <w:rPr>
          <w:rPrChange w:id="2106" w:author="Alexandre Marcondes" w:date="2019-07-09T18:16:00Z">
            <w:rPr/>
          </w:rPrChange>
        </w:rPr>
        <w:fldChar w:fldCharType="separate"/>
      </w:r>
      <w:r w:rsidR="00742BF2" w:rsidRPr="004E7DBD">
        <w:rPr>
          <w:rStyle w:val="Hyperlink"/>
          <w:noProof/>
          <w:color w:val="auto"/>
          <w:rPrChange w:id="2107" w:author="Alexandre Marcondes" w:date="2019-07-09T18:16:00Z">
            <w:rPr>
              <w:rStyle w:val="Hyperlink"/>
              <w:noProof/>
            </w:rPr>
          </w:rPrChange>
        </w:rPr>
        <w:t>6.1.3</w:t>
      </w:r>
      <w:r w:rsidR="00742BF2" w:rsidRPr="004E7DBD">
        <w:rPr>
          <w:rFonts w:cstheme="minorBidi"/>
          <w:noProof/>
          <w:rPrChange w:id="2108" w:author="Alexandre Marcondes" w:date="2019-07-09T18:16:00Z">
            <w:rPr>
              <w:rFonts w:cstheme="minorBidi"/>
              <w:noProof/>
            </w:rPr>
          </w:rPrChange>
        </w:rPr>
        <w:tab/>
      </w:r>
      <w:r w:rsidR="00742BF2" w:rsidRPr="004E7DBD">
        <w:rPr>
          <w:rStyle w:val="Hyperlink"/>
          <w:noProof/>
          <w:color w:val="auto"/>
          <w:rPrChange w:id="2109" w:author="Alexandre Marcondes" w:date="2019-07-09T18:16:00Z">
            <w:rPr>
              <w:rStyle w:val="Hyperlink"/>
              <w:noProof/>
            </w:rPr>
          </w:rPrChange>
        </w:rPr>
        <w:t>Equipamentos e Conexão</w:t>
      </w:r>
      <w:r w:rsidR="00742BF2" w:rsidRPr="004E7DBD">
        <w:rPr>
          <w:noProof/>
          <w:webHidden/>
          <w:rPrChange w:id="2110" w:author="Alexandre Marcondes" w:date="2019-07-09T18:16:00Z">
            <w:rPr>
              <w:noProof/>
              <w:webHidden/>
            </w:rPr>
          </w:rPrChange>
        </w:rPr>
        <w:tab/>
      </w:r>
      <w:r w:rsidR="00742BF2" w:rsidRPr="004E7DBD">
        <w:rPr>
          <w:noProof/>
          <w:webHidden/>
          <w:rPrChange w:id="2111" w:author="Alexandre Marcondes" w:date="2019-07-09T18:16:00Z">
            <w:rPr>
              <w:noProof/>
              <w:webHidden/>
            </w:rPr>
          </w:rPrChange>
        </w:rPr>
        <w:fldChar w:fldCharType="begin"/>
      </w:r>
      <w:r w:rsidR="00742BF2" w:rsidRPr="004E7DBD">
        <w:rPr>
          <w:noProof/>
          <w:webHidden/>
          <w:rPrChange w:id="2112" w:author="Alexandre Marcondes" w:date="2019-07-09T18:16:00Z">
            <w:rPr>
              <w:noProof/>
              <w:webHidden/>
            </w:rPr>
          </w:rPrChange>
        </w:rPr>
        <w:instrText xml:space="preserve"> PAGEREF _Toc11256302 \h </w:instrText>
      </w:r>
      <w:r w:rsidR="00742BF2" w:rsidRPr="004E7DBD">
        <w:rPr>
          <w:noProof/>
          <w:webHidden/>
          <w:rPrChange w:id="2113" w:author="Alexandre Marcondes" w:date="2019-07-09T18:16:00Z">
            <w:rPr>
              <w:noProof/>
              <w:webHidden/>
            </w:rPr>
          </w:rPrChange>
        </w:rPr>
      </w:r>
      <w:r w:rsidR="00742BF2" w:rsidRPr="004E7DBD">
        <w:rPr>
          <w:noProof/>
          <w:webHidden/>
          <w:rPrChange w:id="2114" w:author="Alexandre Marcondes" w:date="2019-07-09T18:16:00Z">
            <w:rPr>
              <w:noProof/>
              <w:webHidden/>
            </w:rPr>
          </w:rPrChange>
        </w:rPr>
        <w:fldChar w:fldCharType="separate"/>
      </w:r>
      <w:r w:rsidR="00A52A76" w:rsidRPr="004E7DBD">
        <w:rPr>
          <w:noProof/>
          <w:webHidden/>
          <w:rPrChange w:id="2115" w:author="Alexandre Marcondes" w:date="2019-07-09T18:16:00Z">
            <w:rPr>
              <w:noProof/>
              <w:webHidden/>
            </w:rPr>
          </w:rPrChange>
        </w:rPr>
        <w:t>113</w:t>
      </w:r>
      <w:r w:rsidR="00742BF2" w:rsidRPr="004E7DBD">
        <w:rPr>
          <w:noProof/>
          <w:webHidden/>
          <w:rPrChange w:id="2116" w:author="Alexandre Marcondes" w:date="2019-07-09T18:16:00Z">
            <w:rPr>
              <w:noProof/>
              <w:webHidden/>
            </w:rPr>
          </w:rPrChange>
        </w:rPr>
        <w:fldChar w:fldCharType="end"/>
      </w:r>
      <w:r w:rsidRPr="004E7DBD">
        <w:rPr>
          <w:noProof/>
          <w:rPrChange w:id="2117"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2118" w:author="Alexandre Marcondes" w:date="2019-07-09T18:16:00Z">
            <w:rPr>
              <w:rFonts w:cstheme="minorBidi"/>
              <w:noProof/>
            </w:rPr>
          </w:rPrChange>
        </w:rPr>
      </w:pPr>
      <w:r w:rsidRPr="004E7DBD">
        <w:rPr>
          <w:rPrChange w:id="2119" w:author="Alexandre Marcondes" w:date="2019-07-09T18:16:00Z">
            <w:rPr/>
          </w:rPrChange>
        </w:rPr>
        <w:fldChar w:fldCharType="begin"/>
      </w:r>
      <w:r w:rsidRPr="004E7DBD">
        <w:rPr>
          <w:rPrChange w:id="2120" w:author="Alexandre Marcondes" w:date="2019-07-09T18:16:00Z">
            <w:rPr/>
          </w:rPrChange>
        </w:rPr>
        <w:instrText xml:space="preserve"> HYPERLINK \l "_Toc11256303" </w:instrText>
      </w:r>
      <w:r w:rsidRPr="004E7DBD">
        <w:rPr>
          <w:rPrChange w:id="2121" w:author="Alexandre Marcondes" w:date="2019-07-09T18:16:00Z">
            <w:rPr/>
          </w:rPrChange>
        </w:rPr>
        <w:fldChar w:fldCharType="separate"/>
      </w:r>
      <w:r w:rsidR="00742BF2" w:rsidRPr="004E7DBD">
        <w:rPr>
          <w:rStyle w:val="Hyperlink"/>
          <w:noProof/>
          <w:color w:val="auto"/>
          <w:rPrChange w:id="2122" w:author="Alexandre Marcondes" w:date="2019-07-09T18:16:00Z">
            <w:rPr>
              <w:rStyle w:val="Hyperlink"/>
              <w:noProof/>
            </w:rPr>
          </w:rPrChange>
        </w:rPr>
        <w:t>6.2</w:t>
      </w:r>
      <w:r w:rsidR="00742BF2" w:rsidRPr="004E7DBD">
        <w:rPr>
          <w:rFonts w:cstheme="minorBidi"/>
          <w:noProof/>
          <w:rPrChange w:id="2123" w:author="Alexandre Marcondes" w:date="2019-07-09T18:16:00Z">
            <w:rPr>
              <w:rFonts w:cstheme="minorBidi"/>
              <w:noProof/>
            </w:rPr>
          </w:rPrChange>
        </w:rPr>
        <w:tab/>
      </w:r>
      <w:r w:rsidR="00742BF2" w:rsidRPr="004E7DBD">
        <w:rPr>
          <w:rStyle w:val="Hyperlink"/>
          <w:noProof/>
          <w:color w:val="auto"/>
          <w:rPrChange w:id="2124" w:author="Alexandre Marcondes" w:date="2019-07-09T18:16:00Z">
            <w:rPr>
              <w:rStyle w:val="Hyperlink"/>
              <w:noProof/>
            </w:rPr>
          </w:rPrChange>
        </w:rPr>
        <w:t>Teste do VANT autônomo em ambiente VIRTUAL</w:t>
      </w:r>
      <w:r w:rsidR="00742BF2" w:rsidRPr="004E7DBD">
        <w:rPr>
          <w:noProof/>
          <w:webHidden/>
          <w:rPrChange w:id="2125" w:author="Alexandre Marcondes" w:date="2019-07-09T18:16:00Z">
            <w:rPr>
              <w:noProof/>
              <w:webHidden/>
            </w:rPr>
          </w:rPrChange>
        </w:rPr>
        <w:tab/>
      </w:r>
      <w:r w:rsidR="00742BF2" w:rsidRPr="004E7DBD">
        <w:rPr>
          <w:noProof/>
          <w:webHidden/>
          <w:rPrChange w:id="2126" w:author="Alexandre Marcondes" w:date="2019-07-09T18:16:00Z">
            <w:rPr>
              <w:noProof/>
              <w:webHidden/>
            </w:rPr>
          </w:rPrChange>
        </w:rPr>
        <w:fldChar w:fldCharType="begin"/>
      </w:r>
      <w:r w:rsidR="00742BF2" w:rsidRPr="004E7DBD">
        <w:rPr>
          <w:noProof/>
          <w:webHidden/>
          <w:rPrChange w:id="2127" w:author="Alexandre Marcondes" w:date="2019-07-09T18:16:00Z">
            <w:rPr>
              <w:noProof/>
              <w:webHidden/>
            </w:rPr>
          </w:rPrChange>
        </w:rPr>
        <w:instrText xml:space="preserve"> PAGEREF _Toc11256303 \h </w:instrText>
      </w:r>
      <w:r w:rsidR="00742BF2" w:rsidRPr="004E7DBD">
        <w:rPr>
          <w:noProof/>
          <w:webHidden/>
          <w:rPrChange w:id="2128" w:author="Alexandre Marcondes" w:date="2019-07-09T18:16:00Z">
            <w:rPr>
              <w:noProof/>
              <w:webHidden/>
            </w:rPr>
          </w:rPrChange>
        </w:rPr>
      </w:r>
      <w:r w:rsidR="00742BF2" w:rsidRPr="004E7DBD">
        <w:rPr>
          <w:noProof/>
          <w:webHidden/>
          <w:rPrChange w:id="2129" w:author="Alexandre Marcondes" w:date="2019-07-09T18:16:00Z">
            <w:rPr>
              <w:noProof/>
              <w:webHidden/>
            </w:rPr>
          </w:rPrChange>
        </w:rPr>
        <w:fldChar w:fldCharType="separate"/>
      </w:r>
      <w:r w:rsidR="00A52A76" w:rsidRPr="004E7DBD">
        <w:rPr>
          <w:noProof/>
          <w:webHidden/>
          <w:rPrChange w:id="2130" w:author="Alexandre Marcondes" w:date="2019-07-09T18:16:00Z">
            <w:rPr>
              <w:noProof/>
              <w:webHidden/>
            </w:rPr>
          </w:rPrChange>
        </w:rPr>
        <w:t>114</w:t>
      </w:r>
      <w:r w:rsidR="00742BF2" w:rsidRPr="004E7DBD">
        <w:rPr>
          <w:noProof/>
          <w:webHidden/>
          <w:rPrChange w:id="2131" w:author="Alexandre Marcondes" w:date="2019-07-09T18:16:00Z">
            <w:rPr>
              <w:noProof/>
              <w:webHidden/>
            </w:rPr>
          </w:rPrChange>
        </w:rPr>
        <w:fldChar w:fldCharType="end"/>
      </w:r>
      <w:r w:rsidRPr="004E7DBD">
        <w:rPr>
          <w:noProof/>
          <w:rPrChange w:id="2132"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2133" w:author="Alexandre Marcondes" w:date="2019-07-09T18:16:00Z">
            <w:rPr>
              <w:rFonts w:cstheme="minorBidi"/>
              <w:noProof/>
            </w:rPr>
          </w:rPrChange>
        </w:rPr>
      </w:pPr>
      <w:r w:rsidRPr="004E7DBD">
        <w:rPr>
          <w:rPrChange w:id="2134" w:author="Alexandre Marcondes" w:date="2019-07-09T18:16:00Z">
            <w:rPr/>
          </w:rPrChange>
        </w:rPr>
        <w:fldChar w:fldCharType="begin"/>
      </w:r>
      <w:r w:rsidRPr="004E7DBD">
        <w:rPr>
          <w:rPrChange w:id="2135" w:author="Alexandre Marcondes" w:date="2019-07-09T18:16:00Z">
            <w:rPr/>
          </w:rPrChange>
        </w:rPr>
        <w:instrText xml:space="preserve"> HYPERLINK \l "_Toc11256304" </w:instrText>
      </w:r>
      <w:r w:rsidRPr="004E7DBD">
        <w:rPr>
          <w:rPrChange w:id="2136" w:author="Alexandre Marcondes" w:date="2019-07-09T18:16:00Z">
            <w:rPr/>
          </w:rPrChange>
        </w:rPr>
        <w:fldChar w:fldCharType="separate"/>
      </w:r>
      <w:r w:rsidR="00742BF2" w:rsidRPr="004E7DBD">
        <w:rPr>
          <w:rStyle w:val="Hyperlink"/>
          <w:noProof/>
          <w:color w:val="auto"/>
          <w:rPrChange w:id="2137" w:author="Alexandre Marcondes" w:date="2019-07-09T18:16:00Z">
            <w:rPr>
              <w:rStyle w:val="Hyperlink"/>
              <w:noProof/>
            </w:rPr>
          </w:rPrChange>
        </w:rPr>
        <w:t>6.3</w:t>
      </w:r>
      <w:r w:rsidR="00742BF2" w:rsidRPr="004E7DBD">
        <w:rPr>
          <w:rFonts w:cstheme="minorBidi"/>
          <w:noProof/>
          <w:rPrChange w:id="2138" w:author="Alexandre Marcondes" w:date="2019-07-09T18:16:00Z">
            <w:rPr>
              <w:rFonts w:cstheme="minorBidi"/>
              <w:noProof/>
            </w:rPr>
          </w:rPrChange>
        </w:rPr>
        <w:tab/>
      </w:r>
      <w:r w:rsidR="00742BF2" w:rsidRPr="004E7DBD">
        <w:rPr>
          <w:rStyle w:val="Hyperlink"/>
          <w:noProof/>
          <w:color w:val="auto"/>
          <w:rPrChange w:id="2139" w:author="Alexandre Marcondes" w:date="2019-07-09T18:16:00Z">
            <w:rPr>
              <w:rStyle w:val="Hyperlink"/>
              <w:noProof/>
            </w:rPr>
          </w:rPrChange>
        </w:rPr>
        <w:t>Teste do VANT autônomo em ambiente VIRTUAL + Gerenciador de Voo</w:t>
      </w:r>
      <w:r w:rsidR="00742BF2" w:rsidRPr="004E7DBD">
        <w:rPr>
          <w:noProof/>
          <w:webHidden/>
          <w:rPrChange w:id="2140" w:author="Alexandre Marcondes" w:date="2019-07-09T18:16:00Z">
            <w:rPr>
              <w:noProof/>
              <w:webHidden/>
            </w:rPr>
          </w:rPrChange>
        </w:rPr>
        <w:tab/>
      </w:r>
      <w:r w:rsidR="00742BF2" w:rsidRPr="004E7DBD">
        <w:rPr>
          <w:noProof/>
          <w:webHidden/>
          <w:rPrChange w:id="2141" w:author="Alexandre Marcondes" w:date="2019-07-09T18:16:00Z">
            <w:rPr>
              <w:noProof/>
              <w:webHidden/>
            </w:rPr>
          </w:rPrChange>
        </w:rPr>
        <w:fldChar w:fldCharType="begin"/>
      </w:r>
      <w:r w:rsidR="00742BF2" w:rsidRPr="004E7DBD">
        <w:rPr>
          <w:noProof/>
          <w:webHidden/>
          <w:rPrChange w:id="2142" w:author="Alexandre Marcondes" w:date="2019-07-09T18:16:00Z">
            <w:rPr>
              <w:noProof/>
              <w:webHidden/>
            </w:rPr>
          </w:rPrChange>
        </w:rPr>
        <w:instrText xml:space="preserve"> PAGEREF _Toc11256304 \h </w:instrText>
      </w:r>
      <w:r w:rsidR="00742BF2" w:rsidRPr="004E7DBD">
        <w:rPr>
          <w:noProof/>
          <w:webHidden/>
          <w:rPrChange w:id="2143" w:author="Alexandre Marcondes" w:date="2019-07-09T18:16:00Z">
            <w:rPr>
              <w:noProof/>
              <w:webHidden/>
            </w:rPr>
          </w:rPrChange>
        </w:rPr>
      </w:r>
      <w:r w:rsidR="00742BF2" w:rsidRPr="004E7DBD">
        <w:rPr>
          <w:noProof/>
          <w:webHidden/>
          <w:rPrChange w:id="2144" w:author="Alexandre Marcondes" w:date="2019-07-09T18:16:00Z">
            <w:rPr>
              <w:noProof/>
              <w:webHidden/>
            </w:rPr>
          </w:rPrChange>
        </w:rPr>
        <w:fldChar w:fldCharType="separate"/>
      </w:r>
      <w:r w:rsidR="00A52A76" w:rsidRPr="004E7DBD">
        <w:rPr>
          <w:noProof/>
          <w:webHidden/>
          <w:rPrChange w:id="2145" w:author="Alexandre Marcondes" w:date="2019-07-09T18:16:00Z">
            <w:rPr>
              <w:noProof/>
              <w:webHidden/>
            </w:rPr>
          </w:rPrChange>
        </w:rPr>
        <w:t>115</w:t>
      </w:r>
      <w:r w:rsidR="00742BF2" w:rsidRPr="004E7DBD">
        <w:rPr>
          <w:noProof/>
          <w:webHidden/>
          <w:rPrChange w:id="2146" w:author="Alexandre Marcondes" w:date="2019-07-09T18:16:00Z">
            <w:rPr>
              <w:noProof/>
              <w:webHidden/>
            </w:rPr>
          </w:rPrChange>
        </w:rPr>
        <w:fldChar w:fldCharType="end"/>
      </w:r>
      <w:r w:rsidRPr="004E7DBD">
        <w:rPr>
          <w:noProof/>
          <w:rPrChange w:id="214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148" w:author="Alexandre Marcondes" w:date="2019-07-09T18:16:00Z">
            <w:rPr>
              <w:rFonts w:cstheme="minorBidi"/>
              <w:noProof/>
            </w:rPr>
          </w:rPrChange>
        </w:rPr>
      </w:pPr>
      <w:r w:rsidRPr="004E7DBD">
        <w:rPr>
          <w:rPrChange w:id="2149" w:author="Alexandre Marcondes" w:date="2019-07-09T18:16:00Z">
            <w:rPr/>
          </w:rPrChange>
        </w:rPr>
        <w:fldChar w:fldCharType="begin"/>
      </w:r>
      <w:r w:rsidRPr="004E7DBD">
        <w:rPr>
          <w:rPrChange w:id="2150" w:author="Alexandre Marcondes" w:date="2019-07-09T18:16:00Z">
            <w:rPr/>
          </w:rPrChange>
        </w:rPr>
        <w:instrText xml:space="preserve"> HYPERLINK \l "_Toc11256305" </w:instrText>
      </w:r>
      <w:r w:rsidRPr="004E7DBD">
        <w:rPr>
          <w:rPrChange w:id="2151" w:author="Alexandre Marcondes" w:date="2019-07-09T18:16:00Z">
            <w:rPr/>
          </w:rPrChange>
        </w:rPr>
        <w:fldChar w:fldCharType="separate"/>
      </w:r>
      <w:r w:rsidR="00742BF2" w:rsidRPr="004E7DBD">
        <w:rPr>
          <w:rStyle w:val="Hyperlink"/>
          <w:noProof/>
          <w:color w:val="auto"/>
          <w:rPrChange w:id="2152" w:author="Alexandre Marcondes" w:date="2019-07-09T18:16:00Z">
            <w:rPr>
              <w:rStyle w:val="Hyperlink"/>
              <w:noProof/>
            </w:rPr>
          </w:rPrChange>
        </w:rPr>
        <w:t>6.3.1</w:t>
      </w:r>
      <w:r w:rsidR="00742BF2" w:rsidRPr="004E7DBD">
        <w:rPr>
          <w:rFonts w:cstheme="minorBidi"/>
          <w:noProof/>
          <w:rPrChange w:id="2153" w:author="Alexandre Marcondes" w:date="2019-07-09T18:16:00Z">
            <w:rPr>
              <w:rFonts w:cstheme="minorBidi"/>
              <w:noProof/>
            </w:rPr>
          </w:rPrChange>
        </w:rPr>
        <w:tab/>
      </w:r>
      <w:r w:rsidR="00742BF2" w:rsidRPr="004E7DBD">
        <w:rPr>
          <w:rStyle w:val="Hyperlink"/>
          <w:noProof/>
          <w:color w:val="auto"/>
          <w:rPrChange w:id="2154" w:author="Alexandre Marcondes" w:date="2019-07-09T18:16:00Z">
            <w:rPr>
              <w:rStyle w:val="Hyperlink"/>
              <w:noProof/>
            </w:rPr>
          </w:rPrChange>
        </w:rPr>
        <w:t>Coleta de pontos</w:t>
      </w:r>
      <w:r w:rsidR="00742BF2" w:rsidRPr="004E7DBD">
        <w:rPr>
          <w:noProof/>
          <w:webHidden/>
          <w:rPrChange w:id="2155" w:author="Alexandre Marcondes" w:date="2019-07-09T18:16:00Z">
            <w:rPr>
              <w:noProof/>
              <w:webHidden/>
            </w:rPr>
          </w:rPrChange>
        </w:rPr>
        <w:tab/>
      </w:r>
      <w:r w:rsidR="00742BF2" w:rsidRPr="004E7DBD">
        <w:rPr>
          <w:noProof/>
          <w:webHidden/>
          <w:rPrChange w:id="2156" w:author="Alexandre Marcondes" w:date="2019-07-09T18:16:00Z">
            <w:rPr>
              <w:noProof/>
              <w:webHidden/>
            </w:rPr>
          </w:rPrChange>
        </w:rPr>
        <w:fldChar w:fldCharType="begin"/>
      </w:r>
      <w:r w:rsidR="00742BF2" w:rsidRPr="004E7DBD">
        <w:rPr>
          <w:noProof/>
          <w:webHidden/>
          <w:rPrChange w:id="2157" w:author="Alexandre Marcondes" w:date="2019-07-09T18:16:00Z">
            <w:rPr>
              <w:noProof/>
              <w:webHidden/>
            </w:rPr>
          </w:rPrChange>
        </w:rPr>
        <w:instrText xml:space="preserve"> PAGEREF _Toc11256305 \h </w:instrText>
      </w:r>
      <w:r w:rsidR="00742BF2" w:rsidRPr="004E7DBD">
        <w:rPr>
          <w:noProof/>
          <w:webHidden/>
          <w:rPrChange w:id="2158" w:author="Alexandre Marcondes" w:date="2019-07-09T18:16:00Z">
            <w:rPr>
              <w:noProof/>
              <w:webHidden/>
            </w:rPr>
          </w:rPrChange>
        </w:rPr>
      </w:r>
      <w:r w:rsidR="00742BF2" w:rsidRPr="004E7DBD">
        <w:rPr>
          <w:noProof/>
          <w:webHidden/>
          <w:rPrChange w:id="2159" w:author="Alexandre Marcondes" w:date="2019-07-09T18:16:00Z">
            <w:rPr>
              <w:noProof/>
              <w:webHidden/>
            </w:rPr>
          </w:rPrChange>
        </w:rPr>
        <w:fldChar w:fldCharType="separate"/>
      </w:r>
      <w:r w:rsidR="00A52A76" w:rsidRPr="004E7DBD">
        <w:rPr>
          <w:noProof/>
          <w:webHidden/>
          <w:rPrChange w:id="2160" w:author="Alexandre Marcondes" w:date="2019-07-09T18:16:00Z">
            <w:rPr>
              <w:noProof/>
              <w:webHidden/>
            </w:rPr>
          </w:rPrChange>
        </w:rPr>
        <w:t>115</w:t>
      </w:r>
      <w:r w:rsidR="00742BF2" w:rsidRPr="004E7DBD">
        <w:rPr>
          <w:noProof/>
          <w:webHidden/>
          <w:rPrChange w:id="2161" w:author="Alexandre Marcondes" w:date="2019-07-09T18:16:00Z">
            <w:rPr>
              <w:noProof/>
              <w:webHidden/>
            </w:rPr>
          </w:rPrChange>
        </w:rPr>
        <w:fldChar w:fldCharType="end"/>
      </w:r>
      <w:r w:rsidRPr="004E7DBD">
        <w:rPr>
          <w:noProof/>
          <w:rPrChange w:id="2162"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163" w:author="Alexandre Marcondes" w:date="2019-07-09T18:16:00Z">
            <w:rPr>
              <w:rFonts w:cstheme="minorBidi"/>
              <w:noProof/>
            </w:rPr>
          </w:rPrChange>
        </w:rPr>
      </w:pPr>
      <w:r w:rsidRPr="004E7DBD">
        <w:rPr>
          <w:rPrChange w:id="2164" w:author="Alexandre Marcondes" w:date="2019-07-09T18:16:00Z">
            <w:rPr/>
          </w:rPrChange>
        </w:rPr>
        <w:fldChar w:fldCharType="begin"/>
      </w:r>
      <w:r w:rsidRPr="004E7DBD">
        <w:rPr>
          <w:rPrChange w:id="2165" w:author="Alexandre Marcondes" w:date="2019-07-09T18:16:00Z">
            <w:rPr/>
          </w:rPrChange>
        </w:rPr>
        <w:instrText xml:space="preserve"> HYPERLINK \l "_Toc11256306" </w:instrText>
      </w:r>
      <w:r w:rsidRPr="004E7DBD">
        <w:rPr>
          <w:rPrChange w:id="2166" w:author="Alexandre Marcondes" w:date="2019-07-09T18:16:00Z">
            <w:rPr/>
          </w:rPrChange>
        </w:rPr>
        <w:fldChar w:fldCharType="separate"/>
      </w:r>
      <w:r w:rsidR="00742BF2" w:rsidRPr="004E7DBD">
        <w:rPr>
          <w:rStyle w:val="Hyperlink"/>
          <w:noProof/>
          <w:color w:val="auto"/>
          <w:rPrChange w:id="2167" w:author="Alexandre Marcondes" w:date="2019-07-09T18:16:00Z">
            <w:rPr>
              <w:rStyle w:val="Hyperlink"/>
              <w:noProof/>
            </w:rPr>
          </w:rPrChange>
        </w:rPr>
        <w:t>6.3.2</w:t>
      </w:r>
      <w:r w:rsidR="00742BF2" w:rsidRPr="004E7DBD">
        <w:rPr>
          <w:rFonts w:cstheme="minorBidi"/>
          <w:noProof/>
          <w:rPrChange w:id="2168" w:author="Alexandre Marcondes" w:date="2019-07-09T18:16:00Z">
            <w:rPr>
              <w:rFonts w:cstheme="minorBidi"/>
              <w:noProof/>
            </w:rPr>
          </w:rPrChange>
        </w:rPr>
        <w:tab/>
      </w:r>
      <w:r w:rsidR="00742BF2" w:rsidRPr="004E7DBD">
        <w:rPr>
          <w:rStyle w:val="Hyperlink"/>
          <w:noProof/>
          <w:color w:val="auto"/>
          <w:rPrChange w:id="2169" w:author="Alexandre Marcondes" w:date="2019-07-09T18:16:00Z">
            <w:rPr>
              <w:rStyle w:val="Hyperlink"/>
              <w:noProof/>
            </w:rPr>
          </w:rPrChange>
        </w:rPr>
        <w:t>Execução sem rotas adaptativas</w:t>
      </w:r>
      <w:r w:rsidR="00742BF2" w:rsidRPr="004E7DBD">
        <w:rPr>
          <w:noProof/>
          <w:webHidden/>
          <w:rPrChange w:id="2170" w:author="Alexandre Marcondes" w:date="2019-07-09T18:16:00Z">
            <w:rPr>
              <w:noProof/>
              <w:webHidden/>
            </w:rPr>
          </w:rPrChange>
        </w:rPr>
        <w:tab/>
      </w:r>
      <w:r w:rsidR="00742BF2" w:rsidRPr="004E7DBD">
        <w:rPr>
          <w:noProof/>
          <w:webHidden/>
          <w:rPrChange w:id="2171" w:author="Alexandre Marcondes" w:date="2019-07-09T18:16:00Z">
            <w:rPr>
              <w:noProof/>
              <w:webHidden/>
            </w:rPr>
          </w:rPrChange>
        </w:rPr>
        <w:fldChar w:fldCharType="begin"/>
      </w:r>
      <w:r w:rsidR="00742BF2" w:rsidRPr="004E7DBD">
        <w:rPr>
          <w:noProof/>
          <w:webHidden/>
          <w:rPrChange w:id="2172" w:author="Alexandre Marcondes" w:date="2019-07-09T18:16:00Z">
            <w:rPr>
              <w:noProof/>
              <w:webHidden/>
            </w:rPr>
          </w:rPrChange>
        </w:rPr>
        <w:instrText xml:space="preserve"> PAGEREF _Toc11256306 \h </w:instrText>
      </w:r>
      <w:r w:rsidR="00742BF2" w:rsidRPr="004E7DBD">
        <w:rPr>
          <w:noProof/>
          <w:webHidden/>
          <w:rPrChange w:id="2173" w:author="Alexandre Marcondes" w:date="2019-07-09T18:16:00Z">
            <w:rPr>
              <w:noProof/>
              <w:webHidden/>
            </w:rPr>
          </w:rPrChange>
        </w:rPr>
      </w:r>
      <w:r w:rsidR="00742BF2" w:rsidRPr="004E7DBD">
        <w:rPr>
          <w:noProof/>
          <w:webHidden/>
          <w:rPrChange w:id="2174" w:author="Alexandre Marcondes" w:date="2019-07-09T18:16:00Z">
            <w:rPr>
              <w:noProof/>
              <w:webHidden/>
            </w:rPr>
          </w:rPrChange>
        </w:rPr>
        <w:fldChar w:fldCharType="separate"/>
      </w:r>
      <w:r w:rsidR="00A52A76" w:rsidRPr="004E7DBD">
        <w:rPr>
          <w:noProof/>
          <w:webHidden/>
          <w:rPrChange w:id="2175" w:author="Alexandre Marcondes" w:date="2019-07-09T18:16:00Z">
            <w:rPr>
              <w:noProof/>
              <w:webHidden/>
            </w:rPr>
          </w:rPrChange>
        </w:rPr>
        <w:t>118</w:t>
      </w:r>
      <w:r w:rsidR="00742BF2" w:rsidRPr="004E7DBD">
        <w:rPr>
          <w:noProof/>
          <w:webHidden/>
          <w:rPrChange w:id="2176" w:author="Alexandre Marcondes" w:date="2019-07-09T18:16:00Z">
            <w:rPr>
              <w:noProof/>
              <w:webHidden/>
            </w:rPr>
          </w:rPrChange>
        </w:rPr>
        <w:fldChar w:fldCharType="end"/>
      </w:r>
      <w:r w:rsidRPr="004E7DBD">
        <w:rPr>
          <w:noProof/>
          <w:rPrChange w:id="217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178" w:author="Alexandre Marcondes" w:date="2019-07-09T18:16:00Z">
            <w:rPr>
              <w:rFonts w:cstheme="minorBidi"/>
              <w:noProof/>
            </w:rPr>
          </w:rPrChange>
        </w:rPr>
      </w:pPr>
      <w:r w:rsidRPr="004E7DBD">
        <w:rPr>
          <w:rPrChange w:id="2179" w:author="Alexandre Marcondes" w:date="2019-07-09T18:16:00Z">
            <w:rPr/>
          </w:rPrChange>
        </w:rPr>
        <w:fldChar w:fldCharType="begin"/>
      </w:r>
      <w:r w:rsidRPr="004E7DBD">
        <w:rPr>
          <w:rPrChange w:id="2180" w:author="Alexandre Marcondes" w:date="2019-07-09T18:16:00Z">
            <w:rPr/>
          </w:rPrChange>
        </w:rPr>
        <w:instrText xml:space="preserve"> HYPERLINK \l "_Toc11256307" </w:instrText>
      </w:r>
      <w:r w:rsidRPr="004E7DBD">
        <w:rPr>
          <w:rPrChange w:id="2181" w:author="Alexandre Marcondes" w:date="2019-07-09T18:16:00Z">
            <w:rPr/>
          </w:rPrChange>
        </w:rPr>
        <w:fldChar w:fldCharType="separate"/>
      </w:r>
      <w:r w:rsidR="00742BF2" w:rsidRPr="004E7DBD">
        <w:rPr>
          <w:rStyle w:val="Hyperlink"/>
          <w:noProof/>
          <w:color w:val="auto"/>
          <w:rPrChange w:id="2182" w:author="Alexandre Marcondes" w:date="2019-07-09T18:16:00Z">
            <w:rPr>
              <w:rStyle w:val="Hyperlink"/>
              <w:noProof/>
            </w:rPr>
          </w:rPrChange>
        </w:rPr>
        <w:t>6.3.3</w:t>
      </w:r>
      <w:r w:rsidR="00742BF2" w:rsidRPr="004E7DBD">
        <w:rPr>
          <w:rFonts w:cstheme="minorBidi"/>
          <w:noProof/>
          <w:rPrChange w:id="2183" w:author="Alexandre Marcondes" w:date="2019-07-09T18:16:00Z">
            <w:rPr>
              <w:rFonts w:cstheme="minorBidi"/>
              <w:noProof/>
            </w:rPr>
          </w:rPrChange>
        </w:rPr>
        <w:tab/>
      </w:r>
      <w:r w:rsidR="00742BF2" w:rsidRPr="004E7DBD">
        <w:rPr>
          <w:rStyle w:val="Hyperlink"/>
          <w:noProof/>
          <w:color w:val="auto"/>
          <w:rPrChange w:id="2184" w:author="Alexandre Marcondes" w:date="2019-07-09T18:16:00Z">
            <w:rPr>
              <w:rStyle w:val="Hyperlink"/>
              <w:noProof/>
            </w:rPr>
          </w:rPrChange>
        </w:rPr>
        <w:t>Execução com rotas adaptativas</w:t>
      </w:r>
      <w:r w:rsidR="00742BF2" w:rsidRPr="004E7DBD">
        <w:rPr>
          <w:noProof/>
          <w:webHidden/>
          <w:rPrChange w:id="2185" w:author="Alexandre Marcondes" w:date="2019-07-09T18:16:00Z">
            <w:rPr>
              <w:noProof/>
              <w:webHidden/>
            </w:rPr>
          </w:rPrChange>
        </w:rPr>
        <w:tab/>
      </w:r>
      <w:r w:rsidR="00742BF2" w:rsidRPr="004E7DBD">
        <w:rPr>
          <w:noProof/>
          <w:webHidden/>
          <w:rPrChange w:id="2186" w:author="Alexandre Marcondes" w:date="2019-07-09T18:16:00Z">
            <w:rPr>
              <w:noProof/>
              <w:webHidden/>
            </w:rPr>
          </w:rPrChange>
        </w:rPr>
        <w:fldChar w:fldCharType="begin"/>
      </w:r>
      <w:r w:rsidR="00742BF2" w:rsidRPr="004E7DBD">
        <w:rPr>
          <w:noProof/>
          <w:webHidden/>
          <w:rPrChange w:id="2187" w:author="Alexandre Marcondes" w:date="2019-07-09T18:16:00Z">
            <w:rPr>
              <w:noProof/>
              <w:webHidden/>
            </w:rPr>
          </w:rPrChange>
        </w:rPr>
        <w:instrText xml:space="preserve"> PAGEREF _Toc11256307 \h </w:instrText>
      </w:r>
      <w:r w:rsidR="00742BF2" w:rsidRPr="004E7DBD">
        <w:rPr>
          <w:noProof/>
          <w:webHidden/>
          <w:rPrChange w:id="2188" w:author="Alexandre Marcondes" w:date="2019-07-09T18:16:00Z">
            <w:rPr>
              <w:noProof/>
              <w:webHidden/>
            </w:rPr>
          </w:rPrChange>
        </w:rPr>
      </w:r>
      <w:r w:rsidR="00742BF2" w:rsidRPr="004E7DBD">
        <w:rPr>
          <w:noProof/>
          <w:webHidden/>
          <w:rPrChange w:id="2189" w:author="Alexandre Marcondes" w:date="2019-07-09T18:16:00Z">
            <w:rPr>
              <w:noProof/>
              <w:webHidden/>
            </w:rPr>
          </w:rPrChange>
        </w:rPr>
        <w:fldChar w:fldCharType="separate"/>
      </w:r>
      <w:r w:rsidR="00A52A76" w:rsidRPr="004E7DBD">
        <w:rPr>
          <w:noProof/>
          <w:webHidden/>
          <w:rPrChange w:id="2190" w:author="Alexandre Marcondes" w:date="2019-07-09T18:16:00Z">
            <w:rPr>
              <w:noProof/>
              <w:webHidden/>
            </w:rPr>
          </w:rPrChange>
        </w:rPr>
        <w:t>119</w:t>
      </w:r>
      <w:r w:rsidR="00742BF2" w:rsidRPr="004E7DBD">
        <w:rPr>
          <w:noProof/>
          <w:webHidden/>
          <w:rPrChange w:id="2191" w:author="Alexandre Marcondes" w:date="2019-07-09T18:16:00Z">
            <w:rPr>
              <w:noProof/>
              <w:webHidden/>
            </w:rPr>
          </w:rPrChange>
        </w:rPr>
        <w:fldChar w:fldCharType="end"/>
      </w:r>
      <w:r w:rsidRPr="004E7DBD">
        <w:rPr>
          <w:noProof/>
          <w:rPrChange w:id="2192" w:author="Alexandre Marcondes" w:date="2019-07-09T18:16:00Z">
            <w:rPr>
              <w:noProof/>
            </w:rPr>
          </w:rPrChange>
        </w:rPr>
        <w:fldChar w:fldCharType="end"/>
      </w:r>
    </w:p>
    <w:p w:rsidR="00742BF2" w:rsidRPr="004E7DBD" w:rsidRDefault="00AC6783">
      <w:pPr>
        <w:pStyle w:val="Sumrio2"/>
        <w:tabs>
          <w:tab w:val="left" w:pos="880"/>
          <w:tab w:val="right" w:leader="dot" w:pos="9061"/>
        </w:tabs>
        <w:rPr>
          <w:rFonts w:cstheme="minorBidi"/>
          <w:noProof/>
          <w:rPrChange w:id="2193" w:author="Alexandre Marcondes" w:date="2019-07-09T18:16:00Z">
            <w:rPr>
              <w:rFonts w:cstheme="minorBidi"/>
              <w:noProof/>
            </w:rPr>
          </w:rPrChange>
        </w:rPr>
      </w:pPr>
      <w:r w:rsidRPr="004E7DBD">
        <w:rPr>
          <w:rPrChange w:id="2194" w:author="Alexandre Marcondes" w:date="2019-07-09T18:16:00Z">
            <w:rPr/>
          </w:rPrChange>
        </w:rPr>
        <w:fldChar w:fldCharType="begin"/>
      </w:r>
      <w:r w:rsidRPr="004E7DBD">
        <w:rPr>
          <w:rPrChange w:id="2195" w:author="Alexandre Marcondes" w:date="2019-07-09T18:16:00Z">
            <w:rPr/>
          </w:rPrChange>
        </w:rPr>
        <w:instrText xml:space="preserve"> HYPERLINK \l "_Toc11256308" </w:instrText>
      </w:r>
      <w:r w:rsidRPr="004E7DBD">
        <w:rPr>
          <w:rPrChange w:id="2196" w:author="Alexandre Marcondes" w:date="2019-07-09T18:16:00Z">
            <w:rPr/>
          </w:rPrChange>
        </w:rPr>
        <w:fldChar w:fldCharType="separate"/>
      </w:r>
      <w:r w:rsidR="00742BF2" w:rsidRPr="004E7DBD">
        <w:rPr>
          <w:rStyle w:val="Hyperlink"/>
          <w:noProof/>
          <w:color w:val="auto"/>
          <w:rPrChange w:id="2197" w:author="Alexandre Marcondes" w:date="2019-07-09T18:16:00Z">
            <w:rPr>
              <w:rStyle w:val="Hyperlink"/>
              <w:noProof/>
            </w:rPr>
          </w:rPrChange>
        </w:rPr>
        <w:t>6.4</w:t>
      </w:r>
      <w:r w:rsidR="00742BF2" w:rsidRPr="004E7DBD">
        <w:rPr>
          <w:rFonts w:cstheme="minorBidi"/>
          <w:noProof/>
          <w:rPrChange w:id="2198" w:author="Alexandre Marcondes" w:date="2019-07-09T18:16:00Z">
            <w:rPr>
              <w:rFonts w:cstheme="minorBidi"/>
              <w:noProof/>
            </w:rPr>
          </w:rPrChange>
        </w:rPr>
        <w:tab/>
      </w:r>
      <w:r w:rsidR="00742BF2" w:rsidRPr="004E7DBD">
        <w:rPr>
          <w:rStyle w:val="Hyperlink"/>
          <w:noProof/>
          <w:color w:val="auto"/>
          <w:rPrChange w:id="2199" w:author="Alexandre Marcondes" w:date="2019-07-09T18:16:00Z">
            <w:rPr>
              <w:rStyle w:val="Hyperlink"/>
              <w:noProof/>
            </w:rPr>
          </w:rPrChange>
        </w:rPr>
        <w:t>Análise</w:t>
      </w:r>
      <w:r w:rsidR="00742BF2" w:rsidRPr="004E7DBD">
        <w:rPr>
          <w:noProof/>
          <w:webHidden/>
          <w:rPrChange w:id="2200" w:author="Alexandre Marcondes" w:date="2019-07-09T18:16:00Z">
            <w:rPr>
              <w:noProof/>
              <w:webHidden/>
            </w:rPr>
          </w:rPrChange>
        </w:rPr>
        <w:tab/>
      </w:r>
      <w:r w:rsidR="00742BF2" w:rsidRPr="004E7DBD">
        <w:rPr>
          <w:noProof/>
          <w:webHidden/>
          <w:rPrChange w:id="2201" w:author="Alexandre Marcondes" w:date="2019-07-09T18:16:00Z">
            <w:rPr>
              <w:noProof/>
              <w:webHidden/>
            </w:rPr>
          </w:rPrChange>
        </w:rPr>
        <w:fldChar w:fldCharType="begin"/>
      </w:r>
      <w:r w:rsidR="00742BF2" w:rsidRPr="004E7DBD">
        <w:rPr>
          <w:noProof/>
          <w:webHidden/>
          <w:rPrChange w:id="2202" w:author="Alexandre Marcondes" w:date="2019-07-09T18:16:00Z">
            <w:rPr>
              <w:noProof/>
              <w:webHidden/>
            </w:rPr>
          </w:rPrChange>
        </w:rPr>
        <w:instrText xml:space="preserve"> PAGEREF _Toc11256308 \h </w:instrText>
      </w:r>
      <w:r w:rsidR="00742BF2" w:rsidRPr="004E7DBD">
        <w:rPr>
          <w:noProof/>
          <w:webHidden/>
          <w:rPrChange w:id="2203" w:author="Alexandre Marcondes" w:date="2019-07-09T18:16:00Z">
            <w:rPr>
              <w:noProof/>
              <w:webHidden/>
            </w:rPr>
          </w:rPrChange>
        </w:rPr>
      </w:r>
      <w:r w:rsidR="00742BF2" w:rsidRPr="004E7DBD">
        <w:rPr>
          <w:noProof/>
          <w:webHidden/>
          <w:rPrChange w:id="2204" w:author="Alexandre Marcondes" w:date="2019-07-09T18:16:00Z">
            <w:rPr>
              <w:noProof/>
              <w:webHidden/>
            </w:rPr>
          </w:rPrChange>
        </w:rPr>
        <w:fldChar w:fldCharType="separate"/>
      </w:r>
      <w:r w:rsidR="00A52A76" w:rsidRPr="004E7DBD">
        <w:rPr>
          <w:noProof/>
          <w:webHidden/>
          <w:rPrChange w:id="2205" w:author="Alexandre Marcondes" w:date="2019-07-09T18:16:00Z">
            <w:rPr>
              <w:noProof/>
              <w:webHidden/>
            </w:rPr>
          </w:rPrChange>
        </w:rPr>
        <w:t>121</w:t>
      </w:r>
      <w:r w:rsidR="00742BF2" w:rsidRPr="004E7DBD">
        <w:rPr>
          <w:noProof/>
          <w:webHidden/>
          <w:rPrChange w:id="2206" w:author="Alexandre Marcondes" w:date="2019-07-09T18:16:00Z">
            <w:rPr>
              <w:noProof/>
              <w:webHidden/>
            </w:rPr>
          </w:rPrChange>
        </w:rPr>
        <w:fldChar w:fldCharType="end"/>
      </w:r>
      <w:r w:rsidRPr="004E7DBD">
        <w:rPr>
          <w:noProof/>
          <w:rPrChange w:id="220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208" w:author="Alexandre Marcondes" w:date="2019-07-09T18:16:00Z">
            <w:rPr>
              <w:rFonts w:cstheme="minorBidi"/>
              <w:noProof/>
            </w:rPr>
          </w:rPrChange>
        </w:rPr>
      </w:pPr>
      <w:r w:rsidRPr="004E7DBD">
        <w:rPr>
          <w:rPrChange w:id="2209" w:author="Alexandre Marcondes" w:date="2019-07-09T18:16:00Z">
            <w:rPr/>
          </w:rPrChange>
        </w:rPr>
        <w:fldChar w:fldCharType="begin"/>
      </w:r>
      <w:r w:rsidRPr="004E7DBD">
        <w:rPr>
          <w:rPrChange w:id="2210" w:author="Alexandre Marcondes" w:date="2019-07-09T18:16:00Z">
            <w:rPr/>
          </w:rPrChange>
        </w:rPr>
        <w:instrText xml:space="preserve"> HYPERLINK \l "_Toc11256309" </w:instrText>
      </w:r>
      <w:r w:rsidRPr="004E7DBD">
        <w:rPr>
          <w:rPrChange w:id="2211" w:author="Alexandre Marcondes" w:date="2019-07-09T18:16:00Z">
            <w:rPr/>
          </w:rPrChange>
        </w:rPr>
        <w:fldChar w:fldCharType="separate"/>
      </w:r>
      <w:r w:rsidR="00742BF2" w:rsidRPr="004E7DBD">
        <w:rPr>
          <w:rStyle w:val="Hyperlink"/>
          <w:noProof/>
          <w:color w:val="auto"/>
          <w:rPrChange w:id="2212" w:author="Alexandre Marcondes" w:date="2019-07-09T18:16:00Z">
            <w:rPr>
              <w:rStyle w:val="Hyperlink"/>
              <w:noProof/>
            </w:rPr>
          </w:rPrChange>
        </w:rPr>
        <w:t>6.4.1</w:t>
      </w:r>
      <w:r w:rsidR="00742BF2" w:rsidRPr="004E7DBD">
        <w:rPr>
          <w:rFonts w:cstheme="minorBidi"/>
          <w:noProof/>
          <w:rPrChange w:id="2213" w:author="Alexandre Marcondes" w:date="2019-07-09T18:16:00Z">
            <w:rPr>
              <w:rFonts w:cstheme="minorBidi"/>
              <w:noProof/>
            </w:rPr>
          </w:rPrChange>
        </w:rPr>
        <w:tab/>
      </w:r>
      <w:r w:rsidR="00742BF2" w:rsidRPr="004E7DBD">
        <w:rPr>
          <w:rStyle w:val="Hyperlink"/>
          <w:noProof/>
          <w:color w:val="auto"/>
          <w:rPrChange w:id="2214" w:author="Alexandre Marcondes" w:date="2019-07-09T18:16:00Z">
            <w:rPr>
              <w:rStyle w:val="Hyperlink"/>
              <w:noProof/>
            </w:rPr>
          </w:rPrChange>
        </w:rPr>
        <w:t>Análise do VANT</w:t>
      </w:r>
      <w:r w:rsidR="00742BF2" w:rsidRPr="004E7DBD">
        <w:rPr>
          <w:noProof/>
          <w:webHidden/>
          <w:rPrChange w:id="2215" w:author="Alexandre Marcondes" w:date="2019-07-09T18:16:00Z">
            <w:rPr>
              <w:noProof/>
              <w:webHidden/>
            </w:rPr>
          </w:rPrChange>
        </w:rPr>
        <w:tab/>
      </w:r>
      <w:r w:rsidR="00742BF2" w:rsidRPr="004E7DBD">
        <w:rPr>
          <w:noProof/>
          <w:webHidden/>
          <w:rPrChange w:id="2216" w:author="Alexandre Marcondes" w:date="2019-07-09T18:16:00Z">
            <w:rPr>
              <w:noProof/>
              <w:webHidden/>
            </w:rPr>
          </w:rPrChange>
        </w:rPr>
        <w:fldChar w:fldCharType="begin"/>
      </w:r>
      <w:r w:rsidR="00742BF2" w:rsidRPr="004E7DBD">
        <w:rPr>
          <w:noProof/>
          <w:webHidden/>
          <w:rPrChange w:id="2217" w:author="Alexandre Marcondes" w:date="2019-07-09T18:16:00Z">
            <w:rPr>
              <w:noProof/>
              <w:webHidden/>
            </w:rPr>
          </w:rPrChange>
        </w:rPr>
        <w:instrText xml:space="preserve"> PAGEREF _Toc11256309 \h </w:instrText>
      </w:r>
      <w:r w:rsidR="00742BF2" w:rsidRPr="004E7DBD">
        <w:rPr>
          <w:noProof/>
          <w:webHidden/>
          <w:rPrChange w:id="2218" w:author="Alexandre Marcondes" w:date="2019-07-09T18:16:00Z">
            <w:rPr>
              <w:noProof/>
              <w:webHidden/>
            </w:rPr>
          </w:rPrChange>
        </w:rPr>
      </w:r>
      <w:r w:rsidR="00742BF2" w:rsidRPr="004E7DBD">
        <w:rPr>
          <w:noProof/>
          <w:webHidden/>
          <w:rPrChange w:id="2219" w:author="Alexandre Marcondes" w:date="2019-07-09T18:16:00Z">
            <w:rPr>
              <w:noProof/>
              <w:webHidden/>
            </w:rPr>
          </w:rPrChange>
        </w:rPr>
        <w:fldChar w:fldCharType="separate"/>
      </w:r>
      <w:r w:rsidR="00A52A76" w:rsidRPr="004E7DBD">
        <w:rPr>
          <w:noProof/>
          <w:webHidden/>
          <w:rPrChange w:id="2220" w:author="Alexandre Marcondes" w:date="2019-07-09T18:16:00Z">
            <w:rPr>
              <w:noProof/>
              <w:webHidden/>
            </w:rPr>
          </w:rPrChange>
        </w:rPr>
        <w:t>121</w:t>
      </w:r>
      <w:r w:rsidR="00742BF2" w:rsidRPr="004E7DBD">
        <w:rPr>
          <w:noProof/>
          <w:webHidden/>
          <w:rPrChange w:id="2221" w:author="Alexandre Marcondes" w:date="2019-07-09T18:16:00Z">
            <w:rPr>
              <w:noProof/>
              <w:webHidden/>
            </w:rPr>
          </w:rPrChange>
        </w:rPr>
        <w:fldChar w:fldCharType="end"/>
      </w:r>
      <w:r w:rsidRPr="004E7DBD">
        <w:rPr>
          <w:noProof/>
          <w:rPrChange w:id="2222"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223" w:author="Alexandre Marcondes" w:date="2019-07-09T18:16:00Z">
            <w:rPr>
              <w:rFonts w:cstheme="minorBidi"/>
              <w:noProof/>
            </w:rPr>
          </w:rPrChange>
        </w:rPr>
      </w:pPr>
      <w:r w:rsidRPr="004E7DBD">
        <w:rPr>
          <w:rPrChange w:id="2224" w:author="Alexandre Marcondes" w:date="2019-07-09T18:16:00Z">
            <w:rPr/>
          </w:rPrChange>
        </w:rPr>
        <w:fldChar w:fldCharType="begin"/>
      </w:r>
      <w:r w:rsidRPr="004E7DBD">
        <w:rPr>
          <w:rPrChange w:id="2225" w:author="Alexandre Marcondes" w:date="2019-07-09T18:16:00Z">
            <w:rPr/>
          </w:rPrChange>
        </w:rPr>
        <w:instrText xml:space="preserve"> HYPERLINK \l "_Toc11256310" </w:instrText>
      </w:r>
      <w:r w:rsidRPr="004E7DBD">
        <w:rPr>
          <w:rPrChange w:id="2226" w:author="Alexandre Marcondes" w:date="2019-07-09T18:16:00Z">
            <w:rPr/>
          </w:rPrChange>
        </w:rPr>
        <w:fldChar w:fldCharType="separate"/>
      </w:r>
      <w:r w:rsidR="00742BF2" w:rsidRPr="004E7DBD">
        <w:rPr>
          <w:rStyle w:val="Hyperlink"/>
          <w:noProof/>
          <w:color w:val="auto"/>
          <w:rPrChange w:id="2227" w:author="Alexandre Marcondes" w:date="2019-07-09T18:16:00Z">
            <w:rPr>
              <w:rStyle w:val="Hyperlink"/>
              <w:noProof/>
            </w:rPr>
          </w:rPrChange>
        </w:rPr>
        <w:t>6.4.2</w:t>
      </w:r>
      <w:r w:rsidR="00742BF2" w:rsidRPr="004E7DBD">
        <w:rPr>
          <w:rFonts w:cstheme="minorBidi"/>
          <w:noProof/>
          <w:rPrChange w:id="2228" w:author="Alexandre Marcondes" w:date="2019-07-09T18:16:00Z">
            <w:rPr>
              <w:rFonts w:cstheme="minorBidi"/>
              <w:noProof/>
            </w:rPr>
          </w:rPrChange>
        </w:rPr>
        <w:tab/>
      </w:r>
      <w:r w:rsidR="00742BF2" w:rsidRPr="004E7DBD">
        <w:rPr>
          <w:rStyle w:val="Hyperlink"/>
          <w:noProof/>
          <w:color w:val="auto"/>
          <w:rPrChange w:id="2229" w:author="Alexandre Marcondes" w:date="2019-07-09T18:16:00Z">
            <w:rPr>
              <w:rStyle w:val="Hyperlink"/>
              <w:noProof/>
            </w:rPr>
          </w:rPrChange>
        </w:rPr>
        <w:t>Análise do software</w:t>
      </w:r>
      <w:r w:rsidR="00742BF2" w:rsidRPr="004E7DBD">
        <w:rPr>
          <w:noProof/>
          <w:webHidden/>
          <w:rPrChange w:id="2230" w:author="Alexandre Marcondes" w:date="2019-07-09T18:16:00Z">
            <w:rPr>
              <w:noProof/>
              <w:webHidden/>
            </w:rPr>
          </w:rPrChange>
        </w:rPr>
        <w:tab/>
      </w:r>
      <w:r w:rsidR="00742BF2" w:rsidRPr="004E7DBD">
        <w:rPr>
          <w:noProof/>
          <w:webHidden/>
          <w:rPrChange w:id="2231" w:author="Alexandre Marcondes" w:date="2019-07-09T18:16:00Z">
            <w:rPr>
              <w:noProof/>
              <w:webHidden/>
            </w:rPr>
          </w:rPrChange>
        </w:rPr>
        <w:fldChar w:fldCharType="begin"/>
      </w:r>
      <w:r w:rsidR="00742BF2" w:rsidRPr="004E7DBD">
        <w:rPr>
          <w:noProof/>
          <w:webHidden/>
          <w:rPrChange w:id="2232" w:author="Alexandre Marcondes" w:date="2019-07-09T18:16:00Z">
            <w:rPr>
              <w:noProof/>
              <w:webHidden/>
            </w:rPr>
          </w:rPrChange>
        </w:rPr>
        <w:instrText xml:space="preserve"> PAGEREF _Toc11256310 \h </w:instrText>
      </w:r>
      <w:r w:rsidR="00742BF2" w:rsidRPr="004E7DBD">
        <w:rPr>
          <w:noProof/>
          <w:webHidden/>
          <w:rPrChange w:id="2233" w:author="Alexandre Marcondes" w:date="2019-07-09T18:16:00Z">
            <w:rPr>
              <w:noProof/>
              <w:webHidden/>
            </w:rPr>
          </w:rPrChange>
        </w:rPr>
      </w:r>
      <w:r w:rsidR="00742BF2" w:rsidRPr="004E7DBD">
        <w:rPr>
          <w:noProof/>
          <w:webHidden/>
          <w:rPrChange w:id="2234" w:author="Alexandre Marcondes" w:date="2019-07-09T18:16:00Z">
            <w:rPr>
              <w:noProof/>
              <w:webHidden/>
            </w:rPr>
          </w:rPrChange>
        </w:rPr>
        <w:fldChar w:fldCharType="separate"/>
      </w:r>
      <w:r w:rsidR="00A52A76" w:rsidRPr="004E7DBD">
        <w:rPr>
          <w:noProof/>
          <w:webHidden/>
          <w:rPrChange w:id="2235" w:author="Alexandre Marcondes" w:date="2019-07-09T18:16:00Z">
            <w:rPr>
              <w:noProof/>
              <w:webHidden/>
            </w:rPr>
          </w:rPrChange>
        </w:rPr>
        <w:t>122</w:t>
      </w:r>
      <w:r w:rsidR="00742BF2" w:rsidRPr="004E7DBD">
        <w:rPr>
          <w:noProof/>
          <w:webHidden/>
          <w:rPrChange w:id="2236" w:author="Alexandre Marcondes" w:date="2019-07-09T18:16:00Z">
            <w:rPr>
              <w:noProof/>
              <w:webHidden/>
            </w:rPr>
          </w:rPrChange>
        </w:rPr>
        <w:fldChar w:fldCharType="end"/>
      </w:r>
      <w:r w:rsidRPr="004E7DBD">
        <w:rPr>
          <w:noProof/>
          <w:rPrChange w:id="2237" w:author="Alexandre Marcondes" w:date="2019-07-09T18:16:00Z">
            <w:rPr>
              <w:noProof/>
            </w:rPr>
          </w:rPrChange>
        </w:rPr>
        <w:fldChar w:fldCharType="end"/>
      </w:r>
    </w:p>
    <w:p w:rsidR="00742BF2" w:rsidRPr="004E7DBD" w:rsidRDefault="00AC6783">
      <w:pPr>
        <w:pStyle w:val="Sumrio3"/>
        <w:tabs>
          <w:tab w:val="left" w:pos="1320"/>
          <w:tab w:val="right" w:leader="dot" w:pos="9061"/>
        </w:tabs>
        <w:rPr>
          <w:rFonts w:cstheme="minorBidi"/>
          <w:noProof/>
          <w:rPrChange w:id="2238" w:author="Alexandre Marcondes" w:date="2019-07-09T18:16:00Z">
            <w:rPr>
              <w:rFonts w:cstheme="minorBidi"/>
              <w:noProof/>
            </w:rPr>
          </w:rPrChange>
        </w:rPr>
      </w:pPr>
      <w:r w:rsidRPr="004E7DBD">
        <w:rPr>
          <w:rPrChange w:id="2239" w:author="Alexandre Marcondes" w:date="2019-07-09T18:16:00Z">
            <w:rPr/>
          </w:rPrChange>
        </w:rPr>
        <w:fldChar w:fldCharType="begin"/>
      </w:r>
      <w:r w:rsidRPr="004E7DBD">
        <w:rPr>
          <w:rPrChange w:id="2240" w:author="Alexandre Marcondes" w:date="2019-07-09T18:16:00Z">
            <w:rPr/>
          </w:rPrChange>
        </w:rPr>
        <w:instrText xml:space="preserve"> HYPERLINK \l "_Toc11256311" </w:instrText>
      </w:r>
      <w:r w:rsidRPr="004E7DBD">
        <w:rPr>
          <w:rPrChange w:id="2241" w:author="Alexandre Marcondes" w:date="2019-07-09T18:16:00Z">
            <w:rPr/>
          </w:rPrChange>
        </w:rPr>
        <w:fldChar w:fldCharType="separate"/>
      </w:r>
      <w:r w:rsidR="00742BF2" w:rsidRPr="004E7DBD">
        <w:rPr>
          <w:rStyle w:val="Hyperlink"/>
          <w:noProof/>
          <w:color w:val="auto"/>
          <w:rPrChange w:id="2242" w:author="Alexandre Marcondes" w:date="2019-07-09T18:16:00Z">
            <w:rPr>
              <w:rStyle w:val="Hyperlink"/>
              <w:noProof/>
            </w:rPr>
          </w:rPrChange>
        </w:rPr>
        <w:t>6.4.3</w:t>
      </w:r>
      <w:r w:rsidR="00742BF2" w:rsidRPr="004E7DBD">
        <w:rPr>
          <w:rFonts w:cstheme="minorBidi"/>
          <w:noProof/>
          <w:rPrChange w:id="2243" w:author="Alexandre Marcondes" w:date="2019-07-09T18:16:00Z">
            <w:rPr>
              <w:rFonts w:cstheme="minorBidi"/>
              <w:noProof/>
            </w:rPr>
          </w:rPrChange>
        </w:rPr>
        <w:tab/>
      </w:r>
      <w:r w:rsidR="00742BF2" w:rsidRPr="004E7DBD">
        <w:rPr>
          <w:rStyle w:val="Hyperlink"/>
          <w:noProof/>
          <w:color w:val="auto"/>
          <w:rPrChange w:id="2244" w:author="Alexandre Marcondes" w:date="2019-07-09T18:16:00Z">
            <w:rPr>
              <w:rStyle w:val="Hyperlink"/>
              <w:noProof/>
            </w:rPr>
          </w:rPrChange>
        </w:rPr>
        <w:t>Especificação de alternativa para VANT</w:t>
      </w:r>
      <w:r w:rsidR="00742BF2" w:rsidRPr="004E7DBD">
        <w:rPr>
          <w:noProof/>
          <w:webHidden/>
          <w:rPrChange w:id="2245" w:author="Alexandre Marcondes" w:date="2019-07-09T18:16:00Z">
            <w:rPr>
              <w:noProof/>
              <w:webHidden/>
            </w:rPr>
          </w:rPrChange>
        </w:rPr>
        <w:tab/>
      </w:r>
      <w:r w:rsidR="00742BF2" w:rsidRPr="004E7DBD">
        <w:rPr>
          <w:noProof/>
          <w:webHidden/>
          <w:rPrChange w:id="2246" w:author="Alexandre Marcondes" w:date="2019-07-09T18:16:00Z">
            <w:rPr>
              <w:noProof/>
              <w:webHidden/>
            </w:rPr>
          </w:rPrChange>
        </w:rPr>
        <w:fldChar w:fldCharType="begin"/>
      </w:r>
      <w:r w:rsidR="00742BF2" w:rsidRPr="004E7DBD">
        <w:rPr>
          <w:noProof/>
          <w:webHidden/>
          <w:rPrChange w:id="2247" w:author="Alexandre Marcondes" w:date="2019-07-09T18:16:00Z">
            <w:rPr>
              <w:noProof/>
              <w:webHidden/>
            </w:rPr>
          </w:rPrChange>
        </w:rPr>
        <w:instrText xml:space="preserve"> PAGEREF _Toc11256311 \h </w:instrText>
      </w:r>
      <w:r w:rsidR="00742BF2" w:rsidRPr="004E7DBD">
        <w:rPr>
          <w:noProof/>
          <w:webHidden/>
          <w:rPrChange w:id="2248" w:author="Alexandre Marcondes" w:date="2019-07-09T18:16:00Z">
            <w:rPr>
              <w:noProof/>
              <w:webHidden/>
            </w:rPr>
          </w:rPrChange>
        </w:rPr>
      </w:r>
      <w:r w:rsidR="00742BF2" w:rsidRPr="004E7DBD">
        <w:rPr>
          <w:noProof/>
          <w:webHidden/>
          <w:rPrChange w:id="2249" w:author="Alexandre Marcondes" w:date="2019-07-09T18:16:00Z">
            <w:rPr>
              <w:noProof/>
              <w:webHidden/>
            </w:rPr>
          </w:rPrChange>
        </w:rPr>
        <w:fldChar w:fldCharType="separate"/>
      </w:r>
      <w:r w:rsidR="00A52A76" w:rsidRPr="004E7DBD">
        <w:rPr>
          <w:noProof/>
          <w:webHidden/>
          <w:rPrChange w:id="2250" w:author="Alexandre Marcondes" w:date="2019-07-09T18:16:00Z">
            <w:rPr>
              <w:noProof/>
              <w:webHidden/>
            </w:rPr>
          </w:rPrChange>
        </w:rPr>
        <w:t>123</w:t>
      </w:r>
      <w:r w:rsidR="00742BF2" w:rsidRPr="004E7DBD">
        <w:rPr>
          <w:noProof/>
          <w:webHidden/>
          <w:rPrChange w:id="2251" w:author="Alexandre Marcondes" w:date="2019-07-09T18:16:00Z">
            <w:rPr>
              <w:noProof/>
              <w:webHidden/>
            </w:rPr>
          </w:rPrChange>
        </w:rPr>
        <w:fldChar w:fldCharType="end"/>
      </w:r>
      <w:r w:rsidRPr="004E7DBD">
        <w:rPr>
          <w:noProof/>
          <w:rPrChange w:id="2252" w:author="Alexandre Marcondes" w:date="2019-07-09T18:16:00Z">
            <w:rPr>
              <w:noProof/>
            </w:rPr>
          </w:rPrChange>
        </w:rPr>
        <w:fldChar w:fldCharType="end"/>
      </w:r>
    </w:p>
    <w:p w:rsidR="00742BF2" w:rsidRPr="004E7DBD" w:rsidRDefault="00AC6783">
      <w:pPr>
        <w:pStyle w:val="Sumrio1"/>
        <w:rPr>
          <w:rFonts w:asciiTheme="minorHAnsi" w:hAnsiTheme="minorHAnsi" w:cstheme="minorBidi"/>
          <w:b w:val="0"/>
          <w:sz w:val="22"/>
          <w:szCs w:val="22"/>
          <w:rPrChange w:id="2253" w:author="Alexandre Marcondes" w:date="2019-07-09T18:16:00Z">
            <w:rPr>
              <w:rFonts w:asciiTheme="minorHAnsi" w:hAnsiTheme="minorHAnsi" w:cstheme="minorBidi"/>
              <w:b w:val="0"/>
              <w:sz w:val="22"/>
              <w:szCs w:val="22"/>
            </w:rPr>
          </w:rPrChange>
        </w:rPr>
      </w:pPr>
      <w:r w:rsidRPr="004E7DBD">
        <w:rPr>
          <w:rPrChange w:id="2254" w:author="Alexandre Marcondes" w:date="2019-07-09T18:16:00Z">
            <w:rPr/>
          </w:rPrChange>
        </w:rPr>
        <w:fldChar w:fldCharType="begin"/>
      </w:r>
      <w:r w:rsidRPr="004E7DBD">
        <w:rPr>
          <w:rPrChange w:id="2255" w:author="Alexandre Marcondes" w:date="2019-07-09T18:16:00Z">
            <w:rPr/>
          </w:rPrChange>
        </w:rPr>
        <w:instrText xml:space="preserve"> HYPERLINK \l "_Toc11256312" </w:instrText>
      </w:r>
      <w:r w:rsidRPr="004E7DBD">
        <w:rPr>
          <w:rPrChange w:id="2256" w:author="Alexandre Marcondes" w:date="2019-07-09T18:16:00Z">
            <w:rPr/>
          </w:rPrChange>
        </w:rPr>
        <w:fldChar w:fldCharType="separate"/>
      </w:r>
      <w:r w:rsidR="00742BF2" w:rsidRPr="004E7DBD">
        <w:rPr>
          <w:rStyle w:val="Hyperlink"/>
          <w:color w:val="auto"/>
          <w:rPrChange w:id="2257" w:author="Alexandre Marcondes" w:date="2019-07-09T18:16:00Z">
            <w:rPr>
              <w:rStyle w:val="Hyperlink"/>
            </w:rPr>
          </w:rPrChange>
        </w:rPr>
        <w:t>7</w:t>
      </w:r>
      <w:r w:rsidR="00742BF2" w:rsidRPr="004E7DBD">
        <w:rPr>
          <w:rFonts w:asciiTheme="minorHAnsi" w:hAnsiTheme="minorHAnsi" w:cstheme="minorBidi"/>
          <w:b w:val="0"/>
          <w:sz w:val="22"/>
          <w:szCs w:val="22"/>
          <w:rPrChange w:id="2258" w:author="Alexandre Marcondes" w:date="2019-07-09T18:16:00Z">
            <w:rPr>
              <w:rFonts w:asciiTheme="minorHAnsi" w:hAnsiTheme="minorHAnsi" w:cstheme="minorBidi"/>
              <w:b w:val="0"/>
              <w:sz w:val="22"/>
              <w:szCs w:val="22"/>
            </w:rPr>
          </w:rPrChange>
        </w:rPr>
        <w:tab/>
      </w:r>
      <w:r w:rsidR="00742BF2" w:rsidRPr="004E7DBD">
        <w:rPr>
          <w:rStyle w:val="Hyperlink"/>
          <w:color w:val="auto"/>
          <w:rPrChange w:id="2259" w:author="Alexandre Marcondes" w:date="2019-07-09T18:16:00Z">
            <w:rPr>
              <w:rStyle w:val="Hyperlink"/>
            </w:rPr>
          </w:rPrChange>
        </w:rPr>
        <w:t>CONSIDERAÇÕES FINAIS E PERSPECTIVAS</w:t>
      </w:r>
      <w:r w:rsidR="00742BF2" w:rsidRPr="004E7DBD">
        <w:rPr>
          <w:webHidden/>
          <w:rPrChange w:id="2260" w:author="Alexandre Marcondes" w:date="2019-07-09T18:16:00Z">
            <w:rPr>
              <w:webHidden/>
            </w:rPr>
          </w:rPrChange>
        </w:rPr>
        <w:tab/>
      </w:r>
      <w:r w:rsidR="00742BF2" w:rsidRPr="004E7DBD">
        <w:rPr>
          <w:webHidden/>
          <w:rPrChange w:id="2261" w:author="Alexandre Marcondes" w:date="2019-07-09T18:16:00Z">
            <w:rPr>
              <w:webHidden/>
            </w:rPr>
          </w:rPrChange>
        </w:rPr>
        <w:fldChar w:fldCharType="begin"/>
      </w:r>
      <w:r w:rsidR="00742BF2" w:rsidRPr="004E7DBD">
        <w:rPr>
          <w:webHidden/>
          <w:rPrChange w:id="2262" w:author="Alexandre Marcondes" w:date="2019-07-09T18:16:00Z">
            <w:rPr>
              <w:webHidden/>
            </w:rPr>
          </w:rPrChange>
        </w:rPr>
        <w:instrText xml:space="preserve"> PAGEREF _Toc11256312 \h </w:instrText>
      </w:r>
      <w:r w:rsidR="00742BF2" w:rsidRPr="004E7DBD">
        <w:rPr>
          <w:webHidden/>
          <w:rPrChange w:id="2263" w:author="Alexandre Marcondes" w:date="2019-07-09T18:16:00Z">
            <w:rPr>
              <w:webHidden/>
            </w:rPr>
          </w:rPrChange>
        </w:rPr>
      </w:r>
      <w:r w:rsidR="00742BF2" w:rsidRPr="004E7DBD">
        <w:rPr>
          <w:webHidden/>
          <w:rPrChange w:id="2264" w:author="Alexandre Marcondes" w:date="2019-07-09T18:16:00Z">
            <w:rPr>
              <w:webHidden/>
            </w:rPr>
          </w:rPrChange>
        </w:rPr>
        <w:fldChar w:fldCharType="separate"/>
      </w:r>
      <w:r w:rsidR="00A52A76" w:rsidRPr="004E7DBD">
        <w:rPr>
          <w:webHidden/>
          <w:rPrChange w:id="2265" w:author="Alexandre Marcondes" w:date="2019-07-09T18:16:00Z">
            <w:rPr>
              <w:webHidden/>
            </w:rPr>
          </w:rPrChange>
        </w:rPr>
        <w:t>125</w:t>
      </w:r>
      <w:r w:rsidR="00742BF2" w:rsidRPr="004E7DBD">
        <w:rPr>
          <w:webHidden/>
          <w:rPrChange w:id="2266" w:author="Alexandre Marcondes" w:date="2019-07-09T18:16:00Z">
            <w:rPr>
              <w:webHidden/>
            </w:rPr>
          </w:rPrChange>
        </w:rPr>
        <w:fldChar w:fldCharType="end"/>
      </w:r>
      <w:r w:rsidRPr="004E7DBD">
        <w:rPr>
          <w:rPrChange w:id="2267" w:author="Alexandre Marcondes" w:date="2019-07-09T18:16:00Z">
            <w:rPr/>
          </w:rPrChange>
        </w:rPr>
        <w:fldChar w:fldCharType="end"/>
      </w:r>
    </w:p>
    <w:p w:rsidR="000D466F" w:rsidRPr="004E7DBD" w:rsidRDefault="00C77A8D" w:rsidP="00C77A8D">
      <w:pPr>
        <w:ind w:firstLine="0"/>
        <w:rPr>
          <w:rPrChange w:id="2268" w:author="Alexandre Marcondes" w:date="2019-07-09T18:16:00Z">
            <w:rPr/>
          </w:rPrChange>
        </w:rPr>
      </w:pPr>
      <w:r w:rsidRPr="004E7DBD">
        <w:rPr>
          <w:szCs w:val="24"/>
          <w:rPrChange w:id="2269" w:author="Alexandre Marcondes" w:date="2019-07-09T18:16:00Z">
            <w:rPr>
              <w:szCs w:val="24"/>
            </w:rPr>
          </w:rPrChange>
        </w:rPr>
        <w:fldChar w:fldCharType="end"/>
      </w:r>
    </w:p>
    <w:p w:rsidR="000D466F" w:rsidRPr="004E7DBD" w:rsidDel="004A02EF" w:rsidRDefault="000D466F">
      <w:pPr>
        <w:ind w:firstLine="0"/>
        <w:rPr>
          <w:del w:id="2270" w:author="Alexandre Marcondes" w:date="2019-07-03T14:34:00Z"/>
          <w:rPrChange w:id="2271" w:author="Alexandre Marcondes" w:date="2019-07-09T18:16:00Z">
            <w:rPr>
              <w:del w:id="2272" w:author="Alexandre Marcondes" w:date="2019-07-03T14:34:00Z"/>
            </w:rPr>
          </w:rPrChange>
        </w:rPr>
        <w:pPrChange w:id="2273" w:author="Alexandre Marcondes" w:date="2019-07-03T14:34:00Z">
          <w:pPr/>
        </w:pPrChange>
      </w:pPr>
    </w:p>
    <w:p w:rsidR="00B469F3" w:rsidRPr="004E7DBD" w:rsidDel="004A02EF" w:rsidRDefault="00B469F3" w:rsidP="00F372DE">
      <w:pPr>
        <w:rPr>
          <w:del w:id="2274" w:author="Alexandre Marcondes" w:date="2019-07-03T14:34:00Z"/>
          <w:rPrChange w:id="2275" w:author="Alexandre Marcondes" w:date="2019-07-09T18:16:00Z">
            <w:rPr>
              <w:del w:id="2276" w:author="Alexandre Marcondes" w:date="2019-07-03T14:34:00Z"/>
            </w:rPr>
          </w:rPrChange>
        </w:rPr>
      </w:pPr>
    </w:p>
    <w:p w:rsidR="00B469F3" w:rsidRPr="004E7DBD" w:rsidDel="004A02EF" w:rsidRDefault="00B469F3" w:rsidP="00F372DE">
      <w:pPr>
        <w:rPr>
          <w:del w:id="2277" w:author="Alexandre Marcondes" w:date="2019-07-03T14:34:00Z"/>
          <w:rFonts w:eastAsia="Arial"/>
          <w:rPrChange w:id="2278" w:author="Alexandre Marcondes" w:date="2019-07-09T18:16:00Z">
            <w:rPr>
              <w:del w:id="2279" w:author="Alexandre Marcondes" w:date="2019-07-03T14:34:00Z"/>
              <w:rFonts w:eastAsia="Arial"/>
            </w:rPr>
          </w:rPrChange>
        </w:rPr>
      </w:pPr>
    </w:p>
    <w:p w:rsidR="00FA721D" w:rsidRPr="004E7DBD" w:rsidDel="004A02EF" w:rsidRDefault="00FA721D">
      <w:pPr>
        <w:rPr>
          <w:del w:id="2280" w:author="Alexandre Marcondes" w:date="2019-07-03T14:34:00Z"/>
          <w:rPrChange w:id="2281" w:author="Alexandre Marcondes" w:date="2019-07-09T18:16:00Z">
            <w:rPr>
              <w:del w:id="2282" w:author="Alexandre Marcondes" w:date="2019-07-03T14:34:00Z"/>
            </w:rPr>
          </w:rPrChange>
        </w:rPr>
      </w:pPr>
    </w:p>
    <w:p w:rsidR="000D466F" w:rsidRPr="004E7DBD" w:rsidRDefault="000D466F">
      <w:pPr>
        <w:rPr>
          <w:rPrChange w:id="2283" w:author="Alexandre Marcondes" w:date="2019-07-09T18:16:00Z">
            <w:rPr/>
          </w:rPrChange>
        </w:rPr>
      </w:pPr>
    </w:p>
    <w:p w:rsidR="00774144" w:rsidRPr="004E7DBD" w:rsidRDefault="00774144" w:rsidP="00774144">
      <w:pPr>
        <w:suppressAutoHyphens w:val="0"/>
        <w:spacing w:line="240" w:lineRule="auto"/>
        <w:ind w:firstLine="0"/>
        <w:jc w:val="left"/>
        <w:rPr>
          <w:szCs w:val="24"/>
          <w:rPrChange w:id="2284" w:author="Alexandre Marcondes" w:date="2019-07-09T18:16:00Z">
            <w:rPr>
              <w:szCs w:val="24"/>
            </w:rPr>
          </w:rPrChange>
        </w:rPr>
        <w:sectPr w:rsidR="00774144" w:rsidRPr="004E7DBD" w:rsidSect="00EC6349">
          <w:pgSz w:w="11906" w:h="16838" w:code="9"/>
          <w:pgMar w:top="1701" w:right="1134" w:bottom="1134" w:left="1701" w:header="1134" w:footer="1134" w:gutter="0"/>
          <w:cols w:space="720"/>
          <w:docGrid w:linePitch="360"/>
        </w:sectPr>
      </w:pPr>
    </w:p>
    <w:p w:rsidR="00FA721D" w:rsidRPr="004E7DBD" w:rsidRDefault="00705DBD" w:rsidP="0085318F">
      <w:pPr>
        <w:pStyle w:val="Ttulo1"/>
        <w:numPr>
          <w:ilvl w:val="0"/>
          <w:numId w:val="1"/>
        </w:numPr>
        <w:rPr>
          <w:rPrChange w:id="2285" w:author="Alexandre Marcondes" w:date="2019-07-09T18:16:00Z">
            <w:rPr/>
          </w:rPrChange>
        </w:rPr>
      </w:pPr>
      <w:bookmarkStart w:id="2286" w:name="_Toc11256248"/>
      <w:bookmarkStart w:id="2287" w:name="_GoBack"/>
      <w:r w:rsidRPr="004E7DBD">
        <w:rPr>
          <w:caps w:val="0"/>
          <w:rPrChange w:id="2288" w:author="Alexandre Marcondes" w:date="2019-07-09T18:16:00Z">
            <w:rPr>
              <w:caps w:val="0"/>
            </w:rPr>
          </w:rPrChange>
        </w:rPr>
        <w:lastRenderedPageBreak/>
        <w:t>INTRODUÇÃO</w:t>
      </w:r>
      <w:bookmarkEnd w:id="2286"/>
    </w:p>
    <w:bookmarkEnd w:id="2287"/>
    <w:p w:rsidR="005102AE" w:rsidRPr="004E7DBD" w:rsidRDefault="005102AE" w:rsidP="00D373C3">
      <w:pPr>
        <w:ind w:firstLine="0"/>
        <w:rPr>
          <w:rPrChange w:id="2289" w:author="Alexandre Marcondes" w:date="2019-07-09T18:16:00Z">
            <w:rPr/>
          </w:rPrChange>
        </w:rPr>
      </w:pPr>
    </w:p>
    <w:p w:rsidR="00BE0E84" w:rsidRPr="004E7DBD" w:rsidRDefault="00825894" w:rsidP="00BE0E84">
      <w:pPr>
        <w:rPr>
          <w:rPrChange w:id="2290" w:author="Alexandre Marcondes" w:date="2019-07-09T18:16:00Z">
            <w:rPr/>
          </w:rPrChange>
        </w:rPr>
      </w:pPr>
      <w:del w:id="2291" w:author="Alexandre Marcondes" w:date="2019-07-03T15:18:00Z">
        <w:r w:rsidRPr="004E7DBD" w:rsidDel="00C34023">
          <w:rPr>
            <w:rPrChange w:id="2292" w:author="Alexandre Marcondes" w:date="2019-07-09T18:16:00Z">
              <w:rPr/>
            </w:rPrChange>
          </w:rPr>
          <w:delText>De acordo com o Censo Demográfico 2011</w:delText>
        </w:r>
      </w:del>
      <w:ins w:id="2293" w:author="Alexandre Marcondes" w:date="2019-07-03T15:18:00Z">
        <w:r w:rsidR="00C34023" w:rsidRPr="004E7DBD">
          <w:rPr>
            <w:rPrChange w:id="2294" w:author="Alexandre Marcondes" w:date="2019-07-09T18:16:00Z">
              <w:rPr/>
            </w:rPrChange>
          </w:rPr>
          <w:t>O</w:t>
        </w:r>
      </w:ins>
      <w:del w:id="2295" w:author="Alexandre Marcondes" w:date="2019-07-03T15:18:00Z">
        <w:r w:rsidRPr="004E7DBD" w:rsidDel="00C34023">
          <w:rPr>
            <w:rPrChange w:id="2296" w:author="Alexandre Marcondes" w:date="2019-07-09T18:16:00Z">
              <w:rPr/>
            </w:rPrChange>
          </w:rPr>
          <w:delText xml:space="preserve"> o</w:delText>
        </w:r>
      </w:del>
      <w:r w:rsidR="00BE0E84" w:rsidRPr="004E7DBD">
        <w:rPr>
          <w:rPrChange w:id="2297" w:author="Alexandre Marcondes" w:date="2019-07-09T18:16:00Z">
            <w:rPr/>
          </w:rPrChange>
        </w:rPr>
        <w:t xml:space="preserve"> setor elétrico brasileiro é responsável pela geração, transmissão e distribuição de energia elétrica para </w:t>
      </w:r>
      <w:ins w:id="2298" w:author="Alexandre Marcondes" w:date="2019-07-03T15:19:00Z">
        <w:r w:rsidR="00C34023" w:rsidRPr="004E7DBD">
          <w:rPr>
            <w:rPrChange w:id="2299" w:author="Alexandre Marcondes" w:date="2019-07-09T18:16:00Z">
              <w:rPr/>
            </w:rPrChange>
          </w:rPr>
          <w:t xml:space="preserve">mais de </w:t>
        </w:r>
      </w:ins>
      <w:del w:id="2300" w:author="Alexandre Marcondes" w:date="2019-07-03T15:19:00Z">
        <w:r w:rsidRPr="004E7DBD" w:rsidDel="00C34023">
          <w:rPr>
            <w:rPrChange w:id="2301" w:author="Alexandre Marcondes" w:date="2019-07-09T18:16:00Z">
              <w:rPr/>
            </w:rPrChange>
          </w:rPr>
          <w:delText xml:space="preserve">97,8 % dos </w:delText>
        </w:r>
      </w:del>
      <w:r w:rsidRPr="004E7DBD">
        <w:rPr>
          <w:rPrChange w:id="2302" w:author="Alexandre Marcondes" w:date="2019-07-09T18:16:00Z">
            <w:rPr/>
          </w:rPrChange>
        </w:rPr>
        <w:t>57</w:t>
      </w:r>
      <w:del w:id="2303" w:author="Alexandre Marcondes" w:date="2019-07-03T15:19:00Z">
        <w:r w:rsidRPr="004E7DBD" w:rsidDel="00C34023">
          <w:rPr>
            <w:rPrChange w:id="2304" w:author="Alexandre Marcondes" w:date="2019-07-09T18:16:00Z">
              <w:rPr/>
            </w:rPrChange>
          </w:rPr>
          <w:delText>.324.167</w:delText>
        </w:r>
      </w:del>
      <w:ins w:id="2305" w:author="Alexandre Marcondes" w:date="2019-07-03T15:19:00Z">
        <w:r w:rsidR="00C34023" w:rsidRPr="004E7DBD">
          <w:rPr>
            <w:rPrChange w:id="2306" w:author="Alexandre Marcondes" w:date="2019-07-09T18:16:00Z">
              <w:rPr/>
            </w:rPrChange>
          </w:rPr>
          <w:t xml:space="preserve"> milhões de </w:t>
        </w:r>
      </w:ins>
      <w:del w:id="2307" w:author="Alexandre Marcondes" w:date="2019-07-03T15:19:00Z">
        <w:r w:rsidRPr="004E7DBD" w:rsidDel="00C34023">
          <w:rPr>
            <w:rPrChange w:id="2308" w:author="Alexandre Marcondes" w:date="2019-07-09T18:16:00Z">
              <w:rPr/>
            </w:rPrChange>
          </w:rPr>
          <w:delText xml:space="preserve"> </w:delText>
        </w:r>
      </w:del>
      <w:r w:rsidR="00056C23" w:rsidRPr="004E7DBD">
        <w:rPr>
          <w:rPrChange w:id="2309" w:author="Alexandre Marcondes" w:date="2019-07-09T18:16:00Z">
            <w:rPr/>
          </w:rPrChange>
        </w:rPr>
        <w:t xml:space="preserve">lares </w:t>
      </w:r>
      <w:r w:rsidR="00BE0E84" w:rsidRPr="004E7DBD">
        <w:rPr>
          <w:rPrChange w:id="2310" w:author="Alexandre Marcondes" w:date="2019-07-09T18:16:00Z">
            <w:rPr/>
          </w:rPrChange>
        </w:rPr>
        <w:t>brasileiros</w:t>
      </w:r>
      <w:r w:rsidRPr="004E7DBD">
        <w:rPr>
          <w:rPrChange w:id="2311" w:author="Alexandre Marcondes" w:date="2019-07-09T18:16:00Z">
            <w:rPr/>
          </w:rPrChange>
        </w:rPr>
        <w:t xml:space="preserve"> </w:t>
      </w:r>
      <w:sdt>
        <w:sdtPr>
          <w:rPr>
            <w:rPrChange w:id="2312" w:author="Alexandre Marcondes" w:date="2019-07-09T18:16:00Z">
              <w:rPr/>
            </w:rPrChange>
          </w:rPr>
          <w:id w:val="-1030186569"/>
          <w:citation/>
        </w:sdtPr>
        <w:sdtContent>
          <w:r w:rsidR="001F4437" w:rsidRPr="004E7DBD">
            <w:rPr>
              <w:rPrChange w:id="2313" w:author="Alexandre Marcondes" w:date="2019-07-09T18:16:00Z">
                <w:rPr/>
              </w:rPrChange>
            </w:rPr>
            <w:fldChar w:fldCharType="begin"/>
          </w:r>
          <w:r w:rsidR="001F4437" w:rsidRPr="004E7DBD">
            <w:rPr>
              <w:rPrChange w:id="2314" w:author="Alexandre Marcondes" w:date="2019-07-09T18:16:00Z">
                <w:rPr/>
              </w:rPrChange>
            </w:rPr>
            <w:instrText xml:space="preserve"> CITATION Bra11 \l 1046 </w:instrText>
          </w:r>
          <w:r w:rsidR="001F4437" w:rsidRPr="004E7DBD">
            <w:rPr>
              <w:rPrChange w:id="2315" w:author="Alexandre Marcondes" w:date="2019-07-09T18:16:00Z">
                <w:rPr/>
              </w:rPrChange>
            </w:rPr>
            <w:fldChar w:fldCharType="separate"/>
          </w:r>
          <w:r w:rsidR="00FF594D" w:rsidRPr="004E7DBD">
            <w:rPr>
              <w:noProof/>
              <w:rPrChange w:id="2316" w:author="Alexandre Marcondes" w:date="2019-07-09T18:16:00Z">
                <w:rPr>
                  <w:noProof/>
                </w:rPr>
              </w:rPrChange>
            </w:rPr>
            <w:t>(1)</w:t>
          </w:r>
          <w:r w:rsidR="001F4437" w:rsidRPr="004E7DBD">
            <w:rPr>
              <w:rPrChange w:id="2317" w:author="Alexandre Marcondes" w:date="2019-07-09T18:16:00Z">
                <w:rPr/>
              </w:rPrChange>
            </w:rPr>
            <w:fldChar w:fldCharType="end"/>
          </w:r>
        </w:sdtContent>
      </w:sdt>
      <w:r w:rsidR="00BE0E84" w:rsidRPr="004E7DBD">
        <w:rPr>
          <w:rPrChange w:id="2318" w:author="Alexandre Marcondes" w:date="2019-07-09T18:16:00Z">
            <w:rPr/>
          </w:rPrChange>
        </w:rPr>
        <w:t>.</w:t>
      </w:r>
      <w:r w:rsidR="002D6D59" w:rsidRPr="004E7DBD">
        <w:rPr>
          <w:rPrChange w:id="2319" w:author="Alexandre Marcondes" w:date="2019-07-09T18:16:00Z">
            <w:rPr/>
          </w:rPrChange>
        </w:rPr>
        <w:t xml:space="preserve"> </w:t>
      </w:r>
      <w:del w:id="2320" w:author="Alexandre Marcondes" w:date="2019-07-03T15:20:00Z">
        <w:r w:rsidR="002D6D59" w:rsidRPr="004E7DBD" w:rsidDel="00C34023">
          <w:rPr>
            <w:rPrChange w:id="2321" w:author="Alexandre Marcondes" w:date="2019-07-09T18:16:00Z">
              <w:rPr/>
            </w:rPrChange>
          </w:rPr>
          <w:delText xml:space="preserve">Sua </w:delText>
        </w:r>
      </w:del>
      <w:ins w:id="2322" w:author="Alexandre Marcondes" w:date="2019-07-03T15:20:00Z">
        <w:r w:rsidR="00C34023" w:rsidRPr="004E7DBD">
          <w:rPr>
            <w:rPrChange w:id="2323" w:author="Alexandre Marcondes" w:date="2019-07-09T18:16:00Z">
              <w:rPr/>
            </w:rPrChange>
          </w:rPr>
          <w:t xml:space="preserve">A </w:t>
        </w:r>
      </w:ins>
      <w:r w:rsidR="002D6D59" w:rsidRPr="004E7DBD">
        <w:rPr>
          <w:rPrChange w:id="2324" w:author="Alexandre Marcondes" w:date="2019-07-09T18:16:00Z">
            <w:rPr/>
          </w:rPrChange>
        </w:rPr>
        <w:t>estrutura</w:t>
      </w:r>
      <w:ins w:id="2325" w:author="Alexandre Marcondes" w:date="2019-07-03T15:20:00Z">
        <w:r w:rsidR="00C34023" w:rsidRPr="004E7DBD">
          <w:rPr>
            <w:rPrChange w:id="2326" w:author="Alexandre Marcondes" w:date="2019-07-09T18:16:00Z">
              <w:rPr/>
            </w:rPrChange>
          </w:rPr>
          <w:t xml:space="preserve"> do setor </w:t>
        </w:r>
      </w:ins>
      <w:del w:id="2327" w:author="Alexandre Marcondes" w:date="2019-07-03T15:20:00Z">
        <w:r w:rsidR="002D6D59" w:rsidRPr="004E7DBD" w:rsidDel="00C34023">
          <w:rPr>
            <w:rPrChange w:id="2328" w:author="Alexandre Marcondes" w:date="2019-07-09T18:16:00Z">
              <w:rPr/>
            </w:rPrChange>
          </w:rPr>
          <w:delText xml:space="preserve"> </w:delText>
        </w:r>
      </w:del>
      <w:r w:rsidR="002D6D59" w:rsidRPr="004E7DBD">
        <w:rPr>
          <w:rPrChange w:id="2329" w:author="Alexandre Marcondes" w:date="2019-07-09T18:16:00Z">
            <w:rPr/>
          </w:rPrChange>
        </w:rPr>
        <w:t xml:space="preserve">reflete </w:t>
      </w:r>
      <w:del w:id="2330" w:author="Alexandre Marcondes" w:date="2019-07-03T15:20:00Z">
        <w:r w:rsidR="006C401A" w:rsidRPr="004E7DBD" w:rsidDel="00C34023">
          <w:rPr>
            <w:rPrChange w:id="2331" w:author="Alexandre Marcondes" w:date="2019-07-09T18:16:00Z">
              <w:rPr/>
            </w:rPrChange>
          </w:rPr>
          <w:delText>d</w:delText>
        </w:r>
      </w:del>
      <w:r w:rsidR="002D6D59" w:rsidRPr="004E7DBD">
        <w:rPr>
          <w:rPrChange w:id="2332" w:author="Alexandre Marcondes" w:date="2019-07-09T18:16:00Z">
            <w:rPr/>
          </w:rPrChange>
        </w:rPr>
        <w:t xml:space="preserve">a continentalidade inerente ao território da </w:t>
      </w:r>
      <w:del w:id="2333" w:author="Alexandre Marcondes" w:date="2019-07-03T15:20:00Z">
        <w:r w:rsidR="002D6D59" w:rsidRPr="004E7DBD" w:rsidDel="00C34023">
          <w:rPr>
            <w:rPrChange w:id="2334" w:author="Alexandre Marcondes" w:date="2019-07-09T18:16:00Z">
              <w:rPr/>
            </w:rPrChange>
          </w:rPr>
          <w:delText xml:space="preserve">nação </w:delText>
        </w:r>
      </w:del>
      <w:ins w:id="2335" w:author="Alexandre Marcondes" w:date="2019-07-03T15:20:00Z">
        <w:r w:rsidR="00C34023" w:rsidRPr="004E7DBD">
          <w:rPr>
            <w:rPrChange w:id="2336" w:author="Alexandre Marcondes" w:date="2019-07-09T18:16:00Z">
              <w:rPr/>
            </w:rPrChange>
          </w:rPr>
          <w:t>nacional</w:t>
        </w:r>
      </w:ins>
      <w:ins w:id="2337" w:author="Alexandre Marcondes" w:date="2019-07-03T15:21:00Z">
        <w:r w:rsidR="00C34023" w:rsidRPr="004E7DBD">
          <w:rPr>
            <w:rPrChange w:id="2338" w:author="Alexandre Marcondes" w:date="2019-07-09T18:16:00Z">
              <w:rPr/>
            </w:rPrChange>
          </w:rPr>
          <w:t xml:space="preserve"> </w:t>
        </w:r>
      </w:ins>
      <w:r w:rsidR="002D6D59" w:rsidRPr="004E7DBD">
        <w:rPr>
          <w:rPrChange w:id="2339" w:author="Alexandre Marcondes" w:date="2019-07-09T18:16:00Z">
            <w:rPr/>
          </w:rPrChange>
        </w:rPr>
        <w:t xml:space="preserve">e seu desenvolvimento e avanço são historicamente entrelaçados ao progresso </w:t>
      </w:r>
      <w:r w:rsidR="00577D60" w:rsidRPr="004E7DBD">
        <w:rPr>
          <w:rPrChange w:id="2340" w:author="Alexandre Marcondes" w:date="2019-07-09T18:16:00Z">
            <w:rPr/>
          </w:rPrChange>
        </w:rPr>
        <w:t>socioeconômico</w:t>
      </w:r>
      <w:r w:rsidR="002D6D59" w:rsidRPr="004E7DBD">
        <w:rPr>
          <w:rPrChange w:id="2341" w:author="Alexandre Marcondes" w:date="2019-07-09T18:16:00Z">
            <w:rPr/>
          </w:rPrChange>
        </w:rPr>
        <w:t xml:space="preserve"> brasileiro.</w:t>
      </w:r>
      <w:r w:rsidR="00BE0E84" w:rsidRPr="004E7DBD">
        <w:rPr>
          <w:rPrChange w:id="2342" w:author="Alexandre Marcondes" w:date="2019-07-09T18:16:00Z">
            <w:rPr/>
          </w:rPrChange>
        </w:rPr>
        <w:t xml:space="preserve"> O setor é composto por agentes que gerenciam </w:t>
      </w:r>
      <w:del w:id="2343" w:author="Alexandre Marcondes" w:date="2019-07-03T15:21:00Z">
        <w:r w:rsidR="002D6D59" w:rsidRPr="004E7DBD" w:rsidDel="00C34023">
          <w:rPr>
            <w:rPrChange w:id="2344" w:author="Alexandre Marcondes" w:date="2019-07-09T18:16:00Z">
              <w:rPr/>
            </w:rPrChange>
          </w:rPr>
          <w:delText xml:space="preserve">suas </w:delText>
        </w:r>
      </w:del>
      <w:ins w:id="2345" w:author="Alexandre Marcondes" w:date="2019-07-03T15:21:00Z">
        <w:r w:rsidR="00C34023" w:rsidRPr="004E7DBD">
          <w:rPr>
            <w:rPrChange w:id="2346" w:author="Alexandre Marcondes" w:date="2019-07-09T18:16:00Z">
              <w:rPr/>
            </w:rPrChange>
          </w:rPr>
          <w:t xml:space="preserve">as </w:t>
        </w:r>
      </w:ins>
      <w:r w:rsidR="00BE0E84" w:rsidRPr="004E7DBD">
        <w:rPr>
          <w:rPrChange w:id="2347" w:author="Alexandre Marcondes" w:date="2019-07-09T18:16:00Z">
            <w:rPr/>
          </w:rPrChange>
        </w:rPr>
        <w:t>três áreas chave</w:t>
      </w:r>
      <w:r w:rsidR="002D6D59" w:rsidRPr="004E7DBD">
        <w:rPr>
          <w:rPrChange w:id="2348" w:author="Alexandre Marcondes" w:date="2019-07-09T18:16:00Z">
            <w:rPr/>
          </w:rPrChange>
        </w:rPr>
        <w:t>:</w:t>
      </w:r>
      <w:r w:rsidR="00BE0E84" w:rsidRPr="004E7DBD">
        <w:rPr>
          <w:rPrChange w:id="2349" w:author="Alexandre Marcondes" w:date="2019-07-09T18:16:00Z">
            <w:rPr/>
          </w:rPrChange>
        </w:rPr>
        <w:t xml:space="preserve"> geração, transmissão e </w:t>
      </w:r>
      <w:proofErr w:type="gramStart"/>
      <w:r w:rsidR="00BE0E84" w:rsidRPr="004E7DBD">
        <w:rPr>
          <w:rPrChange w:id="2350" w:author="Alexandre Marcondes" w:date="2019-07-09T18:16:00Z">
            <w:rPr/>
          </w:rPrChange>
        </w:rPr>
        <w:t>distribuição.</w:t>
      </w:r>
      <w:proofErr w:type="gramEnd"/>
      <w:del w:id="2351" w:author="Alexandre Marcondes" w:date="2019-07-03T15:21:00Z">
        <w:r w:rsidR="002D6D59" w:rsidRPr="004E7DBD" w:rsidDel="00C34023">
          <w:rPr>
            <w:rPrChange w:id="2352" w:author="Alexandre Marcondes" w:date="2019-07-09T18:16:00Z">
              <w:rPr/>
            </w:rPrChange>
          </w:rPr>
          <w:delText xml:space="preserve"> </w:delText>
        </w:r>
      </w:del>
    </w:p>
    <w:p w:rsidR="00BE0E84" w:rsidRPr="004E7DBD" w:rsidRDefault="00BE0E84" w:rsidP="00BE0E84">
      <w:pPr>
        <w:rPr>
          <w:rPrChange w:id="2353" w:author="Alexandre Marcondes" w:date="2019-07-09T18:16:00Z">
            <w:rPr/>
          </w:rPrChange>
        </w:rPr>
      </w:pPr>
      <w:r w:rsidRPr="004E7DBD">
        <w:rPr>
          <w:rPrChange w:id="2354" w:author="Alexandre Marcondes" w:date="2019-07-09T18:16:00Z">
            <w:rPr/>
          </w:rPrChange>
        </w:rPr>
        <w:t xml:space="preserve">Os agentes de geração produzem a energia que é transportada </w:t>
      </w:r>
      <w:r w:rsidR="00586C88" w:rsidRPr="004E7DBD">
        <w:rPr>
          <w:rPrChange w:id="2355" w:author="Alexandre Marcondes" w:date="2019-07-09T18:16:00Z">
            <w:rPr/>
          </w:rPrChange>
        </w:rPr>
        <w:t xml:space="preserve">para regiões </w:t>
      </w:r>
      <w:r w:rsidRPr="004E7DBD">
        <w:rPr>
          <w:rPrChange w:id="2356" w:author="Alexandre Marcondes" w:date="2019-07-09T18:16:00Z">
            <w:rPr/>
          </w:rPrChange>
        </w:rPr>
        <w:t xml:space="preserve">próximas aos centros urbanos pelos agentes de </w:t>
      </w:r>
      <w:del w:id="2357" w:author="Alexandre Marcondes" w:date="2019-07-03T15:21:00Z">
        <w:r w:rsidRPr="004E7DBD" w:rsidDel="00C34023">
          <w:rPr>
            <w:rPrChange w:id="2358" w:author="Alexandre Marcondes" w:date="2019-07-09T18:16:00Z">
              <w:rPr/>
            </w:rPrChange>
          </w:rPr>
          <w:delText xml:space="preserve">distribuição </w:delText>
        </w:r>
      </w:del>
      <w:ins w:id="2359" w:author="Alexandre Marcondes" w:date="2019-07-03T15:21:00Z">
        <w:r w:rsidR="00C34023" w:rsidRPr="004E7DBD">
          <w:rPr>
            <w:rPrChange w:id="2360" w:author="Alexandre Marcondes" w:date="2019-07-09T18:16:00Z">
              <w:rPr/>
            </w:rPrChange>
          </w:rPr>
          <w:t xml:space="preserve">transmissão </w:t>
        </w:r>
      </w:ins>
      <w:r w:rsidRPr="004E7DBD">
        <w:rPr>
          <w:rPrChange w:id="2361" w:author="Alexandre Marcondes" w:date="2019-07-09T18:16:00Z">
            <w:rPr/>
          </w:rPrChange>
        </w:rPr>
        <w:t xml:space="preserve">e finalmente entregues ao consumidor final pelos agentes de distribuição </w:t>
      </w:r>
      <w:sdt>
        <w:sdtPr>
          <w:rPr>
            <w:rPrChange w:id="2362" w:author="Alexandre Marcondes" w:date="2019-07-09T18:16:00Z">
              <w:rPr/>
            </w:rPrChange>
          </w:rPr>
          <w:id w:val="1264571582"/>
          <w:citation/>
        </w:sdtPr>
        <w:sdtContent>
          <w:r w:rsidR="001F4437" w:rsidRPr="004E7DBD">
            <w:rPr>
              <w:rPrChange w:id="2363" w:author="Alexandre Marcondes" w:date="2019-07-09T18:16:00Z">
                <w:rPr/>
              </w:rPrChange>
            </w:rPr>
            <w:fldChar w:fldCharType="begin"/>
          </w:r>
          <w:r w:rsidR="00B37A42" w:rsidRPr="004E7DBD">
            <w:rPr>
              <w:rPrChange w:id="2364" w:author="Alexandre Marcondes" w:date="2019-07-09T18:16:00Z">
                <w:rPr/>
              </w:rPrChange>
            </w:rPr>
            <w:instrText xml:space="preserve">CITATION ANE19 \l 1046 </w:instrText>
          </w:r>
          <w:r w:rsidR="001F4437" w:rsidRPr="004E7DBD">
            <w:rPr>
              <w:rPrChange w:id="2365" w:author="Alexandre Marcondes" w:date="2019-07-09T18:16:00Z">
                <w:rPr/>
              </w:rPrChange>
            </w:rPr>
            <w:fldChar w:fldCharType="separate"/>
          </w:r>
          <w:r w:rsidR="00FF594D" w:rsidRPr="004E7DBD">
            <w:rPr>
              <w:noProof/>
              <w:rPrChange w:id="2366" w:author="Alexandre Marcondes" w:date="2019-07-09T18:16:00Z">
                <w:rPr>
                  <w:noProof/>
                </w:rPr>
              </w:rPrChange>
            </w:rPr>
            <w:t>(2)</w:t>
          </w:r>
          <w:r w:rsidR="001F4437" w:rsidRPr="004E7DBD">
            <w:rPr>
              <w:rPrChange w:id="2367" w:author="Alexandre Marcondes" w:date="2019-07-09T18:16:00Z">
                <w:rPr/>
              </w:rPrChange>
            </w:rPr>
            <w:fldChar w:fldCharType="end"/>
          </w:r>
        </w:sdtContent>
      </w:sdt>
      <w:r w:rsidRPr="004E7DBD">
        <w:rPr>
          <w:rPrChange w:id="2368" w:author="Alexandre Marcondes" w:date="2019-07-09T18:16:00Z">
            <w:rPr/>
          </w:rPrChange>
        </w:rPr>
        <w:t>. Este intercâmbio de energia é possível devido</w:t>
      </w:r>
      <w:r w:rsidR="008A4137" w:rsidRPr="004E7DBD">
        <w:rPr>
          <w:rPrChange w:id="2369" w:author="Alexandre Marcondes" w:date="2019-07-09T18:16:00Z">
            <w:rPr/>
          </w:rPrChange>
        </w:rPr>
        <w:t xml:space="preserve"> à</w:t>
      </w:r>
      <w:r w:rsidRPr="004E7DBD">
        <w:rPr>
          <w:rPrChange w:id="2370" w:author="Alexandre Marcondes" w:date="2019-07-09T18:16:00Z">
            <w:rPr/>
          </w:rPrChange>
        </w:rPr>
        <w:t xml:space="preserve"> extensa malha de conexão, Sistema Integrado Nacional (SIN), com mais de 100 mil quilômetros de comprimento </w:t>
      </w:r>
      <w:sdt>
        <w:sdtPr>
          <w:rPr>
            <w:rPrChange w:id="2371" w:author="Alexandre Marcondes" w:date="2019-07-09T18:16:00Z">
              <w:rPr/>
            </w:rPrChange>
          </w:rPr>
          <w:id w:val="664905858"/>
          <w:citation/>
        </w:sdtPr>
        <w:sdtContent>
          <w:r w:rsidR="001F4437" w:rsidRPr="004E7DBD">
            <w:rPr>
              <w:rPrChange w:id="2372" w:author="Alexandre Marcondes" w:date="2019-07-09T18:16:00Z">
                <w:rPr/>
              </w:rPrChange>
            </w:rPr>
            <w:fldChar w:fldCharType="begin"/>
          </w:r>
          <w:r w:rsidR="00B37A42" w:rsidRPr="004E7DBD">
            <w:rPr>
              <w:rPrChange w:id="2373" w:author="Alexandre Marcondes" w:date="2019-07-09T18:16:00Z">
                <w:rPr/>
              </w:rPrChange>
            </w:rPr>
            <w:instrText xml:space="preserve">CITATION ANE19 \l 1046 </w:instrText>
          </w:r>
          <w:r w:rsidR="001F4437" w:rsidRPr="004E7DBD">
            <w:rPr>
              <w:rPrChange w:id="2374" w:author="Alexandre Marcondes" w:date="2019-07-09T18:16:00Z">
                <w:rPr/>
              </w:rPrChange>
            </w:rPr>
            <w:fldChar w:fldCharType="separate"/>
          </w:r>
          <w:r w:rsidR="00FF594D" w:rsidRPr="004E7DBD">
            <w:rPr>
              <w:noProof/>
              <w:rPrChange w:id="2375" w:author="Alexandre Marcondes" w:date="2019-07-09T18:16:00Z">
                <w:rPr>
                  <w:noProof/>
                </w:rPr>
              </w:rPrChange>
            </w:rPr>
            <w:t>(2)</w:t>
          </w:r>
          <w:r w:rsidR="001F4437" w:rsidRPr="004E7DBD">
            <w:rPr>
              <w:rPrChange w:id="2376" w:author="Alexandre Marcondes" w:date="2019-07-09T18:16:00Z">
                <w:rPr/>
              </w:rPrChange>
            </w:rPr>
            <w:fldChar w:fldCharType="end"/>
          </w:r>
        </w:sdtContent>
      </w:sdt>
      <w:sdt>
        <w:sdtPr>
          <w:rPr>
            <w:rPrChange w:id="2377" w:author="Alexandre Marcondes" w:date="2019-07-09T18:16:00Z">
              <w:rPr/>
            </w:rPrChange>
          </w:rPr>
          <w:id w:val="412829189"/>
          <w:citation/>
        </w:sdtPr>
        <w:sdtContent>
          <w:r w:rsidR="001F4437" w:rsidRPr="004E7DBD">
            <w:rPr>
              <w:rPrChange w:id="2378" w:author="Alexandre Marcondes" w:date="2019-07-09T18:16:00Z">
                <w:rPr/>
              </w:rPrChange>
            </w:rPr>
            <w:fldChar w:fldCharType="begin"/>
          </w:r>
          <w:r w:rsidR="001F4437" w:rsidRPr="004E7DBD">
            <w:rPr>
              <w:rPrChange w:id="2379" w:author="Alexandre Marcondes" w:date="2019-07-09T18:16:00Z">
                <w:rPr/>
              </w:rPrChange>
            </w:rPr>
            <w:instrText xml:space="preserve"> CITATION ONS19 \l 1046 </w:instrText>
          </w:r>
          <w:r w:rsidR="001F4437" w:rsidRPr="004E7DBD">
            <w:rPr>
              <w:rPrChange w:id="2380" w:author="Alexandre Marcondes" w:date="2019-07-09T18:16:00Z">
                <w:rPr/>
              </w:rPrChange>
            </w:rPr>
            <w:fldChar w:fldCharType="separate"/>
          </w:r>
          <w:r w:rsidR="00FF594D" w:rsidRPr="004E7DBD">
            <w:rPr>
              <w:noProof/>
              <w:rPrChange w:id="2381" w:author="Alexandre Marcondes" w:date="2019-07-09T18:16:00Z">
                <w:rPr>
                  <w:noProof/>
                </w:rPr>
              </w:rPrChange>
            </w:rPr>
            <w:t xml:space="preserve"> (3)</w:t>
          </w:r>
          <w:r w:rsidR="001F4437" w:rsidRPr="004E7DBD">
            <w:rPr>
              <w:rPrChange w:id="2382" w:author="Alexandre Marcondes" w:date="2019-07-09T18:16:00Z">
                <w:rPr/>
              </w:rPrChange>
            </w:rPr>
            <w:fldChar w:fldCharType="end"/>
          </w:r>
        </w:sdtContent>
      </w:sdt>
      <w:r w:rsidRPr="004E7DBD">
        <w:rPr>
          <w:rPrChange w:id="2383" w:author="Alexandre Marcondes" w:date="2019-07-09T18:16:00Z">
            <w:rPr/>
          </w:rPrChange>
        </w:rPr>
        <w:t>.</w:t>
      </w:r>
    </w:p>
    <w:p w:rsidR="00A33129" w:rsidRPr="004E7DBD" w:rsidRDefault="00BE0E84" w:rsidP="00BE0E84">
      <w:pPr>
        <w:rPr>
          <w:rPrChange w:id="2384" w:author="Alexandre Marcondes" w:date="2019-07-09T18:16:00Z">
            <w:rPr/>
          </w:rPrChange>
        </w:rPr>
      </w:pPr>
      <w:r w:rsidRPr="004E7DBD">
        <w:rPr>
          <w:rPrChange w:id="2385" w:author="Alexandre Marcondes" w:date="2019-07-09T18:16:00Z">
            <w:rPr/>
          </w:rPrChange>
        </w:rPr>
        <w:t xml:space="preserve">No ano de 2017, apesar da queda de 1,2 %, o consumo de energia elétrica no Brasil alcançou 467 </w:t>
      </w:r>
      <w:proofErr w:type="spellStart"/>
      <w:proofErr w:type="gramStart"/>
      <w:r w:rsidRPr="004E7DBD">
        <w:rPr>
          <w:rPrChange w:id="2386" w:author="Alexandre Marcondes" w:date="2019-07-09T18:16:00Z">
            <w:rPr/>
          </w:rPrChange>
        </w:rPr>
        <w:t>TWh</w:t>
      </w:r>
      <w:proofErr w:type="spellEnd"/>
      <w:proofErr w:type="gramEnd"/>
      <w:r w:rsidRPr="004E7DBD">
        <w:rPr>
          <w:rPrChange w:id="2387" w:author="Alexandre Marcondes" w:date="2019-07-09T18:16:00Z">
            <w:rPr/>
          </w:rPrChange>
        </w:rPr>
        <w:t xml:space="preserve">, colocando o Brasil entre os 10 maiores consumidores do mundo </w:t>
      </w:r>
      <w:sdt>
        <w:sdtPr>
          <w:rPr>
            <w:rPrChange w:id="2388" w:author="Alexandre Marcondes" w:date="2019-07-09T18:16:00Z">
              <w:rPr/>
            </w:rPrChange>
          </w:rPr>
          <w:id w:val="-2091465016"/>
          <w:citation/>
        </w:sdtPr>
        <w:sdtContent>
          <w:r w:rsidR="001F4437" w:rsidRPr="004E7DBD">
            <w:rPr>
              <w:rPrChange w:id="2389" w:author="Alexandre Marcondes" w:date="2019-07-09T18:16:00Z">
                <w:rPr/>
              </w:rPrChange>
            </w:rPr>
            <w:fldChar w:fldCharType="begin"/>
          </w:r>
          <w:r w:rsidR="003D7318" w:rsidRPr="004E7DBD">
            <w:rPr>
              <w:rPrChange w:id="2390" w:author="Alexandre Marcondes" w:date="2019-07-09T18:16:00Z">
                <w:rPr/>
              </w:rPrChange>
            </w:rPr>
            <w:instrText xml:space="preserve">CITATION EPE18 \l 1046 </w:instrText>
          </w:r>
          <w:r w:rsidR="001F4437" w:rsidRPr="004E7DBD">
            <w:rPr>
              <w:rPrChange w:id="2391" w:author="Alexandre Marcondes" w:date="2019-07-09T18:16:00Z">
                <w:rPr/>
              </w:rPrChange>
            </w:rPr>
            <w:fldChar w:fldCharType="separate"/>
          </w:r>
          <w:r w:rsidR="00FF594D" w:rsidRPr="004E7DBD">
            <w:rPr>
              <w:noProof/>
              <w:rPrChange w:id="2392" w:author="Alexandre Marcondes" w:date="2019-07-09T18:16:00Z">
                <w:rPr>
                  <w:noProof/>
                </w:rPr>
              </w:rPrChange>
            </w:rPr>
            <w:t>(4)</w:t>
          </w:r>
          <w:r w:rsidR="001F4437" w:rsidRPr="004E7DBD">
            <w:rPr>
              <w:rPrChange w:id="2393" w:author="Alexandre Marcondes" w:date="2019-07-09T18:16:00Z">
                <w:rPr/>
              </w:rPrChange>
            </w:rPr>
            <w:fldChar w:fldCharType="end"/>
          </w:r>
        </w:sdtContent>
      </w:sdt>
      <w:r w:rsidRPr="004E7DBD">
        <w:rPr>
          <w:rPrChange w:id="2394" w:author="Alexandre Marcondes" w:date="2019-07-09T18:16:00Z">
            <w:rPr/>
          </w:rPrChange>
        </w:rPr>
        <w:t>. De acordo com o estudo e projeções realizadas</w:t>
      </w:r>
      <w:r w:rsidR="00D373C3" w:rsidRPr="004E7DBD">
        <w:rPr>
          <w:rPrChange w:id="2395" w:author="Alexandre Marcondes" w:date="2019-07-09T18:16:00Z">
            <w:rPr/>
          </w:rPrChange>
        </w:rPr>
        <w:t xml:space="preserve"> </w:t>
      </w:r>
      <w:r w:rsidR="00D32C7A" w:rsidRPr="004E7DBD">
        <w:rPr>
          <w:rPrChange w:id="2396" w:author="Alexandre Marcondes" w:date="2019-07-09T18:16:00Z">
            <w:rPr/>
          </w:rPrChange>
        </w:rPr>
        <w:t xml:space="preserve">pela </w:t>
      </w:r>
      <w:r w:rsidRPr="004E7DBD">
        <w:rPr>
          <w:rPrChange w:id="2397" w:author="Alexandre Marcondes" w:date="2019-07-09T18:16:00Z">
            <w:rPr/>
          </w:rPrChange>
        </w:rPr>
        <w:t xml:space="preserve">Empresa de Pesquisa Energética (EPE) para 2027 o consumo de energia no Brasil está estimado para 744 </w:t>
      </w:r>
      <w:proofErr w:type="spellStart"/>
      <w:proofErr w:type="gramStart"/>
      <w:r w:rsidRPr="004E7DBD">
        <w:rPr>
          <w:rPrChange w:id="2398" w:author="Alexandre Marcondes" w:date="2019-07-09T18:16:00Z">
            <w:rPr/>
          </w:rPrChange>
        </w:rPr>
        <w:t>TWh</w:t>
      </w:r>
      <w:proofErr w:type="spellEnd"/>
      <w:proofErr w:type="gramEnd"/>
      <w:r w:rsidRPr="004E7DBD">
        <w:rPr>
          <w:rPrChange w:id="2399" w:author="Alexandre Marcondes" w:date="2019-07-09T18:16:00Z">
            <w:rPr/>
          </w:rPrChange>
        </w:rPr>
        <w:t xml:space="preserve"> </w:t>
      </w:r>
      <w:sdt>
        <w:sdtPr>
          <w:rPr>
            <w:rPrChange w:id="2400" w:author="Alexandre Marcondes" w:date="2019-07-09T18:16:00Z">
              <w:rPr/>
            </w:rPrChange>
          </w:rPr>
          <w:id w:val="1693028236"/>
          <w:citation/>
        </w:sdtPr>
        <w:sdtContent>
          <w:r w:rsidR="001F4437" w:rsidRPr="004E7DBD">
            <w:rPr>
              <w:rPrChange w:id="2401" w:author="Alexandre Marcondes" w:date="2019-07-09T18:16:00Z">
                <w:rPr/>
              </w:rPrChange>
            </w:rPr>
            <w:fldChar w:fldCharType="begin"/>
          </w:r>
          <w:r w:rsidR="001F4437" w:rsidRPr="004E7DBD">
            <w:rPr>
              <w:rPrChange w:id="2402" w:author="Alexandre Marcondes" w:date="2019-07-09T18:16:00Z">
                <w:rPr/>
              </w:rPrChange>
            </w:rPr>
            <w:instrText xml:space="preserve"> CITATION EPE17 \l 1046 </w:instrText>
          </w:r>
          <w:r w:rsidR="001F4437" w:rsidRPr="004E7DBD">
            <w:rPr>
              <w:rPrChange w:id="2403" w:author="Alexandre Marcondes" w:date="2019-07-09T18:16:00Z">
                <w:rPr/>
              </w:rPrChange>
            </w:rPr>
            <w:fldChar w:fldCharType="separate"/>
          </w:r>
          <w:r w:rsidR="00FF594D" w:rsidRPr="004E7DBD">
            <w:rPr>
              <w:noProof/>
              <w:rPrChange w:id="2404" w:author="Alexandre Marcondes" w:date="2019-07-09T18:16:00Z">
                <w:rPr>
                  <w:noProof/>
                </w:rPr>
              </w:rPrChange>
            </w:rPr>
            <w:t>(5)</w:t>
          </w:r>
          <w:r w:rsidR="001F4437" w:rsidRPr="004E7DBD">
            <w:rPr>
              <w:rPrChange w:id="2405" w:author="Alexandre Marcondes" w:date="2019-07-09T18:16:00Z">
                <w:rPr/>
              </w:rPrChange>
            </w:rPr>
            <w:fldChar w:fldCharType="end"/>
          </w:r>
        </w:sdtContent>
      </w:sdt>
      <w:r w:rsidRPr="004E7DBD">
        <w:rPr>
          <w:rPrChange w:id="2406" w:author="Alexandre Marcondes" w:date="2019-07-09T18:16:00Z">
            <w:rPr/>
          </w:rPrChange>
        </w:rPr>
        <w:t>.</w:t>
      </w:r>
    </w:p>
    <w:p w:rsidR="000D67D1" w:rsidRPr="004E7DBD" w:rsidDel="00C34023" w:rsidRDefault="000D67D1" w:rsidP="00BE0E84">
      <w:pPr>
        <w:rPr>
          <w:del w:id="2407" w:author="Alexandre Marcondes" w:date="2019-07-03T15:27:00Z"/>
          <w:rPrChange w:id="2408" w:author="Alexandre Marcondes" w:date="2019-07-09T18:16:00Z">
            <w:rPr>
              <w:del w:id="2409" w:author="Alexandre Marcondes" w:date="2019-07-03T15:27:00Z"/>
            </w:rPr>
          </w:rPrChange>
        </w:rPr>
      </w:pPr>
      <w:del w:id="2410" w:author="Alexandre Marcondes" w:date="2019-07-03T15:27:00Z">
        <w:r w:rsidRPr="004E7DBD" w:rsidDel="00C34023">
          <w:rPr>
            <w:rPrChange w:id="2411" w:author="Alexandre Marcondes" w:date="2019-07-09T18:16:00Z">
              <w:rPr/>
            </w:rPrChange>
          </w:rPr>
          <w:delText xml:space="preserve">Com um modelo </w:delText>
        </w:r>
        <w:r w:rsidR="00BE0E84" w:rsidRPr="004E7DBD" w:rsidDel="00C34023">
          <w:rPr>
            <w:rPrChange w:id="2412" w:author="Alexandre Marcondes" w:date="2019-07-09T18:16:00Z">
              <w:rPr/>
            </w:rPrChange>
          </w:rPr>
          <w:delText xml:space="preserve">de </w:delText>
        </w:r>
        <w:r w:rsidRPr="004E7DBD" w:rsidDel="00C34023">
          <w:rPr>
            <w:rPrChange w:id="2413" w:author="Alexandre Marcondes" w:date="2019-07-09T18:16:00Z">
              <w:rPr/>
            </w:rPrChange>
          </w:rPr>
          <w:delText>mercado aberto</w:delText>
        </w:r>
        <w:r w:rsidR="00D32C7A" w:rsidRPr="004E7DBD" w:rsidDel="00C34023">
          <w:rPr>
            <w:rPrChange w:id="2414" w:author="Alexandre Marcondes" w:date="2019-07-09T18:16:00Z">
              <w:rPr/>
            </w:rPrChange>
          </w:rPr>
          <w:delText xml:space="preserve"> à</w:delText>
        </w:r>
        <w:r w:rsidRPr="004E7DBD" w:rsidDel="00C34023">
          <w:rPr>
            <w:rPrChange w:id="2415" w:author="Alexandre Marcondes" w:date="2019-07-09T18:16:00Z">
              <w:rPr/>
            </w:rPrChange>
          </w:rPr>
          <w:delText xml:space="preserve"> iniciativa privada</w:delText>
        </w:r>
        <w:r w:rsidR="00C25689" w:rsidRPr="004E7DBD" w:rsidDel="00C34023">
          <w:rPr>
            <w:rPrChange w:id="2416" w:author="Alexandre Marcondes" w:date="2019-07-09T18:16:00Z">
              <w:rPr/>
            </w:rPrChange>
          </w:rPr>
          <w:delText>,</w:delText>
        </w:r>
        <w:r w:rsidRPr="004E7DBD" w:rsidDel="00C34023">
          <w:rPr>
            <w:rPrChange w:id="2417" w:author="Alexandre Marcondes" w:date="2019-07-09T18:16:00Z">
              <w:rPr/>
            </w:rPrChange>
          </w:rPr>
          <w:delText xml:space="preserve"> através de leilões de energia desde 2004, </w:delText>
        </w:r>
        <w:r w:rsidR="00056C23" w:rsidRPr="004E7DBD" w:rsidDel="00C34023">
          <w:rPr>
            <w:rPrChange w:id="2418" w:author="Alexandre Marcondes" w:date="2019-07-09T18:16:00Z">
              <w:rPr/>
            </w:rPrChange>
          </w:rPr>
          <w:delText xml:space="preserve">são </w:delText>
        </w:r>
        <w:r w:rsidRPr="004E7DBD" w:rsidDel="00C34023">
          <w:rPr>
            <w:rPrChange w:id="2419" w:author="Alexandre Marcondes" w:date="2019-07-09T18:16:00Z">
              <w:rPr/>
            </w:rPrChange>
          </w:rPr>
          <w:delText xml:space="preserve">regidos pela </w:delText>
        </w:r>
        <w:r w:rsidR="00BE0E84" w:rsidRPr="004E7DBD" w:rsidDel="00C34023">
          <w:rPr>
            <w:rPrChange w:id="2420" w:author="Alexandre Marcondes" w:date="2019-07-09T18:16:00Z">
              <w:rPr/>
            </w:rPrChange>
          </w:rPr>
          <w:delText>Câmera de Comercialização de Energia Elétrica (CCEE)</w:delText>
        </w:r>
        <w:r w:rsidR="00056C23" w:rsidRPr="004E7DBD" w:rsidDel="00C34023">
          <w:rPr>
            <w:rPrChange w:id="2421" w:author="Alexandre Marcondes" w:date="2019-07-09T18:16:00Z">
              <w:rPr/>
            </w:rPrChange>
          </w:rPr>
          <w:delText xml:space="preserve"> os </w:delText>
        </w:r>
        <w:r w:rsidR="00586C88" w:rsidRPr="004E7DBD" w:rsidDel="00C34023">
          <w:rPr>
            <w:rPrChange w:id="2422" w:author="Alexandre Marcondes" w:date="2019-07-09T18:16:00Z">
              <w:rPr/>
            </w:rPrChange>
          </w:rPr>
          <w:delText>leilõ</w:delText>
        </w:r>
        <w:r w:rsidRPr="004E7DBD" w:rsidDel="00C34023">
          <w:rPr>
            <w:rPrChange w:id="2423" w:author="Alexandre Marcondes" w:date="2019-07-09T18:16:00Z">
              <w:rPr/>
            </w:rPrChange>
          </w:rPr>
          <w:delText>es de energia,</w:delText>
        </w:r>
        <w:r w:rsidR="00056C23" w:rsidRPr="004E7DBD" w:rsidDel="00C34023">
          <w:rPr>
            <w:rPrChange w:id="2424" w:author="Alexandre Marcondes" w:date="2019-07-09T18:16:00Z">
              <w:rPr/>
            </w:rPrChange>
          </w:rPr>
          <w:delText xml:space="preserve"> onde os participantes</w:delText>
        </w:r>
        <w:r w:rsidRPr="004E7DBD" w:rsidDel="00C34023">
          <w:rPr>
            <w:rPrChange w:id="2425" w:author="Alexandre Marcondes" w:date="2019-07-09T18:16:00Z">
              <w:rPr/>
            </w:rPrChange>
          </w:rPr>
          <w:delText>, devem optar</w:delText>
        </w:r>
        <w:r w:rsidR="00215C39" w:rsidRPr="004E7DBD" w:rsidDel="00C34023">
          <w:rPr>
            <w:rPrChange w:id="2426" w:author="Alexandre Marcondes" w:date="2019-07-09T18:16:00Z">
              <w:rPr/>
            </w:rPrChange>
          </w:rPr>
          <w:delText xml:space="preserve"> pela</w:delText>
        </w:r>
        <w:r w:rsidRPr="004E7DBD" w:rsidDel="00C34023">
          <w:rPr>
            <w:rPrChange w:id="2427" w:author="Alexandre Marcondes" w:date="2019-07-09T18:16:00Z">
              <w:rPr/>
            </w:rPrChange>
          </w:rPr>
          <w:delText xml:space="preserve"> </w:delText>
        </w:r>
        <w:r w:rsidR="00215C39" w:rsidRPr="004E7DBD" w:rsidDel="00C34023">
          <w:rPr>
            <w:rPrChange w:id="2428" w:author="Alexandre Marcondes" w:date="2019-07-09T18:16:00Z">
              <w:rPr/>
            </w:rPrChange>
          </w:rPr>
          <w:delText>prática</w:delText>
        </w:r>
        <w:r w:rsidRPr="004E7DBD" w:rsidDel="00C34023">
          <w:rPr>
            <w:rPrChange w:id="2429" w:author="Alexandre Marcondes" w:date="2019-07-09T18:16:00Z">
              <w:rPr/>
            </w:rPrChange>
          </w:rPr>
          <w:delText xml:space="preserve"> do menor preço</w:delText>
        </w:r>
        <w:r w:rsidR="00BE0E84" w:rsidRPr="004E7DBD" w:rsidDel="00C34023">
          <w:rPr>
            <w:rPrChange w:id="2430" w:author="Alexandre Marcondes" w:date="2019-07-09T18:16:00Z">
              <w:rPr/>
            </w:rPrChange>
          </w:rPr>
          <w:delText xml:space="preserve">. </w:delText>
        </w:r>
        <w:r w:rsidRPr="004E7DBD" w:rsidDel="00C34023">
          <w:rPr>
            <w:rPrChange w:id="2431" w:author="Alexandre Marcondes" w:date="2019-07-09T18:16:00Z">
              <w:rPr/>
            </w:rPrChange>
          </w:rPr>
          <w:delText xml:space="preserve">Concessionárias de energia são comumente os compradores e os agentes responsáveis pela distribuição de energia proveniente de localidades próximas a centros urbanos, até a residência do consumidor final ou de clientes de </w:delText>
        </w:r>
        <w:r w:rsidR="00056C23" w:rsidRPr="004E7DBD" w:rsidDel="00C34023">
          <w:rPr>
            <w:rPrChange w:id="2432" w:author="Alexandre Marcondes" w:date="2019-07-09T18:16:00Z">
              <w:rPr/>
            </w:rPrChange>
          </w:rPr>
          <w:delText>maior</w:delText>
        </w:r>
        <w:r w:rsidRPr="004E7DBD" w:rsidDel="00C34023">
          <w:rPr>
            <w:rPrChange w:id="2433" w:author="Alexandre Marcondes" w:date="2019-07-09T18:16:00Z">
              <w:rPr/>
            </w:rPrChange>
          </w:rPr>
          <w:delText xml:space="preserve"> demanda</w:delText>
        </w:r>
        <w:r w:rsidR="00E00E8E" w:rsidRPr="004E7DBD" w:rsidDel="00C34023">
          <w:rPr>
            <w:rPrChange w:id="2434" w:author="Alexandre Marcondes" w:date="2019-07-09T18:16:00Z">
              <w:rPr/>
            </w:rPrChange>
          </w:rPr>
          <w:delText xml:space="preserve"> </w:delText>
        </w:r>
      </w:del>
      <w:customXmlDelRangeStart w:id="2435" w:author="Alexandre Marcondes" w:date="2019-07-03T15:27:00Z"/>
      <w:sdt>
        <w:sdtPr>
          <w:rPr>
            <w:rPrChange w:id="2436" w:author="Alexandre Marcondes" w:date="2019-07-09T18:16:00Z">
              <w:rPr/>
            </w:rPrChange>
          </w:rPr>
          <w:id w:val="290633524"/>
          <w:citation/>
        </w:sdtPr>
        <w:sdtContent>
          <w:customXmlDelRangeEnd w:id="2435"/>
          <w:del w:id="2437" w:author="Alexandre Marcondes" w:date="2019-07-03T15:27:00Z">
            <w:r w:rsidR="00E00E8E" w:rsidRPr="004E7DBD" w:rsidDel="00C34023">
              <w:rPr>
                <w:rPrChange w:id="2438" w:author="Alexandre Marcondes" w:date="2019-07-09T18:16:00Z">
                  <w:rPr/>
                </w:rPrChange>
              </w:rPr>
              <w:fldChar w:fldCharType="begin"/>
            </w:r>
            <w:r w:rsidR="00E00E8E" w:rsidRPr="004E7DBD" w:rsidDel="00C34023">
              <w:rPr>
                <w:rPrChange w:id="2439" w:author="Alexandre Marcondes" w:date="2019-07-09T18:16:00Z">
                  <w:rPr/>
                </w:rPrChange>
              </w:rPr>
              <w:delInstrText xml:space="preserve"> CITATION CCE19 \l 1046 </w:delInstrText>
            </w:r>
            <w:r w:rsidR="00E00E8E" w:rsidRPr="004E7DBD" w:rsidDel="00C34023">
              <w:rPr>
                <w:rPrChange w:id="2440" w:author="Alexandre Marcondes" w:date="2019-07-09T18:16:00Z">
                  <w:rPr/>
                </w:rPrChange>
              </w:rPr>
              <w:fldChar w:fldCharType="separate"/>
            </w:r>
            <w:r w:rsidR="00FF594D" w:rsidRPr="004E7DBD" w:rsidDel="00C34023">
              <w:rPr>
                <w:noProof/>
                <w:rPrChange w:id="2441" w:author="Alexandre Marcondes" w:date="2019-07-09T18:16:00Z">
                  <w:rPr>
                    <w:noProof/>
                  </w:rPr>
                </w:rPrChange>
              </w:rPr>
              <w:delText>(6)</w:delText>
            </w:r>
            <w:r w:rsidR="00E00E8E" w:rsidRPr="004E7DBD" w:rsidDel="00C34023">
              <w:rPr>
                <w:rPrChange w:id="2442" w:author="Alexandre Marcondes" w:date="2019-07-09T18:16:00Z">
                  <w:rPr/>
                </w:rPrChange>
              </w:rPr>
              <w:fldChar w:fldCharType="end"/>
            </w:r>
          </w:del>
          <w:customXmlDelRangeStart w:id="2443" w:author="Alexandre Marcondes" w:date="2019-07-03T15:27:00Z"/>
        </w:sdtContent>
      </w:sdt>
      <w:customXmlDelRangeEnd w:id="2443"/>
      <w:del w:id="2444" w:author="Alexandre Marcondes" w:date="2019-07-03T15:27:00Z">
        <w:r w:rsidRPr="004E7DBD" w:rsidDel="00C34023">
          <w:rPr>
            <w:rPrChange w:id="2445" w:author="Alexandre Marcondes" w:date="2019-07-09T18:16:00Z">
              <w:rPr/>
            </w:rPrChange>
          </w:rPr>
          <w:delText>.</w:delText>
        </w:r>
      </w:del>
    </w:p>
    <w:p w:rsidR="00B80450" w:rsidRPr="004E7DBD" w:rsidRDefault="000D67D1" w:rsidP="00025E01">
      <w:pPr>
        <w:rPr>
          <w:rPrChange w:id="2446" w:author="Alexandre Marcondes" w:date="2019-07-09T18:16:00Z">
            <w:rPr/>
          </w:rPrChange>
        </w:rPr>
      </w:pPr>
      <w:r w:rsidRPr="004E7DBD">
        <w:rPr>
          <w:rPrChange w:id="2447" w:author="Alexandre Marcondes" w:date="2019-07-09T18:16:00Z">
            <w:rPr/>
          </w:rPrChange>
        </w:rPr>
        <w:t xml:space="preserve">Considerando a importância da energia elétrica no </w:t>
      </w:r>
      <w:r w:rsidR="00A33129" w:rsidRPr="004E7DBD">
        <w:rPr>
          <w:rPrChange w:id="2448" w:author="Alexandre Marcondes" w:date="2019-07-09T18:16:00Z">
            <w:rPr/>
          </w:rPrChange>
        </w:rPr>
        <w:t xml:space="preserve">desenvolvimento </w:t>
      </w:r>
      <w:r w:rsidR="00C25689" w:rsidRPr="004E7DBD">
        <w:rPr>
          <w:rPrChange w:id="2449" w:author="Alexandre Marcondes" w:date="2019-07-09T18:16:00Z">
            <w:rPr/>
          </w:rPrChange>
        </w:rPr>
        <w:t>do</w:t>
      </w:r>
      <w:r w:rsidR="00A33129" w:rsidRPr="004E7DBD">
        <w:rPr>
          <w:rPrChange w:id="2450" w:author="Alexandre Marcondes" w:date="2019-07-09T18:16:00Z">
            <w:rPr/>
          </w:rPrChange>
        </w:rPr>
        <w:t xml:space="preserve"> país</w:t>
      </w:r>
      <w:r w:rsidRPr="004E7DBD">
        <w:rPr>
          <w:rPrChange w:id="2451" w:author="Alexandre Marcondes" w:date="2019-07-09T18:16:00Z">
            <w:rPr/>
          </w:rPrChange>
        </w:rPr>
        <w:t xml:space="preserve"> e um aumento previsto nos</w:t>
      </w:r>
      <w:r w:rsidR="00A33129" w:rsidRPr="004E7DBD">
        <w:rPr>
          <w:rPrChange w:id="2452" w:author="Alexandre Marcondes" w:date="2019-07-09T18:16:00Z">
            <w:rPr/>
          </w:rPrChange>
        </w:rPr>
        <w:t xml:space="preserve"> anos que seguem, </w:t>
      </w:r>
      <w:del w:id="2453" w:author="Alexandre Marcondes" w:date="2019-07-03T15:27:00Z">
        <w:r w:rsidR="00A33129" w:rsidRPr="004E7DBD" w:rsidDel="00C34023">
          <w:rPr>
            <w:rPrChange w:id="2454" w:author="Alexandre Marcondes" w:date="2019-07-09T18:16:00Z">
              <w:rPr/>
            </w:rPrChange>
          </w:rPr>
          <w:delText>s</w:delText>
        </w:r>
        <w:r w:rsidR="00025E01" w:rsidRPr="004E7DBD" w:rsidDel="00C34023">
          <w:rPr>
            <w:rPrChange w:id="2455" w:author="Alexandre Marcondes" w:date="2019-07-09T18:16:00Z">
              <w:rPr/>
            </w:rPrChange>
          </w:rPr>
          <w:delText>eu</w:delText>
        </w:r>
        <w:r w:rsidR="00A33129" w:rsidRPr="004E7DBD" w:rsidDel="00C34023">
          <w:rPr>
            <w:rPrChange w:id="2456" w:author="Alexandre Marcondes" w:date="2019-07-09T18:16:00Z">
              <w:rPr/>
            </w:rPrChange>
          </w:rPr>
          <w:delText xml:space="preserve"> </w:delText>
        </w:r>
      </w:del>
      <w:ins w:id="2457" w:author="Alexandre Marcondes" w:date="2019-07-03T15:27:00Z">
        <w:r w:rsidR="00C34023" w:rsidRPr="004E7DBD">
          <w:rPr>
            <w:rPrChange w:id="2458" w:author="Alexandre Marcondes" w:date="2019-07-09T18:16:00Z">
              <w:rPr/>
            </w:rPrChange>
          </w:rPr>
          <w:t xml:space="preserve">o </w:t>
        </w:r>
      </w:ins>
      <w:r w:rsidR="00025E01" w:rsidRPr="004E7DBD">
        <w:rPr>
          <w:rPrChange w:id="2459" w:author="Alexandre Marcondes" w:date="2019-07-09T18:16:00Z">
            <w:rPr/>
          </w:rPrChange>
        </w:rPr>
        <w:t xml:space="preserve">funcionamento contínuo </w:t>
      </w:r>
      <w:r w:rsidR="00A33129" w:rsidRPr="004E7DBD">
        <w:rPr>
          <w:rPrChange w:id="2460" w:author="Alexandre Marcondes" w:date="2019-07-09T18:16:00Z">
            <w:rPr/>
          </w:rPrChange>
        </w:rPr>
        <w:t>e integridade são</w:t>
      </w:r>
      <w:r w:rsidR="00453E36" w:rsidRPr="004E7DBD">
        <w:rPr>
          <w:rPrChange w:id="2461" w:author="Alexandre Marcondes" w:date="2019-07-09T18:16:00Z">
            <w:rPr/>
          </w:rPrChange>
        </w:rPr>
        <w:t>, portanto</w:t>
      </w:r>
      <w:r w:rsidRPr="004E7DBD">
        <w:rPr>
          <w:rPrChange w:id="2462" w:author="Alexandre Marcondes" w:date="2019-07-09T18:16:00Z">
            <w:rPr/>
          </w:rPrChange>
        </w:rPr>
        <w:t>,</w:t>
      </w:r>
      <w:r w:rsidR="00A33129" w:rsidRPr="004E7DBD">
        <w:rPr>
          <w:rPrChange w:id="2463" w:author="Alexandre Marcondes" w:date="2019-07-09T18:16:00Z">
            <w:rPr/>
          </w:rPrChange>
        </w:rPr>
        <w:t xml:space="preserve"> fatores de preocupação estatal</w:t>
      </w:r>
      <w:r w:rsidR="00056C23" w:rsidRPr="004E7DBD">
        <w:rPr>
          <w:rPrChange w:id="2464" w:author="Alexandre Marcondes" w:date="2019-07-09T18:16:00Z">
            <w:rPr/>
          </w:rPrChange>
        </w:rPr>
        <w:t xml:space="preserve"> que</w:t>
      </w:r>
      <w:r w:rsidR="00C25689" w:rsidRPr="004E7DBD">
        <w:rPr>
          <w:rPrChange w:id="2465" w:author="Alexandre Marcondes" w:date="2019-07-09T18:16:00Z">
            <w:rPr/>
          </w:rPrChange>
        </w:rPr>
        <w:t xml:space="preserve"> na</w:t>
      </w:r>
      <w:r w:rsidRPr="004E7DBD">
        <w:rPr>
          <w:rPrChange w:id="2466" w:author="Alexandre Marcondes" w:date="2019-07-09T18:16:00Z">
            <w:rPr/>
          </w:rPrChange>
        </w:rPr>
        <w:t xml:space="preserve"> </w:t>
      </w:r>
      <w:r w:rsidR="00215C39" w:rsidRPr="004E7DBD">
        <w:rPr>
          <w:rPrChange w:id="2467" w:author="Alexandre Marcondes" w:date="2019-07-09T18:16:00Z">
            <w:rPr/>
          </w:rPrChange>
        </w:rPr>
        <w:t>prática</w:t>
      </w:r>
      <w:r w:rsidR="00C25689" w:rsidRPr="004E7DBD">
        <w:rPr>
          <w:rPrChange w:id="2468" w:author="Alexandre Marcondes" w:date="2019-07-09T18:16:00Z">
            <w:rPr/>
          </w:rPrChange>
        </w:rPr>
        <w:t xml:space="preserve"> toma</w:t>
      </w:r>
      <w:r w:rsidRPr="004E7DBD">
        <w:rPr>
          <w:rPrChange w:id="2469" w:author="Alexandre Marcondes" w:date="2019-07-09T18:16:00Z">
            <w:rPr/>
          </w:rPrChange>
        </w:rPr>
        <w:t xml:space="preserve"> </w:t>
      </w:r>
      <w:r w:rsidR="00577D60" w:rsidRPr="004E7DBD">
        <w:rPr>
          <w:rPrChange w:id="2470" w:author="Alexandre Marcondes" w:date="2019-07-09T18:16:00Z">
            <w:rPr/>
          </w:rPrChange>
        </w:rPr>
        <w:t>forma através de</w:t>
      </w:r>
      <w:r w:rsidRPr="004E7DBD">
        <w:rPr>
          <w:rPrChange w:id="2471" w:author="Alexandre Marcondes" w:date="2019-07-09T18:16:00Z">
            <w:rPr/>
          </w:rPrChange>
        </w:rPr>
        <w:t xml:space="preserve"> ações</w:t>
      </w:r>
      <w:r w:rsidR="002D6D59" w:rsidRPr="004E7DBD">
        <w:rPr>
          <w:rPrChange w:id="2472" w:author="Alexandre Marcondes" w:date="2019-07-09T18:16:00Z">
            <w:rPr/>
          </w:rPrChange>
        </w:rPr>
        <w:t xml:space="preserve"> regulatórias</w:t>
      </w:r>
      <w:r w:rsidRPr="004E7DBD">
        <w:rPr>
          <w:rPrChange w:id="2473" w:author="Alexandre Marcondes" w:date="2019-07-09T18:16:00Z">
            <w:rPr/>
          </w:rPrChange>
        </w:rPr>
        <w:t xml:space="preserve"> de</w:t>
      </w:r>
      <w:r w:rsidR="00C25689" w:rsidRPr="004E7DBD">
        <w:rPr>
          <w:rPrChange w:id="2474" w:author="Alexandre Marcondes" w:date="2019-07-09T18:16:00Z">
            <w:rPr/>
          </w:rPrChange>
        </w:rPr>
        <w:t xml:space="preserve"> </w:t>
      </w:r>
      <w:r w:rsidR="00453E36" w:rsidRPr="004E7DBD">
        <w:rPr>
          <w:rPrChange w:id="2475" w:author="Alexandre Marcondes" w:date="2019-07-09T18:16:00Z">
            <w:rPr/>
          </w:rPrChange>
        </w:rPr>
        <w:t>agências</w:t>
      </w:r>
      <w:r w:rsidR="00C25689" w:rsidRPr="004E7DBD">
        <w:rPr>
          <w:rPrChange w:id="2476" w:author="Alexandre Marcondes" w:date="2019-07-09T18:16:00Z">
            <w:rPr/>
          </w:rPrChange>
        </w:rPr>
        <w:t xml:space="preserve"> </w:t>
      </w:r>
      <w:r w:rsidR="00A33129" w:rsidRPr="004E7DBD">
        <w:rPr>
          <w:rPrChange w:id="2477" w:author="Alexandre Marcondes" w:date="2019-07-09T18:16:00Z">
            <w:rPr/>
          </w:rPrChange>
        </w:rPr>
        <w:t xml:space="preserve">tal como a </w:t>
      </w:r>
      <w:r w:rsidR="00215C39" w:rsidRPr="004E7DBD">
        <w:rPr>
          <w:rPrChange w:id="2478" w:author="Alexandre Marcondes" w:date="2019-07-09T18:16:00Z">
            <w:rPr/>
          </w:rPrChange>
        </w:rPr>
        <w:t>Agência</w:t>
      </w:r>
      <w:r w:rsidR="00A33129" w:rsidRPr="004E7DBD">
        <w:rPr>
          <w:rPrChange w:id="2479" w:author="Alexandre Marcondes" w:date="2019-07-09T18:16:00Z">
            <w:rPr/>
          </w:rPrChange>
        </w:rPr>
        <w:t xml:space="preserve"> Nacional de Energia Elétrica (AN</w:t>
      </w:r>
      <w:r w:rsidR="00BE0E84" w:rsidRPr="004E7DBD">
        <w:rPr>
          <w:rPrChange w:id="2480" w:author="Alexandre Marcondes" w:date="2019-07-09T18:16:00Z">
            <w:rPr/>
          </w:rPrChange>
        </w:rPr>
        <w:t>E</w:t>
      </w:r>
      <w:r w:rsidR="00A33129" w:rsidRPr="004E7DBD">
        <w:rPr>
          <w:rPrChange w:id="2481" w:author="Alexandre Marcondes" w:date="2019-07-09T18:16:00Z">
            <w:rPr/>
          </w:rPrChange>
        </w:rPr>
        <w:t xml:space="preserve">EL). </w:t>
      </w:r>
      <w:r w:rsidR="005D2E7A" w:rsidRPr="004E7DBD">
        <w:rPr>
          <w:rPrChange w:id="2482" w:author="Alexandre Marcondes" w:date="2019-07-09T18:16:00Z">
            <w:rPr/>
          </w:rPrChange>
        </w:rPr>
        <w:t>Para assegurar a qualidade da distribuição de energia pode-se destacar</w:t>
      </w:r>
      <w:r w:rsidR="00577D60" w:rsidRPr="004E7DBD">
        <w:rPr>
          <w:rPrChange w:id="2483" w:author="Alexandre Marcondes" w:date="2019-07-09T18:16:00Z">
            <w:rPr/>
          </w:rPrChange>
        </w:rPr>
        <w:t xml:space="preserve"> o uso pela ANEEL de </w:t>
      </w:r>
      <w:r w:rsidR="005D2E7A" w:rsidRPr="004E7DBD">
        <w:rPr>
          <w:rPrChange w:id="2484" w:author="Alexandre Marcondes" w:date="2019-07-09T18:16:00Z">
            <w:rPr/>
          </w:rPrChange>
        </w:rPr>
        <w:t xml:space="preserve">dois indicadores o DEC (Duração Equivalente de </w:t>
      </w:r>
      <w:r w:rsidR="00C4235C" w:rsidRPr="004E7DBD">
        <w:rPr>
          <w:rPrChange w:id="2485" w:author="Alexandre Marcondes" w:date="2019-07-09T18:16:00Z">
            <w:rPr/>
          </w:rPrChange>
        </w:rPr>
        <w:t xml:space="preserve">Interrupção </w:t>
      </w:r>
      <w:r w:rsidR="005D2E7A" w:rsidRPr="004E7DBD">
        <w:rPr>
          <w:rPrChange w:id="2486" w:author="Alexandre Marcondes" w:date="2019-07-09T18:16:00Z">
            <w:rPr/>
          </w:rPrChange>
        </w:rPr>
        <w:t>por Unidade</w:t>
      </w:r>
      <w:r w:rsidR="00D373C3" w:rsidRPr="004E7DBD">
        <w:rPr>
          <w:rPrChange w:id="2487" w:author="Alexandre Marcondes" w:date="2019-07-09T18:16:00Z">
            <w:rPr/>
          </w:rPrChange>
        </w:rPr>
        <w:t xml:space="preserve"> </w:t>
      </w:r>
      <w:r w:rsidR="00C4235C" w:rsidRPr="004E7DBD">
        <w:rPr>
          <w:rPrChange w:id="2488" w:author="Alexandre Marcondes" w:date="2019-07-09T18:16:00Z">
            <w:rPr/>
          </w:rPrChange>
        </w:rPr>
        <w:t>Consumidora</w:t>
      </w:r>
      <w:r w:rsidR="005D2E7A" w:rsidRPr="004E7DBD">
        <w:rPr>
          <w:rPrChange w:id="2489" w:author="Alexandre Marcondes" w:date="2019-07-09T18:16:00Z">
            <w:rPr/>
          </w:rPrChange>
        </w:rPr>
        <w:t>), e o FEC (Frequência Equivalente de Interrupção por Unidade Consumidora), que medem</w:t>
      </w:r>
      <w:r w:rsidR="00FB5FC0" w:rsidRPr="004E7DBD">
        <w:rPr>
          <w:rPrChange w:id="2490" w:author="Alexandre Marcondes" w:date="2019-07-09T18:16:00Z">
            <w:rPr/>
          </w:rPrChange>
        </w:rPr>
        <w:t>, respectivamente,</w:t>
      </w:r>
      <w:r w:rsidR="005D2E7A" w:rsidRPr="004E7DBD">
        <w:rPr>
          <w:rPrChange w:id="2491" w:author="Alexandre Marcondes" w:date="2019-07-09T18:16:00Z">
            <w:rPr/>
          </w:rPrChange>
        </w:rPr>
        <w:t xml:space="preserve"> a duração e frequência de interrupções de energia</w:t>
      </w:r>
      <w:sdt>
        <w:sdtPr>
          <w:rPr>
            <w:rPrChange w:id="2492" w:author="Alexandre Marcondes" w:date="2019-07-09T18:16:00Z">
              <w:rPr/>
            </w:rPrChange>
          </w:rPr>
          <w:id w:val="-820114713"/>
          <w:citation/>
        </w:sdtPr>
        <w:sdtContent>
          <w:r w:rsidR="00E00E8E" w:rsidRPr="004E7DBD">
            <w:rPr>
              <w:rPrChange w:id="2493" w:author="Alexandre Marcondes" w:date="2019-07-09T18:16:00Z">
                <w:rPr/>
              </w:rPrChange>
            </w:rPr>
            <w:fldChar w:fldCharType="begin"/>
          </w:r>
          <w:r w:rsidR="00E00E8E" w:rsidRPr="004E7DBD">
            <w:rPr>
              <w:rPrChange w:id="2494" w:author="Alexandre Marcondes" w:date="2019-07-09T18:16:00Z">
                <w:rPr/>
              </w:rPrChange>
            </w:rPr>
            <w:instrText xml:space="preserve"> CITATION ANE09 \l 1046 </w:instrText>
          </w:r>
          <w:r w:rsidR="00E00E8E" w:rsidRPr="004E7DBD">
            <w:rPr>
              <w:rPrChange w:id="2495" w:author="Alexandre Marcondes" w:date="2019-07-09T18:16:00Z">
                <w:rPr/>
              </w:rPrChange>
            </w:rPr>
            <w:fldChar w:fldCharType="separate"/>
          </w:r>
          <w:r w:rsidR="00FF594D" w:rsidRPr="004E7DBD">
            <w:rPr>
              <w:noProof/>
              <w:rPrChange w:id="2496" w:author="Alexandre Marcondes" w:date="2019-07-09T18:16:00Z">
                <w:rPr>
                  <w:noProof/>
                </w:rPr>
              </w:rPrChange>
            </w:rPr>
            <w:t xml:space="preserve"> (7)</w:t>
          </w:r>
          <w:r w:rsidR="00E00E8E" w:rsidRPr="004E7DBD">
            <w:rPr>
              <w:rPrChange w:id="2497" w:author="Alexandre Marcondes" w:date="2019-07-09T18:16:00Z">
                <w:rPr/>
              </w:rPrChange>
            </w:rPr>
            <w:fldChar w:fldCharType="end"/>
          </w:r>
        </w:sdtContent>
      </w:sdt>
      <w:proofErr w:type="gramStart"/>
      <w:ins w:id="2498" w:author="Alexandre Marcondes" w:date="2019-07-03T15:32:00Z">
        <w:r w:rsidR="006A0EE1" w:rsidRPr="004E7DBD">
          <w:rPr>
            <w:rPrChange w:id="2499" w:author="Alexandre Marcondes" w:date="2019-07-09T18:16:00Z">
              <w:rPr/>
            </w:rPrChange>
          </w:rPr>
          <w:t>.</w:t>
        </w:r>
      </w:ins>
      <w:proofErr w:type="gramEnd"/>
      <w:del w:id="2500" w:author="Alexandre Marcondes" w:date="2019-07-03T15:32:00Z">
        <w:r w:rsidR="005D2E7A" w:rsidRPr="004E7DBD" w:rsidDel="006A0EE1">
          <w:rPr>
            <w:rPrChange w:id="2501" w:author="Alexandre Marcondes" w:date="2019-07-09T18:16:00Z">
              <w:rPr/>
            </w:rPrChange>
          </w:rPr>
          <w:delText>.</w:delText>
        </w:r>
      </w:del>
      <w:del w:id="2502" w:author="Alexandre Marcondes" w:date="2019-07-03T15:28:00Z">
        <w:r w:rsidR="005D2E7A" w:rsidRPr="004E7DBD" w:rsidDel="00C34023">
          <w:rPr>
            <w:rPrChange w:id="2503" w:author="Alexandre Marcondes" w:date="2019-07-09T18:16:00Z">
              <w:rPr/>
            </w:rPrChange>
          </w:rPr>
          <w:delText xml:space="preserve"> </w:delText>
        </w:r>
      </w:del>
    </w:p>
    <w:p w:rsidR="00BE0E84" w:rsidRPr="004E7DBD" w:rsidRDefault="00BE0E84" w:rsidP="00025E01">
      <w:pPr>
        <w:rPr>
          <w:rPrChange w:id="2504" w:author="Alexandre Marcondes" w:date="2019-07-09T18:16:00Z">
            <w:rPr/>
          </w:rPrChange>
        </w:rPr>
      </w:pPr>
      <w:r w:rsidRPr="004E7DBD">
        <w:rPr>
          <w:rPrChange w:id="2505" w:author="Alexandre Marcondes" w:date="2019-07-09T18:16:00Z">
            <w:rPr/>
          </w:rPrChange>
        </w:rPr>
        <w:t xml:space="preserve">Como parte integrante do sistema de distribuição, as concessionárias são </w:t>
      </w:r>
      <w:r w:rsidR="00056C23" w:rsidRPr="004E7DBD">
        <w:rPr>
          <w:rPrChange w:id="2506" w:author="Alexandre Marcondes" w:date="2019-07-09T18:16:00Z">
            <w:rPr/>
          </w:rPrChange>
        </w:rPr>
        <w:t>responsáveis</w:t>
      </w:r>
      <w:r w:rsidRPr="004E7DBD">
        <w:rPr>
          <w:rPrChange w:id="2507" w:author="Alexandre Marcondes" w:date="2019-07-09T18:16:00Z">
            <w:rPr/>
          </w:rPrChange>
        </w:rPr>
        <w:t xml:space="preserve"> pela redução da tensão das linhas de transmissão</w:t>
      </w:r>
      <w:del w:id="2508" w:author="Alexandre Marcondes" w:date="2019-07-03T15:30:00Z">
        <w:r w:rsidR="00C25689" w:rsidRPr="004E7DBD" w:rsidDel="006A0EE1">
          <w:rPr>
            <w:rPrChange w:id="2509" w:author="Alexandre Marcondes" w:date="2019-07-09T18:16:00Z">
              <w:rPr/>
            </w:rPrChange>
          </w:rPr>
          <w:delText xml:space="preserve"> para</w:delText>
        </w:r>
        <w:r w:rsidRPr="004E7DBD" w:rsidDel="006A0EE1">
          <w:rPr>
            <w:rPrChange w:id="2510" w:author="Alexandre Marcondes" w:date="2019-07-09T18:16:00Z">
              <w:rPr/>
            </w:rPrChange>
          </w:rPr>
          <w:delText xml:space="preserve"> </w:delText>
        </w:r>
        <w:r w:rsidR="00056C23" w:rsidRPr="004E7DBD" w:rsidDel="006A0EE1">
          <w:rPr>
            <w:rPrChange w:id="2511" w:author="Alexandre Marcondes" w:date="2019-07-09T18:16:00Z">
              <w:rPr/>
            </w:rPrChange>
          </w:rPr>
          <w:delText>n</w:delText>
        </w:r>
        <w:r w:rsidR="002D6D59" w:rsidRPr="004E7DBD" w:rsidDel="006A0EE1">
          <w:rPr>
            <w:rPrChange w:id="2512" w:author="Alexandre Marcondes" w:date="2019-07-09T18:16:00Z">
              <w:rPr/>
            </w:rPrChange>
          </w:rPr>
          <w:delText>íveis</w:delText>
        </w:r>
        <w:r w:rsidR="00056C23" w:rsidRPr="004E7DBD" w:rsidDel="006A0EE1">
          <w:rPr>
            <w:rPrChange w:id="2513" w:author="Alexandre Marcondes" w:date="2019-07-09T18:16:00Z">
              <w:rPr/>
            </w:rPrChange>
          </w:rPr>
          <w:delText xml:space="preserve"> </w:delText>
        </w:r>
        <w:r w:rsidR="002D6D59" w:rsidRPr="004E7DBD" w:rsidDel="006A0EE1">
          <w:rPr>
            <w:rPrChange w:id="2514" w:author="Alexandre Marcondes" w:date="2019-07-09T18:16:00Z">
              <w:rPr/>
            </w:rPrChange>
          </w:rPr>
          <w:delText xml:space="preserve">residenciais </w:delText>
        </w:r>
        <w:r w:rsidR="00056C23" w:rsidRPr="004E7DBD" w:rsidDel="006A0EE1">
          <w:rPr>
            <w:rPrChange w:id="2515" w:author="Alexandre Marcondes" w:date="2019-07-09T18:16:00Z">
              <w:rPr/>
            </w:rPrChange>
          </w:rPr>
          <w:delText>entre 127 e 220 V</w:delText>
        </w:r>
      </w:del>
      <w:r w:rsidRPr="004E7DBD">
        <w:rPr>
          <w:rPrChange w:id="2516" w:author="Alexandre Marcondes" w:date="2019-07-09T18:16:00Z">
            <w:rPr/>
          </w:rPrChange>
        </w:rPr>
        <w:t>.</w:t>
      </w:r>
      <w:r w:rsidR="00056C23" w:rsidRPr="004E7DBD">
        <w:rPr>
          <w:rPrChange w:id="2517" w:author="Alexandre Marcondes" w:date="2019-07-09T18:16:00Z">
            <w:rPr/>
          </w:rPrChange>
        </w:rPr>
        <w:t xml:space="preserve"> </w:t>
      </w:r>
      <w:r w:rsidR="00FB5FC0" w:rsidRPr="004E7DBD">
        <w:rPr>
          <w:rPrChange w:id="2518" w:author="Alexandre Marcondes" w:date="2019-07-09T18:16:00Z">
            <w:rPr/>
          </w:rPrChange>
        </w:rPr>
        <w:t xml:space="preserve">Essa </w:t>
      </w:r>
      <w:r w:rsidR="00056C23" w:rsidRPr="004E7DBD">
        <w:rPr>
          <w:rPrChange w:id="2519" w:author="Alexandre Marcondes" w:date="2019-07-09T18:16:00Z">
            <w:rPr/>
          </w:rPrChange>
        </w:rPr>
        <w:t xml:space="preserve">conversão </w:t>
      </w:r>
      <w:r w:rsidR="002D6D59" w:rsidRPr="004E7DBD">
        <w:rPr>
          <w:rPrChange w:id="2520" w:author="Alexandre Marcondes" w:date="2019-07-09T18:16:00Z">
            <w:rPr/>
          </w:rPrChange>
        </w:rPr>
        <w:t>ocorre</w:t>
      </w:r>
      <w:r w:rsidR="00056C23" w:rsidRPr="004E7DBD">
        <w:rPr>
          <w:rPrChange w:id="2521" w:author="Alexandre Marcondes" w:date="2019-07-09T18:16:00Z">
            <w:rPr/>
          </w:rPrChange>
        </w:rPr>
        <w:t xml:space="preserve"> em</w:t>
      </w:r>
      <w:r w:rsidRPr="004E7DBD">
        <w:rPr>
          <w:rPrChange w:id="2522" w:author="Alexandre Marcondes" w:date="2019-07-09T18:16:00Z">
            <w:rPr/>
          </w:rPrChange>
        </w:rPr>
        <w:t xml:space="preserve"> subestações </w:t>
      </w:r>
      <w:r w:rsidR="00056C23" w:rsidRPr="004E7DBD">
        <w:rPr>
          <w:rPrChange w:id="2523" w:author="Alexandre Marcondes" w:date="2019-07-09T18:16:00Z">
            <w:rPr/>
          </w:rPrChange>
        </w:rPr>
        <w:t xml:space="preserve">que </w:t>
      </w:r>
      <w:r w:rsidRPr="004E7DBD">
        <w:rPr>
          <w:rPrChange w:id="2524" w:author="Alexandre Marcondes" w:date="2019-07-09T18:16:00Z">
            <w:rPr/>
          </w:rPrChange>
        </w:rPr>
        <w:t>são</w:t>
      </w:r>
      <w:r w:rsidR="00586C88" w:rsidRPr="004E7DBD">
        <w:rPr>
          <w:rPrChange w:id="2525" w:author="Alexandre Marcondes" w:date="2019-07-09T18:16:00Z">
            <w:rPr/>
          </w:rPrChange>
        </w:rPr>
        <w:t xml:space="preserve"> instalações que agrupam</w:t>
      </w:r>
      <w:r w:rsidR="00C25689" w:rsidRPr="004E7DBD">
        <w:rPr>
          <w:rPrChange w:id="2526" w:author="Alexandre Marcondes" w:date="2019-07-09T18:16:00Z">
            <w:rPr/>
          </w:rPrChange>
        </w:rPr>
        <w:t xml:space="preserve"> o conjunto de equipamentos necessários</w:t>
      </w:r>
      <w:r w:rsidR="00FB5FC0" w:rsidRPr="004E7DBD">
        <w:rPr>
          <w:rPrChange w:id="2527" w:author="Alexandre Marcondes" w:date="2019-07-09T18:16:00Z">
            <w:rPr/>
          </w:rPrChange>
        </w:rPr>
        <w:t xml:space="preserve"> à</w:t>
      </w:r>
      <w:r w:rsidR="00C25689" w:rsidRPr="004E7DBD">
        <w:rPr>
          <w:rPrChange w:id="2528" w:author="Alexandre Marcondes" w:date="2019-07-09T18:16:00Z">
            <w:rPr/>
          </w:rPrChange>
        </w:rPr>
        <w:t xml:space="preserve"> execução d</w:t>
      </w:r>
      <w:ins w:id="2529" w:author="Alexandre Marcondes" w:date="2019-07-03T15:30:00Z">
        <w:r w:rsidR="006A0EE1" w:rsidRPr="004E7DBD">
          <w:rPr>
            <w:rPrChange w:id="2530" w:author="Alexandre Marcondes" w:date="2019-07-09T18:16:00Z">
              <w:rPr/>
            </w:rPrChange>
          </w:rPr>
          <w:t xml:space="preserve">a </w:t>
        </w:r>
      </w:ins>
      <w:del w:id="2531" w:author="Alexandre Marcondes" w:date="2019-07-03T15:30:00Z">
        <w:r w:rsidR="00C25689" w:rsidRPr="004E7DBD" w:rsidDel="006A0EE1">
          <w:rPr>
            <w:rPrChange w:id="2532" w:author="Alexandre Marcondes" w:date="2019-07-09T18:16:00Z">
              <w:rPr/>
            </w:rPrChange>
          </w:rPr>
          <w:delText xml:space="preserve">e sua </w:delText>
        </w:r>
      </w:del>
      <w:r w:rsidR="00C25689" w:rsidRPr="004E7DBD">
        <w:rPr>
          <w:rPrChange w:id="2533" w:author="Alexandre Marcondes" w:date="2019-07-09T18:16:00Z">
            <w:rPr/>
          </w:rPrChange>
        </w:rPr>
        <w:t>função</w:t>
      </w:r>
      <w:r w:rsidR="00056C23" w:rsidRPr="004E7DBD">
        <w:rPr>
          <w:rPrChange w:id="2534" w:author="Alexandre Marcondes" w:date="2019-07-09T18:16:00Z">
            <w:rPr/>
          </w:rPrChange>
        </w:rPr>
        <w:t xml:space="preserve">. </w:t>
      </w:r>
      <w:del w:id="2535" w:author="Alexandre Marcondes" w:date="2019-07-03T15:30:00Z">
        <w:r w:rsidR="00056C23" w:rsidRPr="004E7DBD" w:rsidDel="006A0EE1">
          <w:rPr>
            <w:rPrChange w:id="2536" w:author="Alexandre Marcondes" w:date="2019-07-09T18:16:00Z">
              <w:rPr/>
            </w:rPrChange>
          </w:rPr>
          <w:delText xml:space="preserve">Sua </w:delText>
        </w:r>
      </w:del>
      <w:ins w:id="2537" w:author="Alexandre Marcondes" w:date="2019-07-03T15:30:00Z">
        <w:r w:rsidR="006A0EE1" w:rsidRPr="004E7DBD">
          <w:rPr>
            <w:rPrChange w:id="2538" w:author="Alexandre Marcondes" w:date="2019-07-09T18:16:00Z">
              <w:rPr/>
            </w:rPrChange>
          </w:rPr>
          <w:t xml:space="preserve">A </w:t>
        </w:r>
      </w:ins>
      <w:r w:rsidR="00056C23" w:rsidRPr="004E7DBD">
        <w:rPr>
          <w:rPrChange w:id="2539" w:author="Alexandre Marcondes" w:date="2019-07-09T18:16:00Z">
            <w:rPr/>
          </w:rPrChange>
        </w:rPr>
        <w:t>manutenção</w:t>
      </w:r>
      <w:r w:rsidR="002D6D59" w:rsidRPr="004E7DBD">
        <w:rPr>
          <w:rPrChange w:id="2540" w:author="Alexandre Marcondes" w:date="2019-07-09T18:16:00Z">
            <w:rPr/>
          </w:rPrChange>
        </w:rPr>
        <w:t xml:space="preserve"> e </w:t>
      </w:r>
      <w:r w:rsidR="00215C39" w:rsidRPr="004E7DBD">
        <w:rPr>
          <w:rPrChange w:id="2541" w:author="Alexandre Marcondes" w:date="2019-07-09T18:16:00Z">
            <w:rPr/>
          </w:rPrChange>
        </w:rPr>
        <w:t>contínuo</w:t>
      </w:r>
      <w:r w:rsidR="002D6D59" w:rsidRPr="004E7DBD">
        <w:rPr>
          <w:rPrChange w:id="2542" w:author="Alexandre Marcondes" w:date="2019-07-09T18:16:00Z">
            <w:rPr/>
          </w:rPrChange>
        </w:rPr>
        <w:t xml:space="preserve"> melhoramento</w:t>
      </w:r>
      <w:r w:rsidR="00056C23" w:rsidRPr="004E7DBD">
        <w:rPr>
          <w:rPrChange w:id="2543" w:author="Alexandre Marcondes" w:date="2019-07-09T18:16:00Z">
            <w:rPr/>
          </w:rPrChange>
        </w:rPr>
        <w:t xml:space="preserve"> </w:t>
      </w:r>
      <w:r w:rsidR="002D6D59" w:rsidRPr="004E7DBD">
        <w:rPr>
          <w:rPrChange w:id="2544" w:author="Alexandre Marcondes" w:date="2019-07-09T18:16:00Z">
            <w:rPr/>
          </w:rPrChange>
        </w:rPr>
        <w:t>são</w:t>
      </w:r>
      <w:r w:rsidR="00056C23" w:rsidRPr="004E7DBD">
        <w:rPr>
          <w:rPrChange w:id="2545" w:author="Alexandre Marcondes" w:date="2019-07-09T18:16:00Z">
            <w:rPr/>
          </w:rPrChange>
        </w:rPr>
        <w:t xml:space="preserve"> de responsabilidade da</w:t>
      </w:r>
      <w:r w:rsidR="00586C88" w:rsidRPr="004E7DBD">
        <w:rPr>
          <w:rPrChange w:id="2546" w:author="Alexandre Marcondes" w:date="2019-07-09T18:16:00Z">
            <w:rPr/>
          </w:rPrChange>
        </w:rPr>
        <w:t>s</w:t>
      </w:r>
      <w:r w:rsidR="00056C23" w:rsidRPr="004E7DBD">
        <w:rPr>
          <w:rPrChange w:id="2547" w:author="Alexandre Marcondes" w:date="2019-07-09T18:16:00Z">
            <w:rPr/>
          </w:rPrChange>
        </w:rPr>
        <w:t xml:space="preserve"> </w:t>
      </w:r>
      <w:r w:rsidR="00215C39" w:rsidRPr="004E7DBD">
        <w:rPr>
          <w:rPrChange w:id="2548" w:author="Alexandre Marcondes" w:date="2019-07-09T18:16:00Z">
            <w:rPr/>
          </w:rPrChange>
        </w:rPr>
        <w:t>concessionárias</w:t>
      </w:r>
      <w:r w:rsidR="00056C23" w:rsidRPr="004E7DBD">
        <w:rPr>
          <w:rPrChange w:id="2549" w:author="Alexandre Marcondes" w:date="2019-07-09T18:16:00Z">
            <w:rPr/>
          </w:rPrChange>
        </w:rPr>
        <w:t xml:space="preserve"> e as faltas</w:t>
      </w:r>
      <w:r w:rsidR="00C25689" w:rsidRPr="004E7DBD">
        <w:rPr>
          <w:rPrChange w:id="2550" w:author="Alexandre Marcondes" w:date="2019-07-09T18:16:00Z">
            <w:rPr/>
          </w:rPrChange>
        </w:rPr>
        <w:t xml:space="preserve"> e prejuízos </w:t>
      </w:r>
      <w:r w:rsidR="00C25689" w:rsidRPr="004E7DBD">
        <w:rPr>
          <w:rPrChange w:id="2551" w:author="Alexandre Marcondes" w:date="2019-07-09T18:16:00Z">
            <w:rPr/>
          </w:rPrChange>
        </w:rPr>
        <w:lastRenderedPageBreak/>
        <w:t>gerad</w:t>
      </w:r>
      <w:r w:rsidR="00586C88" w:rsidRPr="004E7DBD">
        <w:rPr>
          <w:rPrChange w:id="2552" w:author="Alexandre Marcondes" w:date="2019-07-09T18:16:00Z">
            <w:rPr/>
          </w:rPrChange>
        </w:rPr>
        <w:t>o</w:t>
      </w:r>
      <w:r w:rsidR="00C25689" w:rsidRPr="004E7DBD">
        <w:rPr>
          <w:rPrChange w:id="2553" w:author="Alexandre Marcondes" w:date="2019-07-09T18:16:00Z">
            <w:rPr/>
          </w:rPrChange>
        </w:rPr>
        <w:t xml:space="preserve">s ao </w:t>
      </w:r>
      <w:r w:rsidR="00586C88" w:rsidRPr="004E7DBD">
        <w:rPr>
          <w:rPrChange w:id="2554" w:author="Alexandre Marcondes" w:date="2019-07-09T18:16:00Z">
            <w:rPr/>
          </w:rPrChange>
        </w:rPr>
        <w:t>consumidor</w:t>
      </w:r>
      <w:r w:rsidR="00C25689" w:rsidRPr="004E7DBD">
        <w:rPr>
          <w:rPrChange w:id="2555" w:author="Alexandre Marcondes" w:date="2019-07-09T18:16:00Z">
            <w:rPr/>
          </w:rPrChange>
        </w:rPr>
        <w:t xml:space="preserve"> decorrente do seu </w:t>
      </w:r>
      <w:del w:id="2556" w:author="Alexandre Marcondes" w:date="2019-07-03T15:30:00Z">
        <w:r w:rsidR="00C25689" w:rsidRPr="004E7DBD" w:rsidDel="006A0EE1">
          <w:rPr>
            <w:rPrChange w:id="2557" w:author="Alexandre Marcondes" w:date="2019-07-09T18:16:00Z">
              <w:rPr/>
            </w:rPrChange>
          </w:rPr>
          <w:delText>mal</w:delText>
        </w:r>
      </w:del>
      <w:ins w:id="2558" w:author="Alexandre Marcondes" w:date="2019-07-03T15:30:00Z">
        <w:r w:rsidR="006A0EE1" w:rsidRPr="004E7DBD">
          <w:rPr>
            <w:rPrChange w:id="2559" w:author="Alexandre Marcondes" w:date="2019-07-09T18:16:00Z">
              <w:rPr/>
            </w:rPrChange>
          </w:rPr>
          <w:t>mau</w:t>
        </w:r>
      </w:ins>
      <w:r w:rsidR="00C25689" w:rsidRPr="004E7DBD">
        <w:rPr>
          <w:rPrChange w:id="2560" w:author="Alexandre Marcondes" w:date="2019-07-09T18:16:00Z">
            <w:rPr/>
          </w:rPrChange>
        </w:rPr>
        <w:t xml:space="preserve"> </w:t>
      </w:r>
      <w:r w:rsidR="00586C88" w:rsidRPr="004E7DBD">
        <w:rPr>
          <w:rPrChange w:id="2561" w:author="Alexandre Marcondes" w:date="2019-07-09T18:16:00Z">
            <w:rPr/>
          </w:rPrChange>
        </w:rPr>
        <w:t>funcionamento</w:t>
      </w:r>
      <w:r w:rsidR="00577D60" w:rsidRPr="004E7DBD">
        <w:rPr>
          <w:rPrChange w:id="2562" w:author="Alexandre Marcondes" w:date="2019-07-09T18:16:00Z">
            <w:rPr/>
          </w:rPrChange>
        </w:rPr>
        <w:t>,</w:t>
      </w:r>
      <w:r w:rsidR="00C25689" w:rsidRPr="004E7DBD">
        <w:rPr>
          <w:rPrChange w:id="2563" w:author="Alexandre Marcondes" w:date="2019-07-09T18:16:00Z">
            <w:rPr/>
          </w:rPrChange>
        </w:rPr>
        <w:t xml:space="preserve"> são</w:t>
      </w:r>
      <w:r w:rsidR="00577D60" w:rsidRPr="004E7DBD">
        <w:rPr>
          <w:rPrChange w:id="2564" w:author="Alexandre Marcondes" w:date="2019-07-09T18:16:00Z">
            <w:rPr/>
          </w:rPrChange>
        </w:rPr>
        <w:t xml:space="preserve"> monitorado</w:t>
      </w:r>
      <w:r w:rsidR="00056C23" w:rsidRPr="004E7DBD">
        <w:rPr>
          <w:rPrChange w:id="2565" w:author="Alexandre Marcondes" w:date="2019-07-09T18:16:00Z">
            <w:rPr/>
          </w:rPrChange>
        </w:rPr>
        <w:t>s</w:t>
      </w:r>
      <w:r w:rsidR="005D2E7A" w:rsidRPr="004E7DBD">
        <w:rPr>
          <w:rPrChange w:id="2566" w:author="Alexandre Marcondes" w:date="2019-07-09T18:16:00Z">
            <w:rPr/>
          </w:rPrChange>
        </w:rPr>
        <w:t xml:space="preserve"> e fiscalizados</w:t>
      </w:r>
      <w:r w:rsidR="00056C23" w:rsidRPr="004E7DBD">
        <w:rPr>
          <w:rPrChange w:id="2567" w:author="Alexandre Marcondes" w:date="2019-07-09T18:16:00Z">
            <w:rPr/>
          </w:rPrChange>
        </w:rPr>
        <w:t xml:space="preserve"> pela ANEEL através de análise de indicadores.</w:t>
      </w:r>
    </w:p>
    <w:p w:rsidR="00BE0E84" w:rsidRPr="004E7DBD" w:rsidRDefault="00BE0E84" w:rsidP="00025E01">
      <w:pPr>
        <w:rPr>
          <w:rPrChange w:id="2568" w:author="Alexandre Marcondes" w:date="2019-07-09T18:16:00Z">
            <w:rPr/>
          </w:rPrChange>
        </w:rPr>
      </w:pPr>
      <w:r w:rsidRPr="004E7DBD">
        <w:rPr>
          <w:rPrChange w:id="2569" w:author="Alexandre Marcondes" w:date="2019-07-09T18:16:00Z">
            <w:rPr/>
          </w:rPrChange>
        </w:rPr>
        <w:t xml:space="preserve">O Brasil conta com </w:t>
      </w:r>
      <w:r w:rsidR="00C25689" w:rsidRPr="004E7DBD">
        <w:rPr>
          <w:rPrChange w:id="2570" w:author="Alexandre Marcondes" w:date="2019-07-09T18:16:00Z">
            <w:rPr/>
          </w:rPrChange>
        </w:rPr>
        <w:t>mais</w:t>
      </w:r>
      <w:r w:rsidRPr="004E7DBD">
        <w:rPr>
          <w:rPrChange w:id="2571" w:author="Alexandre Marcondes" w:date="2019-07-09T18:16:00Z">
            <w:rPr/>
          </w:rPrChange>
        </w:rPr>
        <w:t xml:space="preserve"> de 63 concessionárias de energia</w:t>
      </w:r>
      <w:r w:rsidR="005D2E7A" w:rsidRPr="004E7DBD">
        <w:rPr>
          <w:rPrChange w:id="2572" w:author="Alexandre Marcondes" w:date="2019-07-09T18:16:00Z">
            <w:rPr/>
          </w:rPrChange>
        </w:rPr>
        <w:t xml:space="preserve"> elétrica</w:t>
      </w:r>
      <w:sdt>
        <w:sdtPr>
          <w:rPr>
            <w:rPrChange w:id="2573" w:author="Alexandre Marcondes" w:date="2019-07-09T18:16:00Z">
              <w:rPr/>
            </w:rPrChange>
          </w:rPr>
          <w:id w:val="-921111788"/>
          <w:citation/>
        </w:sdtPr>
        <w:sdtContent>
          <w:r w:rsidR="00E00E8E" w:rsidRPr="004E7DBD">
            <w:rPr>
              <w:rPrChange w:id="2574" w:author="Alexandre Marcondes" w:date="2019-07-09T18:16:00Z">
                <w:rPr/>
              </w:rPrChange>
            </w:rPr>
            <w:fldChar w:fldCharType="begin"/>
          </w:r>
          <w:r w:rsidR="00E00E8E" w:rsidRPr="004E7DBD">
            <w:rPr>
              <w:rPrChange w:id="2575" w:author="Alexandre Marcondes" w:date="2019-07-09T18:16:00Z">
                <w:rPr/>
              </w:rPrChange>
            </w:rPr>
            <w:instrText xml:space="preserve"> CITATION ANE09 \l 1046 </w:instrText>
          </w:r>
          <w:r w:rsidR="00E00E8E" w:rsidRPr="004E7DBD">
            <w:rPr>
              <w:rPrChange w:id="2576" w:author="Alexandre Marcondes" w:date="2019-07-09T18:16:00Z">
                <w:rPr/>
              </w:rPrChange>
            </w:rPr>
            <w:fldChar w:fldCharType="separate"/>
          </w:r>
          <w:r w:rsidR="00FF594D" w:rsidRPr="004E7DBD">
            <w:rPr>
              <w:noProof/>
              <w:rPrChange w:id="2577" w:author="Alexandre Marcondes" w:date="2019-07-09T18:16:00Z">
                <w:rPr>
                  <w:noProof/>
                </w:rPr>
              </w:rPrChange>
            </w:rPr>
            <w:t xml:space="preserve"> (7)</w:t>
          </w:r>
          <w:r w:rsidR="00E00E8E" w:rsidRPr="004E7DBD">
            <w:rPr>
              <w:rPrChange w:id="2578" w:author="Alexandre Marcondes" w:date="2019-07-09T18:16:00Z">
                <w:rPr/>
              </w:rPrChange>
            </w:rPr>
            <w:fldChar w:fldCharType="end"/>
          </w:r>
        </w:sdtContent>
      </w:sdt>
      <w:r w:rsidRPr="004E7DBD">
        <w:rPr>
          <w:rPrChange w:id="2579" w:author="Alexandre Marcondes" w:date="2019-07-09T18:16:00Z">
            <w:rPr/>
          </w:rPrChange>
        </w:rPr>
        <w:t xml:space="preserve">, e dentre elas a </w:t>
      </w:r>
      <w:r w:rsidR="00056C23" w:rsidRPr="004E7DBD">
        <w:rPr>
          <w:rPrChange w:id="2580" w:author="Alexandre Marcondes" w:date="2019-07-09T18:16:00Z">
            <w:rPr/>
          </w:rPrChange>
        </w:rPr>
        <w:t>Companhia</w:t>
      </w:r>
      <w:r w:rsidRPr="004E7DBD">
        <w:rPr>
          <w:rPrChange w:id="2581" w:author="Alexandre Marcondes" w:date="2019-07-09T18:16:00Z">
            <w:rPr/>
          </w:rPrChange>
        </w:rPr>
        <w:t xml:space="preserve"> de Eletricidade P</w:t>
      </w:r>
      <w:r w:rsidR="00056C23" w:rsidRPr="004E7DBD">
        <w:rPr>
          <w:rPrChange w:id="2582" w:author="Alexandre Marcondes" w:date="2019-07-09T18:16:00Z">
            <w:rPr/>
          </w:rPrChange>
        </w:rPr>
        <w:t>aranaense</w:t>
      </w:r>
      <w:r w:rsidR="00577D60" w:rsidRPr="004E7DBD">
        <w:rPr>
          <w:rPrChange w:id="2583" w:author="Alexandre Marcondes" w:date="2019-07-09T18:16:00Z">
            <w:rPr/>
          </w:rPrChange>
        </w:rPr>
        <w:t xml:space="preserve"> (COPEL)</w:t>
      </w:r>
      <w:r w:rsidR="00056C23" w:rsidRPr="004E7DBD">
        <w:rPr>
          <w:rPrChange w:id="2584" w:author="Alexandre Marcondes" w:date="2019-07-09T18:16:00Z">
            <w:rPr/>
          </w:rPrChange>
        </w:rPr>
        <w:t xml:space="preserve"> resolve por investir em um projeto de pesquisa de caráter experimental para o aumento da confiabilidade dos planos de manutenção preditiva dos equipamentos que compõe suas subestações. Substituindo o processo manual de </w:t>
      </w:r>
      <w:r w:rsidR="002D6D59" w:rsidRPr="004E7DBD">
        <w:rPr>
          <w:rPrChange w:id="2585" w:author="Alexandre Marcondes" w:date="2019-07-09T18:16:00Z">
            <w:rPr/>
          </w:rPrChange>
        </w:rPr>
        <w:t>coleta</w:t>
      </w:r>
      <w:r w:rsidR="00C25689" w:rsidRPr="004E7DBD">
        <w:rPr>
          <w:rPrChange w:id="2586" w:author="Alexandre Marcondes" w:date="2019-07-09T18:16:00Z">
            <w:rPr/>
          </w:rPrChange>
        </w:rPr>
        <w:t xml:space="preserve"> de </w:t>
      </w:r>
      <w:del w:id="2587" w:author="Alexandre Marcondes" w:date="2019-07-03T15:36:00Z">
        <w:r w:rsidR="00C25689" w:rsidRPr="004E7DBD" w:rsidDel="006A0EE1">
          <w:rPr>
            <w:rPrChange w:id="2588" w:author="Alexandre Marcondes" w:date="2019-07-09T18:16:00Z">
              <w:rPr/>
            </w:rPrChange>
          </w:rPr>
          <w:delText xml:space="preserve">fotos </w:delText>
        </w:r>
      </w:del>
      <w:ins w:id="2589" w:author="Alexandre Marcondes" w:date="2019-07-03T15:36:00Z">
        <w:r w:rsidR="006A0EE1" w:rsidRPr="004E7DBD">
          <w:rPr>
            <w:rPrChange w:id="2590" w:author="Alexandre Marcondes" w:date="2019-07-09T18:16:00Z">
              <w:rPr/>
            </w:rPrChange>
          </w:rPr>
          <w:t xml:space="preserve">imagens </w:t>
        </w:r>
      </w:ins>
      <w:del w:id="2591" w:author="Alexandre Marcondes" w:date="2019-07-03T15:36:00Z">
        <w:r w:rsidR="00586C88" w:rsidRPr="004E7DBD" w:rsidDel="006A0EE1">
          <w:rPr>
            <w:rPrChange w:id="2592" w:author="Alexandre Marcondes" w:date="2019-07-09T18:16:00Z">
              <w:rPr/>
            </w:rPrChange>
          </w:rPr>
          <w:delText>térmicas</w:delText>
        </w:r>
        <w:r w:rsidR="00C25689" w:rsidRPr="004E7DBD" w:rsidDel="006A0EE1">
          <w:rPr>
            <w:rPrChange w:id="2593" w:author="Alexandre Marcondes" w:date="2019-07-09T18:16:00Z">
              <w:rPr/>
            </w:rPrChange>
          </w:rPr>
          <w:delText xml:space="preserve"> </w:delText>
        </w:r>
      </w:del>
      <w:ins w:id="2594" w:author="Alexandre Marcondes" w:date="2019-07-03T15:36:00Z">
        <w:r w:rsidR="006A0EE1" w:rsidRPr="004E7DBD">
          <w:rPr>
            <w:rPrChange w:id="2595" w:author="Alexandre Marcondes" w:date="2019-07-09T18:16:00Z">
              <w:rPr/>
            </w:rPrChange>
          </w:rPr>
          <w:t xml:space="preserve">termográficas </w:t>
        </w:r>
      </w:ins>
      <w:r w:rsidR="00C25689" w:rsidRPr="004E7DBD">
        <w:rPr>
          <w:rPrChange w:id="2596" w:author="Alexandre Marcondes" w:date="2019-07-09T18:16:00Z">
            <w:rPr/>
          </w:rPrChange>
        </w:rPr>
        <w:t>de equipamentos</w:t>
      </w:r>
      <w:r w:rsidR="00586C88" w:rsidRPr="004E7DBD">
        <w:rPr>
          <w:rPrChange w:id="2597" w:author="Alexandre Marcondes" w:date="2019-07-09T18:16:00Z">
            <w:rPr/>
          </w:rPrChange>
        </w:rPr>
        <w:t xml:space="preserve"> para </w:t>
      </w:r>
      <w:r w:rsidR="00577D60" w:rsidRPr="004E7DBD">
        <w:rPr>
          <w:rPrChange w:id="2598" w:author="Alexandre Marcondes" w:date="2019-07-09T18:16:00Z">
            <w:rPr/>
          </w:rPrChange>
        </w:rPr>
        <w:t xml:space="preserve">posterior </w:t>
      </w:r>
      <w:r w:rsidR="00586C88" w:rsidRPr="004E7DBD">
        <w:rPr>
          <w:rPrChange w:id="2599" w:author="Alexandre Marcondes" w:date="2019-07-09T18:16:00Z">
            <w:rPr/>
          </w:rPrChange>
        </w:rPr>
        <w:t>análise de danos</w:t>
      </w:r>
      <w:r w:rsidR="00577D60" w:rsidRPr="004E7DBD">
        <w:rPr>
          <w:rPrChange w:id="2600" w:author="Alexandre Marcondes" w:date="2019-07-09T18:16:00Z">
            <w:rPr/>
          </w:rPrChange>
        </w:rPr>
        <w:t>,</w:t>
      </w:r>
      <w:r w:rsidR="00C25689" w:rsidRPr="004E7DBD">
        <w:rPr>
          <w:rPrChange w:id="2601" w:author="Alexandre Marcondes" w:date="2019-07-09T18:16:00Z">
            <w:rPr/>
          </w:rPrChange>
        </w:rPr>
        <w:t xml:space="preserve"> por um sistema de</w:t>
      </w:r>
      <w:r w:rsidR="00586C88" w:rsidRPr="004E7DBD">
        <w:rPr>
          <w:rPrChange w:id="2602" w:author="Alexandre Marcondes" w:date="2019-07-09T18:16:00Z">
            <w:rPr/>
          </w:rPrChange>
        </w:rPr>
        <w:t xml:space="preserve"> geração e execução de rotas de inspeção adaptativas</w:t>
      </w:r>
      <w:r w:rsidR="00C25689" w:rsidRPr="004E7DBD">
        <w:rPr>
          <w:rPrChange w:id="2603" w:author="Alexandre Marcondes" w:date="2019-07-09T18:16:00Z">
            <w:rPr/>
          </w:rPrChange>
        </w:rPr>
        <w:t xml:space="preserve"> </w:t>
      </w:r>
      <w:r w:rsidR="00586C88" w:rsidRPr="004E7DBD">
        <w:rPr>
          <w:rPrChange w:id="2604" w:author="Alexandre Marcondes" w:date="2019-07-09T18:16:00Z">
            <w:rPr/>
          </w:rPrChange>
        </w:rPr>
        <w:t>guiadas por um Veículo Aéreo Não T</w:t>
      </w:r>
      <w:r w:rsidR="00C25689" w:rsidRPr="004E7DBD">
        <w:rPr>
          <w:rPrChange w:id="2605" w:author="Alexandre Marcondes" w:date="2019-07-09T18:16:00Z">
            <w:rPr/>
          </w:rPrChange>
        </w:rPr>
        <w:t>ripulado (VANT)</w:t>
      </w:r>
      <w:r w:rsidR="00586C88" w:rsidRPr="004E7DBD">
        <w:rPr>
          <w:rPrChange w:id="2606" w:author="Alexandre Marcondes" w:date="2019-07-09T18:16:00Z">
            <w:rPr/>
          </w:rPrChange>
        </w:rPr>
        <w:t>,</w:t>
      </w:r>
      <w:r w:rsidR="00C25689" w:rsidRPr="004E7DBD">
        <w:rPr>
          <w:rPrChange w:id="2607" w:author="Alexandre Marcondes" w:date="2019-07-09T18:16:00Z">
            <w:rPr/>
          </w:rPrChange>
        </w:rPr>
        <w:t xml:space="preserve"> </w:t>
      </w:r>
      <w:r w:rsidR="00586C88" w:rsidRPr="004E7DBD">
        <w:rPr>
          <w:rPrChange w:id="2608" w:author="Alexandre Marcondes" w:date="2019-07-09T18:16:00Z">
            <w:rPr/>
          </w:rPrChange>
        </w:rPr>
        <w:t xml:space="preserve">a COPEL espera </w:t>
      </w:r>
      <w:r w:rsidR="002D6D59" w:rsidRPr="004E7DBD">
        <w:rPr>
          <w:rPrChange w:id="2609" w:author="Alexandre Marcondes" w:date="2019-07-09T18:16:00Z">
            <w:rPr/>
          </w:rPrChange>
        </w:rPr>
        <w:t xml:space="preserve">obter uma melhoria </w:t>
      </w:r>
      <w:r w:rsidR="00C25689" w:rsidRPr="004E7DBD">
        <w:rPr>
          <w:rPrChange w:id="2610" w:author="Alexandre Marcondes" w:date="2019-07-09T18:16:00Z">
            <w:rPr/>
          </w:rPrChange>
        </w:rPr>
        <w:t>nos seus indicadores</w:t>
      </w:r>
      <w:r w:rsidR="005D2E7A" w:rsidRPr="004E7DBD">
        <w:rPr>
          <w:rPrChange w:id="2611" w:author="Alexandre Marcondes" w:date="2019-07-09T18:16:00Z">
            <w:rPr/>
          </w:rPrChange>
        </w:rPr>
        <w:t xml:space="preserve"> DEC e FEC</w:t>
      </w:r>
      <w:r w:rsidR="002D6D59" w:rsidRPr="004E7DBD">
        <w:rPr>
          <w:rPrChange w:id="2612" w:author="Alexandre Marcondes" w:date="2019-07-09T18:16:00Z">
            <w:rPr/>
          </w:rPrChange>
        </w:rPr>
        <w:t>, redução de gastos com deslocamento de equipes</w:t>
      </w:r>
      <w:r w:rsidR="005D2E7A" w:rsidRPr="004E7DBD">
        <w:rPr>
          <w:rPrChange w:id="2613" w:author="Alexandre Marcondes" w:date="2019-07-09T18:16:00Z">
            <w:rPr/>
          </w:rPrChange>
        </w:rPr>
        <w:t xml:space="preserve"> de inspeção</w:t>
      </w:r>
      <w:r w:rsidR="00586C88" w:rsidRPr="004E7DBD">
        <w:rPr>
          <w:rPrChange w:id="2614" w:author="Alexandre Marcondes" w:date="2019-07-09T18:16:00Z">
            <w:rPr/>
          </w:rPrChange>
        </w:rPr>
        <w:t>,</w:t>
      </w:r>
      <w:r w:rsidR="00C422A7" w:rsidRPr="004E7DBD">
        <w:rPr>
          <w:rPrChange w:id="2615" w:author="Alexandre Marcondes" w:date="2019-07-09T18:16:00Z">
            <w:rPr/>
          </w:rPrChange>
        </w:rPr>
        <w:t xml:space="preserve"> melhoria no planejamento dos planos de manutenção</w:t>
      </w:r>
      <w:r w:rsidR="00C25689" w:rsidRPr="004E7DBD">
        <w:rPr>
          <w:rPrChange w:id="2616" w:author="Alexandre Marcondes" w:date="2019-07-09T18:16:00Z">
            <w:rPr/>
          </w:rPrChange>
        </w:rPr>
        <w:t xml:space="preserve"> e aumento da segurança dos </w:t>
      </w:r>
      <w:r w:rsidR="005D2E7A" w:rsidRPr="004E7DBD">
        <w:rPr>
          <w:rPrChange w:id="2617" w:author="Alexandre Marcondes" w:date="2019-07-09T18:16:00Z">
            <w:rPr/>
          </w:rPrChange>
        </w:rPr>
        <w:t>colaboradores</w:t>
      </w:r>
      <w:r w:rsidR="00C25689" w:rsidRPr="004E7DBD">
        <w:rPr>
          <w:rPrChange w:id="2618" w:author="Alexandre Marcondes" w:date="2019-07-09T18:16:00Z">
            <w:rPr/>
          </w:rPrChange>
        </w:rPr>
        <w:t xml:space="preserve"> </w:t>
      </w:r>
      <w:r w:rsidR="00586C88" w:rsidRPr="004E7DBD">
        <w:rPr>
          <w:rPrChange w:id="2619" w:author="Alexandre Marcondes" w:date="2019-07-09T18:16:00Z">
            <w:rPr/>
          </w:rPrChange>
        </w:rPr>
        <w:t>em operações de campo em</w:t>
      </w:r>
      <w:r w:rsidR="00C25689" w:rsidRPr="004E7DBD">
        <w:rPr>
          <w:rPrChange w:id="2620" w:author="Alexandre Marcondes" w:date="2019-07-09T18:16:00Z">
            <w:rPr/>
          </w:rPrChange>
        </w:rPr>
        <w:t xml:space="preserve"> subestação.</w:t>
      </w:r>
    </w:p>
    <w:p w:rsidR="00825894" w:rsidRPr="004E7DBD" w:rsidRDefault="00825894" w:rsidP="00025E01">
      <w:pPr>
        <w:rPr>
          <w:rPrChange w:id="2621" w:author="Alexandre Marcondes" w:date="2019-07-09T18:16:00Z">
            <w:rPr/>
          </w:rPrChange>
        </w:rPr>
      </w:pPr>
    </w:p>
    <w:p w:rsidR="00825894" w:rsidRPr="004E7DBD" w:rsidRDefault="00DD6040" w:rsidP="0085318F">
      <w:pPr>
        <w:pStyle w:val="Ttulo2"/>
        <w:numPr>
          <w:ilvl w:val="1"/>
          <w:numId w:val="6"/>
        </w:numPr>
        <w:rPr>
          <w:rPrChange w:id="2622" w:author="Alexandre Marcondes" w:date="2019-07-09T18:16:00Z">
            <w:rPr/>
          </w:rPrChange>
        </w:rPr>
      </w:pPr>
      <w:bookmarkStart w:id="2623" w:name="_Toc9088171"/>
      <w:bookmarkStart w:id="2624" w:name="_Toc9088675"/>
      <w:bookmarkStart w:id="2625" w:name="_Toc9088880"/>
      <w:r w:rsidRPr="004E7DBD">
        <w:rPr>
          <w:rPrChange w:id="2626" w:author="Alexandre Marcondes" w:date="2019-07-09T18:16:00Z">
            <w:rPr/>
          </w:rPrChange>
        </w:rPr>
        <w:t xml:space="preserve"> </w:t>
      </w:r>
      <w:bookmarkStart w:id="2627" w:name="_Toc11256249"/>
      <w:r w:rsidR="00825894" w:rsidRPr="004E7DBD">
        <w:rPr>
          <w:rPrChange w:id="2628" w:author="Alexandre Marcondes" w:date="2019-07-09T18:16:00Z">
            <w:rPr/>
          </w:rPrChange>
        </w:rPr>
        <w:t>Contextualização</w:t>
      </w:r>
      <w:r w:rsidR="00BC3E1A" w:rsidRPr="004E7DBD">
        <w:rPr>
          <w:rPrChange w:id="2629" w:author="Alexandre Marcondes" w:date="2019-07-09T18:16:00Z">
            <w:rPr/>
          </w:rPrChange>
        </w:rPr>
        <w:t xml:space="preserve"> </w:t>
      </w:r>
      <w:bookmarkEnd w:id="2623"/>
      <w:bookmarkEnd w:id="2624"/>
      <w:bookmarkEnd w:id="2625"/>
      <w:r w:rsidR="00D70074" w:rsidRPr="004E7DBD">
        <w:rPr>
          <w:rPrChange w:id="2630" w:author="Alexandre Marcondes" w:date="2019-07-09T18:16:00Z">
            <w:rPr/>
          </w:rPrChange>
        </w:rPr>
        <w:t>e motivação</w:t>
      </w:r>
      <w:bookmarkEnd w:id="2627"/>
    </w:p>
    <w:p w:rsidR="00825894" w:rsidRPr="004E7DBD" w:rsidRDefault="00825894" w:rsidP="007B3786">
      <w:pPr>
        <w:ind w:firstLine="0"/>
        <w:rPr>
          <w:rPrChange w:id="2631" w:author="Alexandre Marcondes" w:date="2019-07-09T18:16:00Z">
            <w:rPr/>
          </w:rPrChange>
        </w:rPr>
      </w:pPr>
    </w:p>
    <w:p w:rsidR="008D2A51" w:rsidRPr="004E7DBD" w:rsidDel="00A223F4" w:rsidRDefault="00DD6040" w:rsidP="008D2A51">
      <w:pPr>
        <w:rPr>
          <w:del w:id="2632" w:author="Alexandre Marcondes" w:date="2019-07-03T15:39:00Z"/>
          <w:rPrChange w:id="2633" w:author="Alexandre Marcondes" w:date="2019-07-09T18:16:00Z">
            <w:rPr>
              <w:del w:id="2634" w:author="Alexandre Marcondes" w:date="2019-07-03T15:39:00Z"/>
            </w:rPr>
          </w:rPrChange>
        </w:rPr>
      </w:pPr>
      <w:r w:rsidRPr="004E7DBD">
        <w:rPr>
          <w:rPrChange w:id="2635" w:author="Alexandre Marcondes" w:date="2019-07-09T18:16:00Z">
            <w:rPr/>
          </w:rPrChange>
        </w:rPr>
        <w:t xml:space="preserve">Este </w:t>
      </w:r>
      <w:r w:rsidR="00C12D7E" w:rsidRPr="004E7DBD">
        <w:rPr>
          <w:rPrChange w:id="2636" w:author="Alexandre Marcondes" w:date="2019-07-09T18:16:00Z">
            <w:rPr/>
          </w:rPrChange>
        </w:rPr>
        <w:t>Projeto de Fim de Curso (PFC</w:t>
      </w:r>
      <w:r w:rsidRPr="004E7DBD">
        <w:rPr>
          <w:rPrChange w:id="2637" w:author="Alexandre Marcondes" w:date="2019-07-09T18:16:00Z">
            <w:rPr/>
          </w:rPrChange>
        </w:rPr>
        <w:t xml:space="preserve">) está contextualizado no </w:t>
      </w:r>
      <w:r w:rsidR="008D2A51" w:rsidRPr="004E7DBD">
        <w:rPr>
          <w:rPrChange w:id="2638" w:author="Alexandre Marcondes" w:date="2019-07-09T18:16:00Z">
            <w:rPr/>
          </w:rPrChange>
        </w:rPr>
        <w:t>P</w:t>
      </w:r>
      <w:r w:rsidRPr="004E7DBD">
        <w:rPr>
          <w:rPrChange w:id="2639" w:author="Alexandre Marcondes" w:date="2019-07-09T18:16:00Z">
            <w:rPr/>
          </w:rPrChange>
        </w:rPr>
        <w:t>rojeto</w:t>
      </w:r>
      <w:r w:rsidR="008D2A51" w:rsidRPr="004E7DBD">
        <w:rPr>
          <w:rPrChange w:id="2640" w:author="Alexandre Marcondes" w:date="2019-07-09T18:16:00Z">
            <w:rPr/>
          </w:rPrChange>
        </w:rPr>
        <w:t xml:space="preserve"> PD-02866-0015/2019</w:t>
      </w:r>
      <w:r w:rsidRPr="004E7DBD">
        <w:rPr>
          <w:rPrChange w:id="2641" w:author="Alexandre Marcondes" w:date="2019-07-09T18:16:00Z">
            <w:rPr/>
          </w:rPrChange>
        </w:rPr>
        <w:t xml:space="preserve"> </w:t>
      </w:r>
      <w:r w:rsidR="004B02F7" w:rsidRPr="004E7DBD">
        <w:rPr>
          <w:rPrChange w:id="2642" w:author="Alexandre Marcondes" w:date="2019-07-09T18:16:00Z">
            <w:rPr/>
          </w:rPrChange>
        </w:rPr>
        <w:t xml:space="preserve">de título </w:t>
      </w:r>
      <w:r w:rsidR="00706FA9" w:rsidRPr="004E7DBD">
        <w:rPr>
          <w:rPrChange w:id="2643" w:author="Alexandre Marcondes" w:date="2019-07-09T18:16:00Z">
            <w:rPr/>
          </w:rPrChange>
        </w:rPr>
        <w:t>Monitoramento Inteligente de Falhas em Equipamento</w:t>
      </w:r>
      <w:r w:rsidR="00DC3D4C" w:rsidRPr="004E7DBD">
        <w:rPr>
          <w:rPrChange w:id="2644" w:author="Alexandre Marcondes" w:date="2019-07-09T18:16:00Z">
            <w:rPr/>
          </w:rPrChange>
        </w:rPr>
        <w:t xml:space="preserve">s com Uso de </w:t>
      </w:r>
      <w:proofErr w:type="spellStart"/>
      <w:r w:rsidR="00DC3D4C" w:rsidRPr="004E7DBD">
        <w:rPr>
          <w:rPrChange w:id="2645" w:author="Alexandre Marcondes" w:date="2019-07-09T18:16:00Z">
            <w:rPr/>
          </w:rPrChange>
        </w:rPr>
        <w:t>Termografia</w:t>
      </w:r>
      <w:proofErr w:type="spellEnd"/>
      <w:r w:rsidR="00DC3D4C" w:rsidRPr="004E7DBD">
        <w:rPr>
          <w:rPrChange w:id="2646" w:author="Alexandre Marcondes" w:date="2019-07-09T18:16:00Z">
            <w:rPr/>
          </w:rPrChange>
        </w:rPr>
        <w:t xml:space="preserve"> e </w:t>
      </w:r>
      <w:proofErr w:type="spellStart"/>
      <w:r w:rsidR="00DC3D4C" w:rsidRPr="004E7DBD">
        <w:rPr>
          <w:rPrChange w:id="2647" w:author="Alexandre Marcondes" w:date="2019-07-09T18:16:00Z">
            <w:rPr/>
          </w:rPrChange>
        </w:rPr>
        <w:t>VANTs</w:t>
      </w:r>
      <w:proofErr w:type="spellEnd"/>
      <w:r w:rsidRPr="004E7DBD">
        <w:rPr>
          <w:rPrChange w:id="2648" w:author="Alexandre Marcondes" w:date="2019-07-09T18:16:00Z">
            <w:rPr/>
          </w:rPrChange>
        </w:rPr>
        <w:t>, que está em andamento na Fundação Centros de Referência em Tecnologias Inovadoras (</w:t>
      </w:r>
      <w:del w:id="2649" w:author="Alexandre Marcondes" w:date="2019-07-03T15:37:00Z">
        <w:r w:rsidRPr="004E7DBD" w:rsidDel="006A0EE1">
          <w:rPr>
            <w:rPrChange w:id="2650" w:author="Alexandre Marcondes" w:date="2019-07-09T18:16:00Z">
              <w:rPr/>
            </w:rPrChange>
          </w:rPr>
          <w:delText xml:space="preserve">Fundação </w:delText>
        </w:r>
      </w:del>
      <w:r w:rsidRPr="004E7DBD">
        <w:rPr>
          <w:rPrChange w:id="2651" w:author="Alexandre Marcondes" w:date="2019-07-09T18:16:00Z">
            <w:rPr/>
          </w:rPrChange>
        </w:rPr>
        <w:t xml:space="preserve">CERTI), sob a demanda da </w:t>
      </w:r>
      <w:r w:rsidR="000B50BF" w:rsidRPr="004E7DBD">
        <w:rPr>
          <w:rPrChange w:id="2652" w:author="Alexandre Marcondes" w:date="2019-07-09T18:16:00Z">
            <w:rPr/>
          </w:rPrChange>
        </w:rPr>
        <w:t>Companhia de Eletricidade Paranaense (COPEL).</w:t>
      </w:r>
      <w:r w:rsidR="008D2A51" w:rsidRPr="004E7DBD">
        <w:rPr>
          <w:rPrChange w:id="2653" w:author="Alexandre Marcondes" w:date="2019-07-09T18:16:00Z">
            <w:rPr/>
          </w:rPrChange>
        </w:rPr>
        <w:t xml:space="preserve"> </w:t>
      </w:r>
      <w:del w:id="2654" w:author="Alexandre Marcondes" w:date="2019-07-03T15:38:00Z">
        <w:r w:rsidR="008D2A51" w:rsidRPr="004E7DBD" w:rsidDel="00A223F4">
          <w:rPr>
            <w:rPrChange w:id="2655" w:author="Alexandre Marcondes" w:date="2019-07-09T18:16:00Z">
              <w:rPr/>
            </w:rPrChange>
          </w:rPr>
          <w:delText>O objetivo principal do projeto é:</w:delText>
        </w:r>
      </w:del>
      <w:ins w:id="2656" w:author="Alexandre Marcondes" w:date="2019-07-03T15:38:00Z">
        <w:r w:rsidR="00A223F4" w:rsidRPr="004E7DBD">
          <w:rPr>
            <w:rPrChange w:id="2657" w:author="Alexandre Marcondes" w:date="2019-07-09T18:16:00Z">
              <w:rPr/>
            </w:rPrChange>
          </w:rPr>
          <w:t>O projeto entre CERTI e COPEL tem por objetivo</w:t>
        </w:r>
      </w:ins>
      <w:ins w:id="2658" w:author="Alexandre Marcondes" w:date="2019-07-03T15:39:00Z">
        <w:r w:rsidR="00A223F4" w:rsidRPr="004E7DBD">
          <w:rPr>
            <w:rPrChange w:id="2659" w:author="Alexandre Marcondes" w:date="2019-07-09T18:16:00Z">
              <w:rPr/>
            </w:rPrChange>
          </w:rPr>
          <w:t xml:space="preserve"> </w:t>
        </w:r>
      </w:ins>
    </w:p>
    <w:p w:rsidR="008D2A51" w:rsidRPr="004E7DBD" w:rsidDel="00A223F4" w:rsidRDefault="008D2A51" w:rsidP="008D2A51">
      <w:pPr>
        <w:rPr>
          <w:del w:id="2660" w:author="Alexandre Marcondes" w:date="2019-07-03T15:39:00Z"/>
          <w:rPrChange w:id="2661" w:author="Alexandre Marcondes" w:date="2019-07-09T18:16:00Z">
            <w:rPr>
              <w:del w:id="2662" w:author="Alexandre Marcondes" w:date="2019-07-03T15:39:00Z"/>
            </w:rPr>
          </w:rPrChange>
        </w:rPr>
      </w:pPr>
    </w:p>
    <w:p w:rsidR="008D2A51" w:rsidRPr="004E7DBD" w:rsidDel="00A223F4" w:rsidRDefault="00A223F4">
      <w:pPr>
        <w:rPr>
          <w:del w:id="2663" w:author="Alexandre Marcondes" w:date="2019-07-03T15:43:00Z"/>
          <w:rPrChange w:id="2664" w:author="Alexandre Marcondes" w:date="2019-07-09T18:16:00Z">
            <w:rPr>
              <w:del w:id="2665" w:author="Alexandre Marcondes" w:date="2019-07-03T15:43:00Z"/>
            </w:rPr>
          </w:rPrChange>
        </w:rPr>
        <w:pPrChange w:id="2666" w:author="Alexandre Marcondes" w:date="2019-07-03T15:43:00Z">
          <w:pPr>
            <w:pStyle w:val="PargrafodaLista"/>
            <w:numPr>
              <w:numId w:val="55"/>
            </w:numPr>
            <w:ind w:left="1632" w:hanging="360"/>
          </w:pPr>
        </w:pPrChange>
      </w:pPr>
      <w:ins w:id="2667" w:author="Alexandre Marcondes" w:date="2019-07-03T15:39:00Z">
        <w:r w:rsidRPr="004E7DBD">
          <w:rPr>
            <w:rPrChange w:id="2668" w:author="Alexandre Marcondes" w:date="2019-07-09T18:16:00Z">
              <w:rPr/>
            </w:rPrChange>
          </w:rPr>
          <w:t>r</w:t>
        </w:r>
      </w:ins>
      <w:del w:id="2669" w:author="Alexandre Marcondes" w:date="2019-07-03T15:39:00Z">
        <w:r w:rsidR="008D2A51" w:rsidRPr="004E7DBD" w:rsidDel="00A223F4">
          <w:rPr>
            <w:rPrChange w:id="2670" w:author="Alexandre Marcondes" w:date="2019-07-09T18:16:00Z">
              <w:rPr/>
            </w:rPrChange>
          </w:rPr>
          <w:delText>R</w:delText>
        </w:r>
      </w:del>
      <w:r w:rsidR="008D2A51" w:rsidRPr="004E7DBD">
        <w:rPr>
          <w:rPrChange w:id="2671" w:author="Alexandre Marcondes" w:date="2019-07-09T18:16:00Z">
            <w:rPr/>
          </w:rPrChange>
        </w:rPr>
        <w:t>ealizar o monitoramento</w:t>
      </w:r>
      <w:ins w:id="2672" w:author="Alexandre Marcondes" w:date="2019-07-03T15:39:00Z">
        <w:r w:rsidRPr="004E7DBD">
          <w:rPr>
            <w:rPrChange w:id="2673" w:author="Alexandre Marcondes" w:date="2019-07-09T18:16:00Z">
              <w:rPr/>
            </w:rPrChange>
          </w:rPr>
          <w:t xml:space="preserve"> </w:t>
        </w:r>
      </w:ins>
      <w:del w:id="2674" w:author="Alexandre Marcondes" w:date="2019-07-03T15:39:00Z">
        <w:r w:rsidR="008D2A51" w:rsidRPr="004E7DBD" w:rsidDel="00A223F4">
          <w:rPr>
            <w:rPrChange w:id="2675" w:author="Alexandre Marcondes" w:date="2019-07-09T18:16:00Z">
              <w:rPr/>
            </w:rPrChange>
          </w:rPr>
          <w:delText xml:space="preserve"> inteligente </w:delText>
        </w:r>
      </w:del>
      <w:r w:rsidR="008D2A51" w:rsidRPr="004E7DBD">
        <w:rPr>
          <w:rPrChange w:id="2676" w:author="Alexandre Marcondes" w:date="2019-07-09T18:16:00Z">
            <w:rPr/>
          </w:rPrChange>
        </w:rPr>
        <w:t>de falhas em equipamentos elétricos em subestações</w:t>
      </w:r>
      <w:ins w:id="2677" w:author="Alexandre Marcondes" w:date="2019-07-03T15:39:00Z">
        <w:r w:rsidRPr="004E7DBD">
          <w:rPr>
            <w:rPrChange w:id="2678" w:author="Alexandre Marcondes" w:date="2019-07-09T18:16:00Z">
              <w:rPr/>
            </w:rPrChange>
          </w:rPr>
          <w:t xml:space="preserve"> de energia </w:t>
        </w:r>
      </w:ins>
      <w:del w:id="2679" w:author="Alexandre Marcondes" w:date="2019-07-03T15:39:00Z">
        <w:r w:rsidR="008D2A51" w:rsidRPr="004E7DBD" w:rsidDel="00A223F4">
          <w:rPr>
            <w:rPrChange w:id="2680" w:author="Alexandre Marcondes" w:date="2019-07-09T18:16:00Z">
              <w:rPr/>
            </w:rPrChange>
          </w:rPr>
          <w:delText xml:space="preserve"> </w:delText>
        </w:r>
      </w:del>
      <w:r w:rsidR="008D2A51" w:rsidRPr="004E7DBD">
        <w:rPr>
          <w:rPrChange w:id="2681" w:author="Alexandre Marcondes" w:date="2019-07-09T18:16:00Z">
            <w:rPr/>
          </w:rPrChange>
        </w:rPr>
        <w:t xml:space="preserve">por meio de </w:t>
      </w:r>
      <w:proofErr w:type="spellStart"/>
      <w:r w:rsidR="008D2A51" w:rsidRPr="004E7DBD">
        <w:rPr>
          <w:rPrChange w:id="2682" w:author="Alexandre Marcondes" w:date="2019-07-09T18:16:00Z">
            <w:rPr/>
          </w:rPrChange>
        </w:rPr>
        <w:t>termografia</w:t>
      </w:r>
      <w:proofErr w:type="spellEnd"/>
      <w:r w:rsidR="008D2A51" w:rsidRPr="004E7DBD">
        <w:rPr>
          <w:rPrChange w:id="2683" w:author="Alexandre Marcondes" w:date="2019-07-09T18:16:00Z">
            <w:rPr/>
          </w:rPrChange>
        </w:rPr>
        <w:t xml:space="preserve"> e algoritmos inteligentes de processamento de </w:t>
      </w:r>
      <w:del w:id="2684" w:author="Alexandre Marcondes" w:date="2019-07-03T15:40:00Z">
        <w:r w:rsidR="008D2A51" w:rsidRPr="004E7DBD" w:rsidDel="00A223F4">
          <w:rPr>
            <w:rPrChange w:id="2685" w:author="Alexandre Marcondes" w:date="2019-07-09T18:16:00Z">
              <w:rPr/>
            </w:rPrChange>
          </w:rPr>
          <w:delText>imag</w:delText>
        </w:r>
      </w:del>
      <w:ins w:id="2686" w:author="Alexandre Marcondes" w:date="2019-07-03T15:40:00Z">
        <w:r w:rsidRPr="004E7DBD">
          <w:rPr>
            <w:rPrChange w:id="2687" w:author="Alexandre Marcondes" w:date="2019-07-09T18:16:00Z">
              <w:rPr/>
            </w:rPrChange>
          </w:rPr>
          <w:t xml:space="preserve">imagens. </w:t>
        </w:r>
      </w:ins>
      <w:del w:id="2688" w:author="Alexandre Marcondes" w:date="2019-07-03T15:40:00Z">
        <w:r w:rsidR="008D2A51" w:rsidRPr="004E7DBD" w:rsidDel="00A223F4">
          <w:rPr>
            <w:rPrChange w:id="2689" w:author="Alexandre Marcondes" w:date="2019-07-09T18:16:00Z">
              <w:rPr/>
            </w:rPrChange>
          </w:rPr>
          <w:delText>em.</w:delText>
        </w:r>
      </w:del>
      <w:del w:id="2690" w:author="Alexandre Marcondes" w:date="2019-07-03T15:39:00Z">
        <w:r w:rsidR="008D2A51" w:rsidRPr="004E7DBD" w:rsidDel="00A223F4">
          <w:rPr>
            <w:rPrChange w:id="2691" w:author="Alexandre Marcondes" w:date="2019-07-09T18:16:00Z">
              <w:rPr/>
            </w:rPrChange>
          </w:rPr>
          <w:delText xml:space="preserve"> </w:delText>
        </w:r>
      </w:del>
    </w:p>
    <w:p w:rsidR="008D2A51" w:rsidRPr="004E7DBD" w:rsidDel="00A223F4" w:rsidRDefault="008D2A51">
      <w:pPr>
        <w:ind w:firstLine="0"/>
        <w:rPr>
          <w:del w:id="2692" w:author="Alexandre Marcondes" w:date="2019-07-03T15:39:00Z"/>
          <w:rPrChange w:id="2693" w:author="Alexandre Marcondes" w:date="2019-07-09T18:16:00Z">
            <w:rPr>
              <w:del w:id="2694" w:author="Alexandre Marcondes" w:date="2019-07-03T15:39:00Z"/>
            </w:rPr>
          </w:rPrChange>
        </w:rPr>
        <w:pPrChange w:id="2695" w:author="Alexandre Marcondes" w:date="2019-07-03T15:44:00Z">
          <w:pPr/>
        </w:pPrChange>
      </w:pPr>
    </w:p>
    <w:p w:rsidR="00A223F4" w:rsidRPr="004E7DBD" w:rsidRDefault="00A223F4" w:rsidP="008D2A51">
      <w:pPr>
        <w:rPr>
          <w:ins w:id="2696" w:author="Alexandre Marcondes" w:date="2019-07-03T15:46:00Z"/>
          <w:rPrChange w:id="2697" w:author="Alexandre Marcondes" w:date="2019-07-09T18:16:00Z">
            <w:rPr>
              <w:ins w:id="2698" w:author="Alexandre Marcondes" w:date="2019-07-03T15:46:00Z"/>
            </w:rPr>
          </w:rPrChange>
        </w:rPr>
      </w:pPr>
    </w:p>
    <w:p w:rsidR="00A223F4" w:rsidRPr="004E7DBD" w:rsidDel="00A223F4" w:rsidRDefault="008D2A51">
      <w:pPr>
        <w:rPr>
          <w:del w:id="2699" w:author="Alexandre Marcondes" w:date="2019-07-03T15:43:00Z"/>
          <w:rPrChange w:id="2700" w:author="Alexandre Marcondes" w:date="2019-07-09T18:16:00Z">
            <w:rPr>
              <w:del w:id="2701" w:author="Alexandre Marcondes" w:date="2019-07-03T15:43:00Z"/>
            </w:rPr>
          </w:rPrChange>
        </w:rPr>
      </w:pPr>
      <w:r w:rsidRPr="004E7DBD">
        <w:rPr>
          <w:rPrChange w:id="2702" w:author="Alexandre Marcondes" w:date="2019-07-09T18:16:00Z">
            <w:rPr/>
          </w:rPrChange>
        </w:rPr>
        <w:t>O desenvolvimento e resultados apresentados nes</w:t>
      </w:r>
      <w:r w:rsidR="00DC3D4C" w:rsidRPr="004E7DBD">
        <w:rPr>
          <w:rPrChange w:id="2703" w:author="Alexandre Marcondes" w:date="2019-07-09T18:16:00Z">
            <w:rPr/>
          </w:rPrChange>
        </w:rPr>
        <w:t>t</w:t>
      </w:r>
      <w:r w:rsidRPr="004E7DBD">
        <w:rPr>
          <w:rPrChange w:id="2704" w:author="Alexandre Marcondes" w:date="2019-07-09T18:16:00Z">
            <w:rPr/>
          </w:rPrChange>
        </w:rPr>
        <w:t>e PFC compreendem as demandas de um dos objetivos específicos do projeto</w:t>
      </w:r>
      <w:ins w:id="2705" w:author="Alexandre Marcondes" w:date="2019-07-03T15:40:00Z">
        <w:r w:rsidR="00A223F4" w:rsidRPr="004E7DBD">
          <w:rPr>
            <w:rPrChange w:id="2706" w:author="Alexandre Marcondes" w:date="2019-07-09T18:16:00Z">
              <w:rPr/>
            </w:rPrChange>
          </w:rPr>
          <w:t xml:space="preserve"> supracitado</w:t>
        </w:r>
      </w:ins>
      <w:r w:rsidRPr="004E7DBD">
        <w:rPr>
          <w:rPrChange w:id="2707" w:author="Alexandre Marcondes" w:date="2019-07-09T18:16:00Z">
            <w:rPr/>
          </w:rPrChange>
        </w:rPr>
        <w:t>. Esse objetivo específico é</w:t>
      </w:r>
      <w:ins w:id="2708" w:author="Alexandre Marcondes" w:date="2019-07-03T15:43:00Z">
        <w:r w:rsidR="00A223F4" w:rsidRPr="004E7DBD">
          <w:rPr>
            <w:rPrChange w:id="2709" w:author="Alexandre Marcondes" w:date="2019-07-09T18:16:00Z">
              <w:rPr/>
            </w:rPrChange>
          </w:rPr>
          <w:t xml:space="preserve"> o </w:t>
        </w:r>
      </w:ins>
      <w:del w:id="2710" w:author="Alexandre Marcondes" w:date="2019-07-03T15:43:00Z">
        <w:r w:rsidRPr="004E7DBD" w:rsidDel="00A223F4">
          <w:rPr>
            <w:rPrChange w:id="2711" w:author="Alexandre Marcondes" w:date="2019-07-09T18:16:00Z">
              <w:rPr/>
            </w:rPrChange>
          </w:rPr>
          <w:delText>:</w:delText>
        </w:r>
      </w:del>
    </w:p>
    <w:p w:rsidR="008D2A51" w:rsidRPr="004E7DBD" w:rsidDel="00A223F4" w:rsidRDefault="008D2A51">
      <w:pPr>
        <w:rPr>
          <w:del w:id="2712" w:author="Alexandre Marcondes" w:date="2019-07-03T15:41:00Z"/>
          <w:rPrChange w:id="2713" w:author="Alexandre Marcondes" w:date="2019-07-09T18:16:00Z">
            <w:rPr>
              <w:del w:id="2714" w:author="Alexandre Marcondes" w:date="2019-07-03T15:41:00Z"/>
            </w:rPr>
          </w:rPrChange>
        </w:rPr>
      </w:pPr>
    </w:p>
    <w:p w:rsidR="00A223F4" w:rsidRPr="004E7DBD" w:rsidDel="00A223F4" w:rsidRDefault="00A223F4">
      <w:pPr>
        <w:rPr>
          <w:del w:id="2715" w:author="Alexandre Marcondes" w:date="2019-07-03T15:44:00Z"/>
          <w:rPrChange w:id="2716" w:author="Alexandre Marcondes" w:date="2019-07-09T18:16:00Z">
            <w:rPr>
              <w:del w:id="2717" w:author="Alexandre Marcondes" w:date="2019-07-03T15:44:00Z"/>
            </w:rPr>
          </w:rPrChange>
        </w:rPr>
        <w:pPrChange w:id="2718" w:author="Alexandre Marcondes" w:date="2019-07-03T15:46:00Z">
          <w:pPr>
            <w:pStyle w:val="PargrafodaLista"/>
            <w:numPr>
              <w:numId w:val="55"/>
            </w:numPr>
            <w:ind w:left="1632" w:hanging="360"/>
          </w:pPr>
        </w:pPrChange>
      </w:pPr>
      <w:ins w:id="2719" w:author="Alexandre Marcondes" w:date="2019-07-03T15:43:00Z">
        <w:r w:rsidRPr="004E7DBD">
          <w:rPr>
            <w:rPrChange w:id="2720" w:author="Alexandre Marcondes" w:date="2019-07-09T18:16:00Z">
              <w:rPr/>
            </w:rPrChange>
          </w:rPr>
          <w:t>d</w:t>
        </w:r>
      </w:ins>
      <w:del w:id="2721" w:author="Alexandre Marcondes" w:date="2019-07-03T15:43:00Z">
        <w:r w:rsidR="008D2A51" w:rsidRPr="004E7DBD" w:rsidDel="00A223F4">
          <w:rPr>
            <w:rPrChange w:id="2722" w:author="Alexandre Marcondes" w:date="2019-07-09T18:16:00Z">
              <w:rPr/>
            </w:rPrChange>
          </w:rPr>
          <w:delText>D</w:delText>
        </w:r>
      </w:del>
      <w:r w:rsidR="008D2A51" w:rsidRPr="004E7DBD">
        <w:rPr>
          <w:rPrChange w:id="2723" w:author="Alexandre Marcondes" w:date="2019-07-09T18:16:00Z">
            <w:rPr/>
          </w:rPrChange>
        </w:rPr>
        <w:t>esenvolv</w:t>
      </w:r>
      <w:ins w:id="2724" w:author="Alexandre Marcondes" w:date="2019-07-03T15:43:00Z">
        <w:r w:rsidRPr="004E7DBD">
          <w:rPr>
            <w:rPrChange w:id="2725" w:author="Alexandre Marcondes" w:date="2019-07-09T18:16:00Z">
              <w:rPr/>
            </w:rPrChange>
          </w:rPr>
          <w:t>imento</w:t>
        </w:r>
      </w:ins>
      <w:del w:id="2726" w:author="Alexandre Marcondes" w:date="2019-07-03T15:43:00Z">
        <w:r w:rsidR="008D2A51" w:rsidRPr="004E7DBD" w:rsidDel="00A223F4">
          <w:rPr>
            <w:rPrChange w:id="2727" w:author="Alexandre Marcondes" w:date="2019-07-09T18:16:00Z">
              <w:rPr/>
            </w:rPrChange>
          </w:rPr>
          <w:delText>er</w:delText>
        </w:r>
      </w:del>
      <w:r w:rsidR="008D2A51" w:rsidRPr="004E7DBD">
        <w:rPr>
          <w:rPrChange w:id="2728" w:author="Alexandre Marcondes" w:date="2019-07-09T18:16:00Z">
            <w:rPr/>
          </w:rPrChange>
        </w:rPr>
        <w:t xml:space="preserve"> e test</w:t>
      </w:r>
      <w:ins w:id="2729" w:author="Alexandre Marcondes" w:date="2019-07-03T15:43:00Z">
        <w:r w:rsidRPr="004E7DBD">
          <w:rPr>
            <w:rPrChange w:id="2730" w:author="Alexandre Marcondes" w:date="2019-07-09T18:16:00Z">
              <w:rPr/>
            </w:rPrChange>
          </w:rPr>
          <w:t>e</w:t>
        </w:r>
      </w:ins>
      <w:del w:id="2731" w:author="Alexandre Marcondes" w:date="2019-07-03T15:43:00Z">
        <w:r w:rsidR="008D2A51" w:rsidRPr="004E7DBD" w:rsidDel="00A223F4">
          <w:rPr>
            <w:rPrChange w:id="2732" w:author="Alexandre Marcondes" w:date="2019-07-09T18:16:00Z">
              <w:rPr/>
            </w:rPrChange>
          </w:rPr>
          <w:delText xml:space="preserve">ar </w:delText>
        </w:r>
      </w:del>
      <w:ins w:id="2733" w:author="Alexandre Marcondes" w:date="2019-07-03T15:43:00Z">
        <w:r w:rsidRPr="004E7DBD">
          <w:rPr>
            <w:rPrChange w:id="2734" w:author="Alexandre Marcondes" w:date="2019-07-09T18:16:00Z">
              <w:rPr/>
            </w:rPrChange>
          </w:rPr>
          <w:t xml:space="preserve"> de</w:t>
        </w:r>
      </w:ins>
      <w:del w:id="2735" w:author="Alexandre Marcondes" w:date="2019-07-03T15:43:00Z">
        <w:r w:rsidR="00DC3D4C" w:rsidRPr="004E7DBD" w:rsidDel="00A223F4">
          <w:rPr>
            <w:rPrChange w:id="2736" w:author="Alexandre Marcondes" w:date="2019-07-09T18:16:00Z">
              <w:rPr/>
            </w:rPrChange>
          </w:rPr>
          <w:delText>o</w:delText>
        </w:r>
      </w:del>
      <w:ins w:id="2737" w:author="Alexandre Marcondes" w:date="2019-07-03T15:43:00Z">
        <w:r w:rsidRPr="004E7DBD">
          <w:rPr>
            <w:rPrChange w:id="2738" w:author="Alexandre Marcondes" w:date="2019-07-09T18:16:00Z">
              <w:rPr/>
            </w:rPrChange>
          </w:rPr>
          <w:t xml:space="preserve"> </w:t>
        </w:r>
      </w:ins>
      <w:del w:id="2739" w:author="Alexandre Marcondes" w:date="2019-07-03T15:43:00Z">
        <w:r w:rsidR="00DC3D4C" w:rsidRPr="004E7DBD" w:rsidDel="00A223F4">
          <w:rPr>
            <w:rPrChange w:id="2740" w:author="Alexandre Marcondes" w:date="2019-07-09T18:16:00Z">
              <w:rPr/>
            </w:rPrChange>
          </w:rPr>
          <w:delText xml:space="preserve"> </w:delText>
        </w:r>
      </w:del>
      <w:r w:rsidR="008D2A51" w:rsidRPr="004E7DBD">
        <w:rPr>
          <w:rPrChange w:id="2741" w:author="Alexandre Marcondes" w:date="2019-07-09T18:16:00Z">
            <w:rPr/>
          </w:rPrChange>
        </w:rPr>
        <w:t>controle adaptativo e autônomo para uso de VANT</w:t>
      </w:r>
      <w:del w:id="2742" w:author="Alexandre Marcondes" w:date="2019-07-03T15:42:00Z">
        <w:r w:rsidR="008D2A51" w:rsidRPr="004E7DBD" w:rsidDel="00A223F4">
          <w:rPr>
            <w:rPrChange w:id="2743" w:author="Alexandre Marcondes" w:date="2019-07-09T18:16:00Z">
              <w:rPr/>
            </w:rPrChange>
          </w:rPr>
          <w:delText>s</w:delText>
        </w:r>
      </w:del>
      <w:r w:rsidR="008D2A51" w:rsidRPr="004E7DBD">
        <w:rPr>
          <w:rPrChange w:id="2744" w:author="Alexandre Marcondes" w:date="2019-07-09T18:16:00Z">
            <w:rPr/>
          </w:rPrChange>
        </w:rPr>
        <w:t xml:space="preserve"> associado </w:t>
      </w:r>
      <w:ins w:id="2745" w:author="Alexandre Marcondes" w:date="2019-07-03T15:42:00Z">
        <w:r w:rsidRPr="004E7DBD">
          <w:rPr>
            <w:rPrChange w:id="2746" w:author="Alexandre Marcondes" w:date="2019-07-09T18:16:00Z">
              <w:rPr/>
            </w:rPrChange>
          </w:rPr>
          <w:t>a</w:t>
        </w:r>
      </w:ins>
      <w:del w:id="2747" w:author="Alexandre Marcondes" w:date="2019-07-03T15:42:00Z">
        <w:r w:rsidR="008D2A51" w:rsidRPr="004E7DBD" w:rsidDel="00A223F4">
          <w:rPr>
            <w:rPrChange w:id="2748" w:author="Alexandre Marcondes" w:date="2019-07-09T18:16:00Z">
              <w:rPr/>
            </w:rPrChange>
          </w:rPr>
          <w:delText>a</w:delText>
        </w:r>
      </w:del>
      <w:r w:rsidR="008D2A51" w:rsidRPr="004E7DBD">
        <w:rPr>
          <w:rPrChange w:id="2749" w:author="Alexandre Marcondes" w:date="2019-07-09T18:16:00Z">
            <w:rPr/>
          </w:rPrChange>
        </w:rPr>
        <w:t xml:space="preserve"> câmeras térmicas no monitoramento de equipamentos elétricos.</w:t>
      </w:r>
      <w:ins w:id="2750" w:author="Alexandre Marcondes" w:date="2019-07-03T15:44:00Z">
        <w:r w:rsidRPr="004E7DBD">
          <w:rPr>
            <w:rPrChange w:id="2751" w:author="Alexandre Marcondes" w:date="2019-07-09T18:16:00Z">
              <w:rPr/>
            </w:rPrChange>
          </w:rPr>
          <w:t xml:space="preserve"> Assim, este</w:t>
        </w:r>
      </w:ins>
    </w:p>
    <w:p w:rsidR="008D2A51" w:rsidRPr="004E7DBD" w:rsidDel="00A223F4" w:rsidRDefault="008D2A51">
      <w:pPr>
        <w:rPr>
          <w:del w:id="2752" w:author="Alexandre Marcondes" w:date="2019-07-03T15:41:00Z"/>
          <w:rPrChange w:id="2753" w:author="Alexandre Marcondes" w:date="2019-07-09T18:16:00Z">
            <w:rPr>
              <w:del w:id="2754" w:author="Alexandre Marcondes" w:date="2019-07-03T15:41:00Z"/>
            </w:rPr>
          </w:rPrChange>
        </w:rPr>
      </w:pPr>
    </w:p>
    <w:p w:rsidR="005D2E7A" w:rsidRPr="004E7DBD" w:rsidRDefault="00363531">
      <w:pPr>
        <w:rPr>
          <w:rPrChange w:id="2755" w:author="Alexandre Marcondes" w:date="2019-07-09T18:16:00Z">
            <w:rPr/>
          </w:rPrChange>
        </w:rPr>
      </w:pPr>
      <w:del w:id="2756" w:author="Alexandre Marcondes" w:date="2019-07-03T15:44:00Z">
        <w:r w:rsidRPr="004E7DBD" w:rsidDel="00A223F4">
          <w:rPr>
            <w:rPrChange w:id="2757" w:author="Alexandre Marcondes" w:date="2019-07-09T18:16:00Z">
              <w:rPr/>
            </w:rPrChange>
          </w:rPr>
          <w:delText>O</w:delText>
        </w:r>
      </w:del>
      <w:ins w:id="2758" w:author="Alexandre Marcondes" w:date="2019-07-03T15:44:00Z">
        <w:r w:rsidR="00A223F4" w:rsidRPr="004E7DBD">
          <w:rPr>
            <w:rPrChange w:id="2759" w:author="Alexandre Marcondes" w:date="2019-07-09T18:16:00Z">
              <w:rPr/>
            </w:rPrChange>
          </w:rPr>
          <w:t xml:space="preserve"> </w:t>
        </w:r>
      </w:ins>
      <w:del w:id="2760" w:author="Alexandre Marcondes" w:date="2019-07-03T15:44:00Z">
        <w:r w:rsidRPr="004E7DBD" w:rsidDel="00A223F4">
          <w:rPr>
            <w:rPrChange w:id="2761" w:author="Alexandre Marcondes" w:date="2019-07-09T18:16:00Z">
              <w:rPr/>
            </w:rPrChange>
          </w:rPr>
          <w:delText xml:space="preserve"> </w:delText>
        </w:r>
      </w:del>
      <w:r w:rsidRPr="004E7DBD">
        <w:rPr>
          <w:rPrChange w:id="2762" w:author="Alexandre Marcondes" w:date="2019-07-09T18:16:00Z">
            <w:rPr/>
          </w:rPrChange>
        </w:rPr>
        <w:t xml:space="preserve">PFC contribui com o desenvolvimento </w:t>
      </w:r>
      <w:del w:id="2763" w:author="Alexandre Marcondes" w:date="2019-07-03T15:46:00Z">
        <w:r w:rsidRPr="004E7DBD" w:rsidDel="00A223F4">
          <w:rPr>
            <w:rPrChange w:id="2764" w:author="Alexandre Marcondes" w:date="2019-07-09T18:16:00Z">
              <w:rPr/>
            </w:rPrChange>
          </w:rPr>
          <w:delText>e apresentação de resultados de</w:delText>
        </w:r>
      </w:del>
      <w:ins w:id="2765" w:author="Alexandre Marcondes" w:date="2019-07-03T15:46:00Z">
        <w:r w:rsidR="00A223F4" w:rsidRPr="004E7DBD">
          <w:rPr>
            <w:rPrChange w:id="2766" w:author="Alexandre Marcondes" w:date="2019-07-09T18:16:00Z">
              <w:rPr/>
            </w:rPrChange>
          </w:rPr>
          <w:t>de</w:t>
        </w:r>
      </w:ins>
      <w:ins w:id="2767" w:author="Alexandre Marcondes" w:date="2019-07-03T15:47:00Z">
        <w:r w:rsidR="00A223F4" w:rsidRPr="004E7DBD">
          <w:rPr>
            <w:rPrChange w:id="2768" w:author="Alexandre Marcondes" w:date="2019-07-09T18:16:00Z">
              <w:rPr/>
            </w:rPrChange>
          </w:rPr>
          <w:t xml:space="preserve"> </w:t>
        </w:r>
      </w:ins>
      <w:del w:id="2769" w:author="Alexandre Marcondes" w:date="2019-07-03T15:47:00Z">
        <w:r w:rsidRPr="004E7DBD" w:rsidDel="00A223F4">
          <w:rPr>
            <w:rPrChange w:id="2770" w:author="Alexandre Marcondes" w:date="2019-07-09T18:16:00Z">
              <w:rPr/>
            </w:rPrChange>
          </w:rPr>
          <w:delText xml:space="preserve"> </w:delText>
        </w:r>
      </w:del>
      <w:r w:rsidRPr="004E7DBD">
        <w:rPr>
          <w:rPrChange w:id="2771" w:author="Alexandre Marcondes" w:date="2019-07-09T18:16:00Z">
            <w:rPr/>
          </w:rPrChange>
        </w:rPr>
        <w:t>um sistema experimental capaz de gerar e controlar a execução de rotas adaptativas, livres de colisão, em um VANT de inspeção de forma autônoma.</w:t>
      </w:r>
    </w:p>
    <w:p w:rsidR="00363531" w:rsidRPr="004E7DBD" w:rsidDel="004E7DBD" w:rsidRDefault="00363531" w:rsidP="00363531">
      <w:pPr>
        <w:rPr>
          <w:del w:id="2772" w:author="Alexandre Marcondes" w:date="2019-07-09T18:12:00Z"/>
          <w:rPrChange w:id="2773" w:author="Alexandre Marcondes" w:date="2019-07-09T18:16:00Z">
            <w:rPr>
              <w:del w:id="2774" w:author="Alexandre Marcondes" w:date="2019-07-09T18:12:00Z"/>
            </w:rPr>
          </w:rPrChange>
        </w:rPr>
      </w:pPr>
    </w:p>
    <w:p w:rsidR="00854DEF" w:rsidRPr="004E7DBD" w:rsidDel="004E7DBD" w:rsidRDefault="00D373C3" w:rsidP="004E7DBD">
      <w:pPr>
        <w:pStyle w:val="Ttulo2"/>
        <w:numPr>
          <w:ilvl w:val="1"/>
          <w:numId w:val="6"/>
        </w:numPr>
        <w:ind w:left="0" w:firstLine="0"/>
        <w:rPr>
          <w:del w:id="2775" w:author="Alexandre Marcondes" w:date="2019-07-09T18:12:00Z"/>
          <w:rPrChange w:id="2776" w:author="Alexandre Marcondes" w:date="2019-07-09T18:16:00Z">
            <w:rPr>
              <w:del w:id="2777" w:author="Alexandre Marcondes" w:date="2019-07-09T18:12:00Z"/>
            </w:rPr>
          </w:rPrChange>
        </w:rPr>
        <w:pPrChange w:id="2778" w:author="Alexandre Marcondes" w:date="2019-07-09T18:12:00Z">
          <w:pPr>
            <w:pStyle w:val="Ttulo2"/>
            <w:numPr>
              <w:ilvl w:val="1"/>
              <w:numId w:val="6"/>
            </w:numPr>
            <w:tabs>
              <w:tab w:val="clear" w:pos="0"/>
            </w:tabs>
            <w:ind w:left="360" w:hanging="360"/>
          </w:pPr>
        </w:pPrChange>
      </w:pPr>
      <w:bookmarkStart w:id="2779" w:name="_Toc9088172"/>
      <w:bookmarkStart w:id="2780" w:name="_Toc9088676"/>
      <w:bookmarkStart w:id="2781" w:name="_Toc9088881"/>
      <w:del w:id="2782" w:author="Alexandre Marcondes" w:date="2019-07-09T18:12:00Z">
        <w:r w:rsidRPr="004E7DBD" w:rsidDel="004E7DBD">
          <w:rPr>
            <w:rPrChange w:id="2783" w:author="Alexandre Marcondes" w:date="2019-07-09T18:16:00Z">
              <w:rPr/>
            </w:rPrChange>
          </w:rPr>
          <w:delText xml:space="preserve"> </w:delText>
        </w:r>
        <w:bookmarkStart w:id="2784" w:name="_Toc11256250"/>
        <w:r w:rsidR="00854DEF" w:rsidRPr="004E7DBD" w:rsidDel="004E7DBD">
          <w:rPr>
            <w:rPrChange w:id="2785" w:author="Alexandre Marcondes" w:date="2019-07-09T18:16:00Z">
              <w:rPr/>
            </w:rPrChange>
          </w:rPr>
          <w:delText>Justificativa</w:delText>
        </w:r>
        <w:bookmarkEnd w:id="2779"/>
        <w:bookmarkEnd w:id="2780"/>
        <w:bookmarkEnd w:id="2781"/>
        <w:bookmarkEnd w:id="2784"/>
      </w:del>
    </w:p>
    <w:p w:rsidR="00854DEF" w:rsidRPr="004E7DBD" w:rsidDel="004E7DBD" w:rsidRDefault="00854DEF" w:rsidP="004E7DBD">
      <w:pPr>
        <w:ind w:firstLine="0"/>
        <w:rPr>
          <w:del w:id="2786" w:author="Alexandre Marcondes" w:date="2019-07-09T18:12:00Z"/>
          <w:rPrChange w:id="2787" w:author="Alexandre Marcondes" w:date="2019-07-09T18:16:00Z">
            <w:rPr>
              <w:del w:id="2788" w:author="Alexandre Marcondes" w:date="2019-07-09T18:12:00Z"/>
            </w:rPr>
          </w:rPrChange>
        </w:rPr>
        <w:pPrChange w:id="2789" w:author="Alexandre Marcondes" w:date="2019-07-09T18:12:00Z">
          <w:pPr/>
        </w:pPrChange>
      </w:pPr>
    </w:p>
    <w:p w:rsidR="00854DEF" w:rsidRPr="004E7DBD" w:rsidDel="004E7DBD" w:rsidRDefault="00854DEF" w:rsidP="004E7DBD">
      <w:pPr>
        <w:ind w:firstLine="0"/>
        <w:rPr>
          <w:del w:id="2790" w:author="Alexandre Marcondes" w:date="2019-07-09T18:12:00Z"/>
          <w:rPrChange w:id="2791" w:author="Alexandre Marcondes" w:date="2019-07-09T18:16:00Z">
            <w:rPr>
              <w:del w:id="2792" w:author="Alexandre Marcondes" w:date="2019-07-09T18:12:00Z"/>
            </w:rPr>
          </w:rPrChange>
        </w:rPr>
        <w:pPrChange w:id="2793" w:author="Alexandre Marcondes" w:date="2019-07-09T18:12:00Z">
          <w:pPr/>
        </w:pPrChange>
      </w:pPr>
      <w:del w:id="2794" w:author="Alexandre Marcondes" w:date="2019-07-09T18:12:00Z">
        <w:r w:rsidRPr="004E7DBD" w:rsidDel="004E7DBD">
          <w:rPr>
            <w:rPrChange w:id="2795" w:author="Alexandre Marcondes" w:date="2019-07-09T18:16:00Z">
              <w:rPr/>
            </w:rPrChange>
          </w:rPr>
          <w:delText>A implementação desta solução permite</w:delText>
        </w:r>
      </w:del>
      <w:del w:id="2796" w:author="Alexandre Marcondes" w:date="2019-07-03T15:47:00Z">
        <w:r w:rsidRPr="004E7DBD" w:rsidDel="00A223F4">
          <w:rPr>
            <w:rPrChange w:id="2797" w:author="Alexandre Marcondes" w:date="2019-07-09T18:16:00Z">
              <w:rPr/>
            </w:rPrChange>
          </w:rPr>
          <w:delText xml:space="preserve"> a</w:delText>
        </w:r>
      </w:del>
      <w:del w:id="2798" w:author="Alexandre Marcondes" w:date="2019-07-09T18:12:00Z">
        <w:r w:rsidRPr="004E7DBD" w:rsidDel="004E7DBD">
          <w:rPr>
            <w:rPrChange w:id="2799" w:author="Alexandre Marcondes" w:date="2019-07-09T18:16:00Z">
              <w:rPr/>
            </w:rPrChange>
          </w:rPr>
          <w:delText xml:space="preserve"> o monitoramento de baixo custo de equipamentos de uma subestação e a possiblidade de modificação e avaliação de novas rotas de inspeção caso novos equipamentos ou requisitos sejam alterados/adicionados pelo cliente.</w:delText>
        </w:r>
      </w:del>
    </w:p>
    <w:p w:rsidR="00854DEF" w:rsidRPr="004E7DBD" w:rsidDel="004E7DBD" w:rsidRDefault="00854DEF" w:rsidP="004E7DBD">
      <w:pPr>
        <w:ind w:firstLine="0"/>
        <w:rPr>
          <w:del w:id="2800" w:author="Alexandre Marcondes" w:date="2019-07-09T18:12:00Z"/>
          <w:rPrChange w:id="2801" w:author="Alexandre Marcondes" w:date="2019-07-09T18:16:00Z">
            <w:rPr>
              <w:del w:id="2802" w:author="Alexandre Marcondes" w:date="2019-07-09T18:12:00Z"/>
            </w:rPr>
          </w:rPrChange>
        </w:rPr>
        <w:pPrChange w:id="2803" w:author="Alexandre Marcondes" w:date="2019-07-09T18:12:00Z">
          <w:pPr/>
        </w:pPrChange>
      </w:pPr>
      <w:del w:id="2804" w:author="Alexandre Marcondes" w:date="2019-07-09T18:12:00Z">
        <w:r w:rsidRPr="004E7DBD" w:rsidDel="004E7DBD">
          <w:rPr>
            <w:rPrChange w:id="2805" w:author="Alexandre Marcondes" w:date="2019-07-09T18:16:00Z">
              <w:rPr/>
            </w:rPrChange>
          </w:rPr>
          <w:delText xml:space="preserve">Em alternativa </w:delText>
        </w:r>
        <w:r w:rsidR="00F610C2" w:rsidRPr="004E7DBD" w:rsidDel="004E7DBD">
          <w:rPr>
            <w:rPrChange w:id="2806" w:author="Alexandre Marcondes" w:date="2019-07-09T18:16:00Z">
              <w:rPr/>
            </w:rPrChange>
          </w:rPr>
          <w:delText xml:space="preserve">à </w:delText>
        </w:r>
        <w:r w:rsidRPr="004E7DBD" w:rsidDel="004E7DBD">
          <w:rPr>
            <w:rPrChange w:id="2807" w:author="Alexandre Marcondes" w:date="2019-07-09T18:16:00Z">
              <w:rPr/>
            </w:rPrChange>
          </w:rPr>
          <w:delText xml:space="preserve">inspeção manual, </w:delText>
        </w:r>
      </w:del>
      <w:del w:id="2808" w:author="Alexandre Marcondes" w:date="2019-07-03T15:47:00Z">
        <w:r w:rsidRPr="004E7DBD" w:rsidDel="00A223F4">
          <w:rPr>
            <w:rPrChange w:id="2809" w:author="Alexandre Marcondes" w:date="2019-07-09T18:16:00Z">
              <w:rPr/>
            </w:rPrChange>
          </w:rPr>
          <w:delText xml:space="preserve">onde </w:delText>
        </w:r>
      </w:del>
      <w:del w:id="2810" w:author="Alexandre Marcondes" w:date="2019-07-09T18:12:00Z">
        <w:r w:rsidRPr="004E7DBD" w:rsidDel="004E7DBD">
          <w:rPr>
            <w:rPrChange w:id="2811" w:author="Alexandre Marcondes" w:date="2019-07-09T18:16:00Z">
              <w:rPr/>
            </w:rPrChange>
          </w:rPr>
          <w:delText xml:space="preserve">o operador </w:delText>
        </w:r>
      </w:del>
      <w:del w:id="2812" w:author="Alexandre Marcondes" w:date="2019-07-03T15:48:00Z">
        <w:r w:rsidRPr="004E7DBD" w:rsidDel="007D129D">
          <w:rPr>
            <w:rPrChange w:id="2813" w:author="Alexandre Marcondes" w:date="2019-07-09T18:16:00Z">
              <w:rPr/>
            </w:rPrChange>
          </w:rPr>
          <w:delText>está na subestação controlando o VANT através de um controle remoto</w:delText>
        </w:r>
      </w:del>
      <w:del w:id="2814" w:author="Alexandre Marcondes" w:date="2019-07-09T18:12:00Z">
        <w:r w:rsidRPr="004E7DBD" w:rsidDel="004E7DBD">
          <w:rPr>
            <w:rPrChange w:id="2815" w:author="Alexandre Marcondes" w:date="2019-07-09T18:16:00Z">
              <w:rPr/>
            </w:rPrChange>
          </w:rPr>
          <w:delText>,</w:delText>
        </w:r>
      </w:del>
      <w:del w:id="2816" w:author="Alexandre Marcondes" w:date="2019-07-03T15:49:00Z">
        <w:r w:rsidRPr="004E7DBD" w:rsidDel="007D129D">
          <w:rPr>
            <w:rPrChange w:id="2817" w:author="Alexandre Marcondes" w:date="2019-07-09T18:16:00Z">
              <w:rPr/>
            </w:rPrChange>
          </w:rPr>
          <w:delText xml:space="preserve"> </w:delText>
        </w:r>
      </w:del>
      <w:del w:id="2818" w:author="Alexandre Marcondes" w:date="2019-07-09T18:12:00Z">
        <w:r w:rsidRPr="004E7DBD" w:rsidDel="004E7DBD">
          <w:rPr>
            <w:rPrChange w:id="2819" w:author="Alexandre Marcondes" w:date="2019-07-09T18:16:00Z">
              <w:rPr/>
            </w:rPrChange>
          </w:rPr>
          <w:delText xml:space="preserve">a solução proposta também visa aumentar a segurança diminuindo a exposição do trabalhador aos riscos, como por exemplo, </w:delText>
        </w:r>
        <w:r w:rsidR="00C422A7" w:rsidRPr="004E7DBD" w:rsidDel="004E7DBD">
          <w:rPr>
            <w:rPrChange w:id="2820" w:author="Alexandre Marcondes" w:date="2019-07-09T18:16:00Z">
              <w:rPr/>
            </w:rPrChange>
          </w:rPr>
          <w:delText>proximidade a linhas energizadas.</w:delText>
        </w:r>
      </w:del>
    </w:p>
    <w:p w:rsidR="001F7257" w:rsidRPr="004E7DBD" w:rsidDel="004E7DBD" w:rsidRDefault="00C422A7" w:rsidP="001F7257">
      <w:pPr>
        <w:rPr>
          <w:del w:id="2821" w:author="Alexandre Marcondes" w:date="2019-07-09T18:16:00Z"/>
          <w:moveTo w:id="2822" w:author="Alexandre Marcondes" w:date="2019-07-03T16:45:00Z"/>
          <w:rPrChange w:id="2823" w:author="Alexandre Marcondes" w:date="2019-07-09T18:16:00Z">
            <w:rPr>
              <w:del w:id="2824" w:author="Alexandre Marcondes" w:date="2019-07-09T18:16:00Z"/>
              <w:moveTo w:id="2825" w:author="Alexandre Marcondes" w:date="2019-07-03T16:45:00Z"/>
            </w:rPr>
          </w:rPrChange>
        </w:rPr>
      </w:pPr>
      <w:del w:id="2826" w:author="Alexandre Marcondes" w:date="2019-07-09T18:12:00Z">
        <w:r w:rsidRPr="004E7DBD" w:rsidDel="004E7DBD">
          <w:rPr>
            <w:highlight w:val="yellow"/>
            <w:rPrChange w:id="2827" w:author="Alexandre Marcondes" w:date="2019-07-09T18:16:00Z">
              <w:rPr/>
            </w:rPrChange>
          </w:rPr>
          <w:delText xml:space="preserve">Devido a falhas </w:delText>
        </w:r>
      </w:del>
      <w:del w:id="2828" w:author="Alexandre Marcondes" w:date="2019-07-03T15:50:00Z">
        <w:r w:rsidRPr="004E7DBD" w:rsidDel="007D129D">
          <w:rPr>
            <w:highlight w:val="yellow"/>
            <w:rPrChange w:id="2829" w:author="Alexandre Marcondes" w:date="2019-07-09T18:16:00Z">
              <w:rPr/>
            </w:rPrChange>
          </w:rPr>
          <w:delText xml:space="preserve">em equipamentos </w:delText>
        </w:r>
      </w:del>
      <w:del w:id="2830" w:author="Alexandre Marcondes" w:date="2019-07-09T18:12:00Z">
        <w:r w:rsidRPr="004E7DBD" w:rsidDel="004E7DBD">
          <w:rPr>
            <w:highlight w:val="yellow"/>
            <w:rPrChange w:id="2831" w:author="Alexandre Marcondes" w:date="2019-07-09T18:16:00Z">
              <w:rPr/>
            </w:rPrChange>
          </w:rPr>
          <w:delText xml:space="preserve">a COPEL </w:delText>
        </w:r>
      </w:del>
      <w:del w:id="2832" w:author="Alexandre Marcondes" w:date="2019-07-03T16:16:00Z">
        <w:r w:rsidRPr="004E7DBD" w:rsidDel="00E03B5E">
          <w:rPr>
            <w:highlight w:val="yellow"/>
            <w:rPrChange w:id="2833" w:author="Alexandre Marcondes" w:date="2019-07-09T18:16:00Z">
              <w:rPr/>
            </w:rPrChange>
          </w:rPr>
          <w:delText>gastou cerca de R$ 85 milhões</w:delText>
        </w:r>
        <w:r w:rsidR="00A564A5" w:rsidRPr="004E7DBD" w:rsidDel="00E03B5E">
          <w:rPr>
            <w:highlight w:val="yellow"/>
            <w:rPrChange w:id="2834" w:author="Alexandre Marcondes" w:date="2019-07-09T18:16:00Z">
              <w:rPr/>
            </w:rPrChange>
          </w:rPr>
          <w:delText xml:space="preserve"> em </w:delText>
        </w:r>
      </w:del>
      <w:del w:id="2835" w:author="Alexandre Marcondes" w:date="2019-07-09T18:12:00Z">
        <w:r w:rsidR="00A564A5" w:rsidRPr="004E7DBD" w:rsidDel="004E7DBD">
          <w:rPr>
            <w:highlight w:val="yellow"/>
            <w:rPrChange w:id="2836" w:author="Alexandre Marcondes" w:date="2019-07-09T18:16:00Z">
              <w:rPr/>
            </w:rPrChange>
          </w:rPr>
          <w:delText>multas devido</w:delText>
        </w:r>
        <w:r w:rsidRPr="004E7DBD" w:rsidDel="004E7DBD">
          <w:rPr>
            <w:highlight w:val="yellow"/>
            <w:rPrChange w:id="2837" w:author="Alexandre Marcondes" w:date="2019-07-09T18:16:00Z">
              <w:rPr/>
            </w:rPrChange>
          </w:rPr>
          <w:delText xml:space="preserve"> </w:delText>
        </w:r>
        <w:r w:rsidR="00EF7CB6" w:rsidRPr="004E7DBD" w:rsidDel="004E7DBD">
          <w:rPr>
            <w:highlight w:val="yellow"/>
            <w:rPrChange w:id="2838" w:author="Alexandre Marcondes" w:date="2019-07-09T18:16:00Z">
              <w:rPr/>
            </w:rPrChange>
          </w:rPr>
          <w:delText>à</w:delText>
        </w:r>
        <w:r w:rsidRPr="004E7DBD" w:rsidDel="004E7DBD">
          <w:rPr>
            <w:highlight w:val="yellow"/>
            <w:rPrChange w:id="2839" w:author="Alexandre Marcondes" w:date="2019-07-09T18:16:00Z">
              <w:rPr/>
            </w:rPrChange>
          </w:rPr>
          <w:delText xml:space="preserve"> análise de indicadores como DEC e FEC. </w:delText>
        </w:r>
        <w:r w:rsidR="00464A64" w:rsidRPr="004E7DBD" w:rsidDel="004E7DBD">
          <w:rPr>
            <w:highlight w:val="yellow"/>
            <w:rPrChange w:id="2840" w:author="Alexandre Marcondes" w:date="2019-07-09T18:16:00Z">
              <w:rPr/>
            </w:rPrChange>
          </w:rPr>
          <w:delText xml:space="preserve">Com os planos de manutenção melhorados pela repetitividade dos resultados obtidos por análises de </w:delText>
        </w:r>
      </w:del>
      <w:del w:id="2841" w:author="Alexandre Marcondes" w:date="2019-07-03T15:49:00Z">
        <w:r w:rsidR="00464A64" w:rsidRPr="004E7DBD" w:rsidDel="007D129D">
          <w:rPr>
            <w:highlight w:val="yellow"/>
            <w:rPrChange w:id="2842" w:author="Alexandre Marcondes" w:date="2019-07-09T18:16:00Z">
              <w:rPr/>
            </w:rPrChange>
          </w:rPr>
          <w:delText xml:space="preserve">fotos </w:delText>
        </w:r>
      </w:del>
      <w:del w:id="2843" w:author="Alexandre Marcondes" w:date="2019-07-09T18:12:00Z">
        <w:r w:rsidR="00464A64" w:rsidRPr="004E7DBD" w:rsidDel="004E7DBD">
          <w:rPr>
            <w:highlight w:val="yellow"/>
            <w:rPrChange w:id="2844" w:author="Alexandre Marcondes" w:date="2019-07-09T18:16:00Z">
              <w:rPr/>
            </w:rPrChange>
          </w:rPr>
          <w:delText>tiradas durante a execução das rotas adaptativas os indicadores DEC e FEC tendem diminuir.</w:delText>
        </w:r>
      </w:del>
      <w:moveToRangeStart w:id="2845" w:author="Alexandre Marcondes" w:date="2019-07-03T16:45:00Z" w:name="move13064725"/>
      <w:moveTo w:id="2846" w:author="Alexandre Marcondes" w:date="2019-07-03T16:45:00Z">
        <w:del w:id="2847" w:author="Alexandre Marcondes" w:date="2019-07-09T18:16:00Z">
          <w:r w:rsidR="001F7257" w:rsidRPr="004E7DBD" w:rsidDel="004E7DBD">
            <w:rPr>
              <w:rPrChange w:id="2848" w:author="Alexandre Marcondes" w:date="2019-07-09T18:16:00Z">
                <w:rPr/>
              </w:rPrChange>
            </w:rPr>
            <w:delText xml:space="preserve">O uso de VANTs para inspeção no setor elétrico ainda é pouco difundido, porém seu horizonte de aplicação é promissor para área de geração, transmissão e distribuição de energia, alcançando, segundo estudos da PwC, um mercado de até US$ 9.46 bilhões </w:delText>
          </w:r>
        </w:del>
      </w:moveTo>
      <w:customXmlDelRangeStart w:id="2849" w:author="Alexandre Marcondes" w:date="2019-07-09T18:16:00Z"/>
      <w:sdt>
        <w:sdtPr>
          <w:rPr>
            <w:rPrChange w:id="2850" w:author="Alexandre Marcondes" w:date="2019-07-09T18:16:00Z">
              <w:rPr>
                <w:color w:val="00B050"/>
              </w:rPr>
            </w:rPrChange>
          </w:rPr>
          <w:id w:val="1360092427"/>
          <w:citation/>
        </w:sdtPr>
        <w:sdtContent>
          <w:customXmlDelRangeEnd w:id="2849"/>
          <w:moveTo w:id="2851" w:author="Alexandre Marcondes" w:date="2019-07-03T16:45:00Z">
            <w:del w:id="2852" w:author="Alexandre Marcondes" w:date="2019-07-09T18:16:00Z">
              <w:r w:rsidR="001F7257" w:rsidRPr="004E7DBD" w:rsidDel="004E7DBD">
                <w:rPr>
                  <w:rPrChange w:id="2853" w:author="Alexandre Marcondes" w:date="2019-07-09T18:16:00Z">
                    <w:rPr/>
                  </w:rPrChange>
                </w:rPr>
                <w:fldChar w:fldCharType="begin"/>
              </w:r>
              <w:r w:rsidR="001F7257" w:rsidRPr="004E7DBD" w:rsidDel="004E7DBD">
                <w:rPr>
                  <w:rPrChange w:id="2854" w:author="Alexandre Marcondes" w:date="2019-07-09T18:16:00Z">
                    <w:rPr/>
                  </w:rPrChange>
                </w:rPr>
                <w:delInstrText xml:space="preserve"> CITATION Til18 \l 1046 </w:delInstrText>
              </w:r>
              <w:r w:rsidR="001F7257" w:rsidRPr="004E7DBD" w:rsidDel="004E7DBD">
                <w:rPr>
                  <w:rPrChange w:id="2855" w:author="Alexandre Marcondes" w:date="2019-07-09T18:16:00Z">
                    <w:rPr/>
                  </w:rPrChange>
                </w:rPr>
                <w:fldChar w:fldCharType="separate"/>
              </w:r>
              <w:r w:rsidR="001F7257" w:rsidRPr="004E7DBD" w:rsidDel="004E7DBD">
                <w:rPr>
                  <w:noProof/>
                  <w:rPrChange w:id="2856" w:author="Alexandre Marcondes" w:date="2019-07-09T18:16:00Z">
                    <w:rPr>
                      <w:noProof/>
                    </w:rPr>
                  </w:rPrChange>
                </w:rPr>
                <w:delText>(8)</w:delText>
              </w:r>
              <w:r w:rsidR="001F7257" w:rsidRPr="004E7DBD" w:rsidDel="004E7DBD">
                <w:rPr>
                  <w:rPrChange w:id="2857" w:author="Alexandre Marcondes" w:date="2019-07-09T18:16:00Z">
                    <w:rPr/>
                  </w:rPrChange>
                </w:rPr>
                <w:fldChar w:fldCharType="end"/>
              </w:r>
            </w:del>
          </w:moveTo>
          <w:customXmlDelRangeStart w:id="2858" w:author="Alexandre Marcondes" w:date="2019-07-09T18:16:00Z"/>
        </w:sdtContent>
      </w:sdt>
      <w:customXmlDelRangeEnd w:id="2858"/>
      <w:moveTo w:id="2859" w:author="Alexandre Marcondes" w:date="2019-07-03T16:45:00Z">
        <w:del w:id="2860" w:author="Alexandre Marcondes" w:date="2019-07-09T18:16:00Z">
          <w:r w:rsidR="001F7257" w:rsidRPr="004E7DBD" w:rsidDel="004E7DBD">
            <w:rPr>
              <w:rPrChange w:id="2861" w:author="Alexandre Marcondes" w:date="2019-07-09T18:16:00Z">
                <w:rPr/>
              </w:rPrChange>
            </w:rPr>
            <w:delText>. Refletindo esta tendência, projetos com o uso de VANT principalmente para verificação de linhas de transmissão, usinas eólicas e painéis solares lideram as primeiras tentativas de aproveitamento do uso de VANTS.</w:delText>
          </w:r>
        </w:del>
      </w:moveTo>
    </w:p>
    <w:p w:rsidR="001F7257" w:rsidRPr="004E7DBD" w:rsidDel="004E7DBD" w:rsidRDefault="001F7257" w:rsidP="001F7257">
      <w:pPr>
        <w:rPr>
          <w:del w:id="2862" w:author="Alexandre Marcondes" w:date="2019-07-09T18:16:00Z"/>
          <w:moveTo w:id="2863" w:author="Alexandre Marcondes" w:date="2019-07-03T16:45:00Z"/>
          <w:rPrChange w:id="2864" w:author="Alexandre Marcondes" w:date="2019-07-09T18:16:00Z">
            <w:rPr>
              <w:del w:id="2865" w:author="Alexandre Marcondes" w:date="2019-07-09T18:16:00Z"/>
              <w:moveTo w:id="2866" w:author="Alexandre Marcondes" w:date="2019-07-03T16:45:00Z"/>
            </w:rPr>
          </w:rPrChange>
        </w:rPr>
      </w:pPr>
      <w:moveTo w:id="2867" w:author="Alexandre Marcondes" w:date="2019-07-03T16:45:00Z">
        <w:del w:id="2868" w:author="Alexandre Marcondes" w:date="2019-07-09T18:16:00Z">
          <w:r w:rsidRPr="004E7DBD" w:rsidDel="004E7DBD">
            <w:rPr>
              <w:rPrChange w:id="2869" w:author="Alexandre Marcondes" w:date="2019-07-09T18:16:00Z">
                <w:rPr/>
              </w:rPrChange>
            </w:rPr>
            <w:delText xml:space="preserve">Segundo Rangel, Kienitz e Brandao </w:delText>
          </w:r>
        </w:del>
      </w:moveTo>
      <w:customXmlDelRangeStart w:id="2870" w:author="Alexandre Marcondes" w:date="2019-07-09T18:16:00Z"/>
      <w:sdt>
        <w:sdtPr>
          <w:rPr>
            <w:rPrChange w:id="2871" w:author="Alexandre Marcondes" w:date="2019-07-09T18:16:00Z">
              <w:rPr>
                <w:color w:val="00B050"/>
              </w:rPr>
            </w:rPrChange>
          </w:rPr>
          <w:id w:val="-1122453880"/>
          <w:citation/>
        </w:sdtPr>
        <w:sdtContent>
          <w:customXmlDelRangeEnd w:id="2870"/>
          <w:moveTo w:id="2872" w:author="Alexandre Marcondes" w:date="2019-07-03T16:45:00Z">
            <w:del w:id="2873" w:author="Alexandre Marcondes" w:date="2019-07-09T18:16:00Z">
              <w:r w:rsidRPr="004E7DBD" w:rsidDel="004E7DBD">
                <w:rPr>
                  <w:rPrChange w:id="2874" w:author="Alexandre Marcondes" w:date="2019-07-09T18:16:00Z">
                    <w:rPr/>
                  </w:rPrChange>
                </w:rPr>
                <w:fldChar w:fldCharType="begin"/>
              </w:r>
              <w:r w:rsidRPr="004E7DBD" w:rsidDel="004E7DBD">
                <w:rPr>
                  <w:rPrChange w:id="2875" w:author="Alexandre Marcondes" w:date="2019-07-09T18:16:00Z">
                    <w:rPr/>
                  </w:rPrChange>
                </w:rPr>
                <w:delInstrText xml:space="preserve"> CITATION Kun09 \l 1046 </w:delInstrText>
              </w:r>
              <w:r w:rsidRPr="004E7DBD" w:rsidDel="004E7DBD">
                <w:rPr>
                  <w:rPrChange w:id="2876" w:author="Alexandre Marcondes" w:date="2019-07-09T18:16:00Z">
                    <w:rPr/>
                  </w:rPrChange>
                </w:rPr>
                <w:fldChar w:fldCharType="separate"/>
              </w:r>
              <w:r w:rsidRPr="004E7DBD" w:rsidDel="004E7DBD">
                <w:rPr>
                  <w:noProof/>
                  <w:rPrChange w:id="2877" w:author="Alexandre Marcondes" w:date="2019-07-09T18:16:00Z">
                    <w:rPr>
                      <w:noProof/>
                    </w:rPr>
                  </w:rPrChange>
                </w:rPr>
                <w:delText>(9)</w:delText>
              </w:r>
              <w:r w:rsidRPr="004E7DBD" w:rsidDel="004E7DBD">
                <w:rPr>
                  <w:rPrChange w:id="2878" w:author="Alexandre Marcondes" w:date="2019-07-09T18:16:00Z">
                    <w:rPr/>
                  </w:rPrChange>
                </w:rPr>
                <w:fldChar w:fldCharType="end"/>
              </w:r>
            </w:del>
          </w:moveTo>
          <w:customXmlDelRangeStart w:id="2879" w:author="Alexandre Marcondes" w:date="2019-07-09T18:16:00Z"/>
        </w:sdtContent>
      </w:sdt>
      <w:customXmlDelRangeEnd w:id="2879"/>
      <w:moveTo w:id="2880" w:author="Alexandre Marcondes" w:date="2019-07-03T16:45:00Z">
        <w:del w:id="2881" w:author="Alexandre Marcondes" w:date="2019-07-09T18:16:00Z">
          <w:r w:rsidRPr="004E7DBD" w:rsidDel="004E7DBD">
            <w:rPr>
              <w:rPrChange w:id="2882" w:author="Alexandre Marcondes" w:date="2019-07-09T18:16:00Z">
                <w:rPr/>
              </w:rPrChange>
            </w:rPr>
            <w:delTex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delText>
          </w:r>
        </w:del>
      </w:moveTo>
    </w:p>
    <w:p w:rsidR="001F7257" w:rsidRPr="004E7DBD" w:rsidDel="004E7DBD" w:rsidRDefault="001F7257" w:rsidP="001F7257">
      <w:pPr>
        <w:rPr>
          <w:del w:id="2883" w:author="Alexandre Marcondes" w:date="2019-07-09T18:16:00Z"/>
          <w:moveTo w:id="2884" w:author="Alexandre Marcondes" w:date="2019-07-03T16:45:00Z"/>
          <w:rPrChange w:id="2885" w:author="Alexandre Marcondes" w:date="2019-07-09T18:16:00Z">
            <w:rPr>
              <w:del w:id="2886" w:author="Alexandre Marcondes" w:date="2019-07-09T18:16:00Z"/>
              <w:moveTo w:id="2887" w:author="Alexandre Marcondes" w:date="2019-07-03T16:45:00Z"/>
            </w:rPr>
          </w:rPrChange>
        </w:rPr>
      </w:pPr>
      <w:moveTo w:id="2888" w:author="Alexandre Marcondes" w:date="2019-07-03T16:45:00Z">
        <w:del w:id="2889" w:author="Alexandre Marcondes" w:date="2019-07-09T18:16:00Z">
          <w:r w:rsidRPr="004E7DBD" w:rsidDel="004E7DBD">
            <w:rPr>
              <w:rPrChange w:id="2890" w:author="Alexandre Marcondes" w:date="2019-07-09T18:16:00Z">
                <w:rPr/>
              </w:rPrChange>
            </w:rPr>
            <w:delText>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tempo real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delText>
          </w:r>
        </w:del>
      </w:moveTo>
    </w:p>
    <w:p w:rsidR="001F7257" w:rsidRPr="004E7DBD" w:rsidDel="004E7DBD" w:rsidRDefault="001F7257" w:rsidP="001F7257">
      <w:pPr>
        <w:rPr>
          <w:del w:id="2891" w:author="Alexandre Marcondes" w:date="2019-07-09T18:16:00Z"/>
          <w:moveTo w:id="2892" w:author="Alexandre Marcondes" w:date="2019-07-03T16:45:00Z"/>
          <w:rPrChange w:id="2893" w:author="Alexandre Marcondes" w:date="2019-07-09T18:16:00Z">
            <w:rPr>
              <w:del w:id="2894" w:author="Alexandre Marcondes" w:date="2019-07-09T18:16:00Z"/>
              <w:moveTo w:id="2895" w:author="Alexandre Marcondes" w:date="2019-07-03T16:45:00Z"/>
            </w:rPr>
          </w:rPrChange>
        </w:rPr>
      </w:pPr>
      <w:moveTo w:id="2896" w:author="Alexandre Marcondes" w:date="2019-07-03T16:45:00Z">
        <w:del w:id="2897" w:author="Alexandre Marcondes" w:date="2019-07-09T18:16:00Z">
          <w:r w:rsidRPr="004E7DBD" w:rsidDel="004E7DBD">
            <w:rPr>
              <w:rPrChange w:id="2898" w:author="Alexandre Marcondes" w:date="2019-07-09T18:16:00Z">
                <w:rPr/>
              </w:rPrChange>
            </w:rPr>
            <w:delText xml:space="preserve">Ainda sobre inspeção de linhas de transmissão Deng, Wang, Huang, Tan e Liu </w:delText>
          </w:r>
        </w:del>
      </w:moveTo>
      <w:customXmlDelRangeStart w:id="2899" w:author="Alexandre Marcondes" w:date="2019-07-09T18:16:00Z"/>
      <w:sdt>
        <w:sdtPr>
          <w:rPr>
            <w:rPrChange w:id="2900" w:author="Alexandre Marcondes" w:date="2019-07-09T18:16:00Z">
              <w:rPr>
                <w:color w:val="00B050"/>
              </w:rPr>
            </w:rPrChange>
          </w:rPr>
          <w:id w:val="-532193975"/>
          <w:citation/>
        </w:sdtPr>
        <w:sdtContent>
          <w:customXmlDelRangeEnd w:id="2899"/>
          <w:moveTo w:id="2901" w:author="Alexandre Marcondes" w:date="2019-07-03T16:45:00Z">
            <w:del w:id="2902" w:author="Alexandre Marcondes" w:date="2019-07-09T18:16:00Z">
              <w:r w:rsidRPr="004E7DBD" w:rsidDel="004E7DBD">
                <w:rPr>
                  <w:rPrChange w:id="2903" w:author="Alexandre Marcondes" w:date="2019-07-09T18:16:00Z">
                    <w:rPr/>
                  </w:rPrChange>
                </w:rPr>
                <w:fldChar w:fldCharType="begin"/>
              </w:r>
              <w:r w:rsidRPr="004E7DBD" w:rsidDel="004E7DBD">
                <w:rPr>
                  <w:rPrChange w:id="2904" w:author="Alexandre Marcondes" w:date="2019-07-09T18:16:00Z">
                    <w:rPr/>
                  </w:rPrChange>
                </w:rPr>
                <w:delInstrText xml:space="preserve"> CITATION Den17 \l 1046 </w:delInstrText>
              </w:r>
              <w:r w:rsidRPr="004E7DBD" w:rsidDel="004E7DBD">
                <w:rPr>
                  <w:rPrChange w:id="2905" w:author="Alexandre Marcondes" w:date="2019-07-09T18:16:00Z">
                    <w:rPr/>
                  </w:rPrChange>
                </w:rPr>
                <w:fldChar w:fldCharType="separate"/>
              </w:r>
              <w:r w:rsidRPr="004E7DBD" w:rsidDel="004E7DBD">
                <w:rPr>
                  <w:noProof/>
                  <w:rPrChange w:id="2906" w:author="Alexandre Marcondes" w:date="2019-07-09T18:16:00Z">
                    <w:rPr>
                      <w:noProof/>
                    </w:rPr>
                  </w:rPrChange>
                </w:rPr>
                <w:delText>(10)</w:delText>
              </w:r>
              <w:r w:rsidRPr="004E7DBD" w:rsidDel="004E7DBD">
                <w:rPr>
                  <w:rPrChange w:id="2907" w:author="Alexandre Marcondes" w:date="2019-07-09T18:16:00Z">
                    <w:rPr/>
                  </w:rPrChange>
                </w:rPr>
                <w:fldChar w:fldCharType="end"/>
              </w:r>
            </w:del>
          </w:moveTo>
          <w:customXmlDelRangeStart w:id="2908" w:author="Alexandre Marcondes" w:date="2019-07-09T18:16:00Z"/>
        </w:sdtContent>
      </w:sdt>
      <w:customXmlDelRangeEnd w:id="2908"/>
      <w:moveTo w:id="2909" w:author="Alexandre Marcondes" w:date="2019-07-03T16:45:00Z">
        <w:del w:id="2910" w:author="Alexandre Marcondes" w:date="2019-07-09T18:16:00Z">
          <w:r w:rsidRPr="004E7DBD" w:rsidDel="004E7DBD">
            <w:rPr>
              <w:rPrChange w:id="2911" w:author="Alexandre Marcondes" w:date="2019-07-09T18:16:00Z">
                <w:rPr/>
              </w:rPrChange>
            </w:rPr>
            <w:delTex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delText>
          </w:r>
        </w:del>
      </w:moveTo>
    </w:p>
    <w:p w:rsidR="001F7257" w:rsidRPr="004E7DBD" w:rsidDel="004E7DBD" w:rsidRDefault="001F7257" w:rsidP="001F7257">
      <w:pPr>
        <w:rPr>
          <w:del w:id="2912" w:author="Alexandre Marcondes" w:date="2019-07-09T18:16:00Z"/>
          <w:moveTo w:id="2913" w:author="Alexandre Marcondes" w:date="2019-07-03T16:45:00Z"/>
          <w:rPrChange w:id="2914" w:author="Alexandre Marcondes" w:date="2019-07-09T18:16:00Z">
            <w:rPr>
              <w:del w:id="2915" w:author="Alexandre Marcondes" w:date="2019-07-09T18:16:00Z"/>
              <w:moveTo w:id="2916" w:author="Alexandre Marcondes" w:date="2019-07-03T16:45:00Z"/>
            </w:rPr>
          </w:rPrChange>
        </w:rPr>
      </w:pPr>
      <w:moveTo w:id="2917" w:author="Alexandre Marcondes" w:date="2019-07-03T16:45:00Z">
        <w:del w:id="2918" w:author="Alexandre Marcondes" w:date="2019-07-09T18:16:00Z">
          <w:r w:rsidRPr="004E7DBD" w:rsidDel="004E7DBD">
            <w:rPr>
              <w:rPrChange w:id="2919" w:author="Alexandre Marcondes" w:date="2019-07-09T18:16:00Z">
                <w:rPr/>
              </w:rPrChange>
            </w:rPr>
            <w:delText>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a pontos de interesse, mas com duração de bateria limitada à curtos intervalos de tempo.</w:delText>
          </w:r>
        </w:del>
      </w:moveTo>
    </w:p>
    <w:p w:rsidR="001F7257" w:rsidRPr="004E7DBD" w:rsidDel="004E7DBD" w:rsidRDefault="001F7257" w:rsidP="001F7257">
      <w:pPr>
        <w:rPr>
          <w:del w:id="2920" w:author="Alexandre Marcondes" w:date="2019-07-09T18:16:00Z"/>
          <w:moveTo w:id="2921" w:author="Alexandre Marcondes" w:date="2019-07-03T16:45:00Z"/>
          <w:rPrChange w:id="2922" w:author="Alexandre Marcondes" w:date="2019-07-09T18:16:00Z">
            <w:rPr>
              <w:del w:id="2923" w:author="Alexandre Marcondes" w:date="2019-07-09T18:16:00Z"/>
              <w:moveTo w:id="2924" w:author="Alexandre Marcondes" w:date="2019-07-03T16:45:00Z"/>
            </w:rPr>
          </w:rPrChange>
        </w:rPr>
      </w:pPr>
      <w:moveTo w:id="2925" w:author="Alexandre Marcondes" w:date="2019-07-03T16:45:00Z">
        <w:del w:id="2926" w:author="Alexandre Marcondes" w:date="2019-07-09T18:16:00Z">
          <w:r w:rsidRPr="004E7DBD" w:rsidDel="004E7DBD">
            <w:rPr>
              <w:rPrChange w:id="2927" w:author="Alexandre Marcondes" w:date="2019-07-09T18:16:00Z">
                <w:rPr/>
              </w:rPrChange>
            </w:rPr>
            <w:delText xml:space="preserve">É proposto também um novo modelo de comunicação entre os diferentes tipos de VANT e a estação de comando, aumentando a capacidade de comunicação a 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delText>
          </w:r>
        </w:del>
      </w:moveTo>
    </w:p>
    <w:p w:rsidR="001F7257" w:rsidRPr="004E7DBD" w:rsidDel="004E7DBD" w:rsidRDefault="001F7257" w:rsidP="001F7257">
      <w:pPr>
        <w:rPr>
          <w:del w:id="2928" w:author="Alexandre Marcondes" w:date="2019-07-09T18:16:00Z"/>
          <w:moveTo w:id="2929" w:author="Alexandre Marcondes" w:date="2019-07-03T16:45:00Z"/>
          <w:rPrChange w:id="2930" w:author="Alexandre Marcondes" w:date="2019-07-09T18:16:00Z">
            <w:rPr>
              <w:del w:id="2931" w:author="Alexandre Marcondes" w:date="2019-07-09T18:16:00Z"/>
              <w:moveTo w:id="2932" w:author="Alexandre Marcondes" w:date="2019-07-03T16:45:00Z"/>
            </w:rPr>
          </w:rPrChange>
        </w:rPr>
      </w:pPr>
      <w:moveTo w:id="2933" w:author="Alexandre Marcondes" w:date="2019-07-03T16:45:00Z">
        <w:del w:id="2934" w:author="Alexandre Marcondes" w:date="2019-07-09T18:16:00Z">
          <w:r w:rsidRPr="004E7DBD" w:rsidDel="004E7DBD">
            <w:rPr>
              <w:rPrChange w:id="2935" w:author="Alexandre Marcondes" w:date="2019-07-09T18:16:00Z">
                <w:rPr/>
              </w:rPrChange>
            </w:rPr>
            <w:delTex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delText>
          </w:r>
        </w:del>
      </w:moveTo>
    </w:p>
    <w:p w:rsidR="001F7257" w:rsidRPr="004E7DBD" w:rsidDel="004E7DBD" w:rsidRDefault="001F7257" w:rsidP="001F7257">
      <w:pPr>
        <w:rPr>
          <w:del w:id="2936" w:author="Alexandre Marcondes" w:date="2019-07-09T18:16:00Z"/>
          <w:moveTo w:id="2937" w:author="Alexandre Marcondes" w:date="2019-07-03T16:45:00Z"/>
          <w:rPrChange w:id="2938" w:author="Alexandre Marcondes" w:date="2019-07-09T18:16:00Z">
            <w:rPr>
              <w:del w:id="2939" w:author="Alexandre Marcondes" w:date="2019-07-09T18:16:00Z"/>
              <w:moveTo w:id="2940" w:author="Alexandre Marcondes" w:date="2019-07-03T16:45:00Z"/>
            </w:rPr>
          </w:rPrChange>
        </w:rPr>
      </w:pPr>
      <w:moveTo w:id="2941" w:author="Alexandre Marcondes" w:date="2019-07-03T16:45:00Z">
        <w:del w:id="2942" w:author="Alexandre Marcondes" w:date="2019-07-09T18:16:00Z">
          <w:r w:rsidRPr="004E7DBD" w:rsidDel="004E7DBD">
            <w:rPr>
              <w:rPrChange w:id="2943" w:author="Alexandre Marcondes" w:date="2019-07-09T18:16:00Z">
                <w:rPr/>
              </w:rPrChange>
            </w:rPr>
            <w:delTex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delText>
          </w:r>
        </w:del>
      </w:moveTo>
      <w:customXmlDelRangeStart w:id="2944" w:author="Alexandre Marcondes" w:date="2019-07-09T18:16:00Z"/>
      <w:sdt>
        <w:sdtPr>
          <w:rPr>
            <w:rPrChange w:id="2945" w:author="Alexandre Marcondes" w:date="2019-07-09T18:16:00Z">
              <w:rPr>
                <w:color w:val="00B050"/>
              </w:rPr>
            </w:rPrChange>
          </w:rPr>
          <w:id w:val="182637135"/>
          <w:citation/>
        </w:sdtPr>
        <w:sdtContent>
          <w:customXmlDelRangeEnd w:id="2944"/>
          <w:moveTo w:id="2946" w:author="Alexandre Marcondes" w:date="2019-07-03T16:45:00Z">
            <w:del w:id="2947" w:author="Alexandre Marcondes" w:date="2019-07-09T18:16:00Z">
              <w:r w:rsidRPr="004E7DBD" w:rsidDel="004E7DBD">
                <w:rPr>
                  <w:rPrChange w:id="2948" w:author="Alexandre Marcondes" w:date="2019-07-09T18:16:00Z">
                    <w:rPr/>
                  </w:rPrChange>
                </w:rPr>
                <w:fldChar w:fldCharType="begin"/>
              </w:r>
              <w:r w:rsidRPr="004E7DBD" w:rsidDel="004E7DBD">
                <w:rPr>
                  <w:rPrChange w:id="2949" w:author="Alexandre Marcondes" w:date="2019-07-09T18:16:00Z">
                    <w:rPr/>
                  </w:rPrChange>
                </w:rPr>
                <w:delInstrText xml:space="preserve"> CITATION DeO18 \l 1046 </w:delInstrText>
              </w:r>
              <w:r w:rsidRPr="004E7DBD" w:rsidDel="004E7DBD">
                <w:rPr>
                  <w:rPrChange w:id="2950" w:author="Alexandre Marcondes" w:date="2019-07-09T18:16:00Z">
                    <w:rPr/>
                  </w:rPrChange>
                </w:rPr>
                <w:fldChar w:fldCharType="separate"/>
              </w:r>
              <w:r w:rsidRPr="004E7DBD" w:rsidDel="004E7DBD">
                <w:rPr>
                  <w:noProof/>
                  <w:rPrChange w:id="2951" w:author="Alexandre Marcondes" w:date="2019-07-09T18:16:00Z">
                    <w:rPr>
                      <w:noProof/>
                    </w:rPr>
                  </w:rPrChange>
                </w:rPr>
                <w:delText>(11)</w:delText>
              </w:r>
              <w:r w:rsidRPr="004E7DBD" w:rsidDel="004E7DBD">
                <w:rPr>
                  <w:rPrChange w:id="2952" w:author="Alexandre Marcondes" w:date="2019-07-09T18:16:00Z">
                    <w:rPr/>
                  </w:rPrChange>
                </w:rPr>
                <w:fldChar w:fldCharType="end"/>
              </w:r>
            </w:del>
          </w:moveTo>
          <w:customXmlDelRangeStart w:id="2953" w:author="Alexandre Marcondes" w:date="2019-07-09T18:16:00Z"/>
        </w:sdtContent>
      </w:sdt>
      <w:customXmlDelRangeEnd w:id="2953"/>
      <w:moveTo w:id="2954" w:author="Alexandre Marcondes" w:date="2019-07-03T16:45:00Z">
        <w:del w:id="2955" w:author="Alexandre Marcondes" w:date="2019-07-09T18:16:00Z">
          <w:r w:rsidRPr="004E7DBD" w:rsidDel="004E7DBD">
            <w:rPr>
              <w:rPrChange w:id="2956" w:author="Alexandre Marcondes" w:date="2019-07-09T18:16:00Z">
                <w:rPr/>
              </w:rPrChange>
            </w:rPr>
            <w:delText xml:space="preserve">. </w:delText>
          </w:r>
        </w:del>
      </w:moveTo>
    </w:p>
    <w:p w:rsidR="001F7257" w:rsidRPr="004E7DBD" w:rsidDel="004E7DBD" w:rsidRDefault="001F7257" w:rsidP="001F7257">
      <w:pPr>
        <w:rPr>
          <w:del w:id="2957" w:author="Alexandre Marcondes" w:date="2019-07-09T18:16:00Z"/>
          <w:moveTo w:id="2958" w:author="Alexandre Marcondes" w:date="2019-07-03T16:45:00Z"/>
          <w:rPrChange w:id="2959" w:author="Alexandre Marcondes" w:date="2019-07-09T18:16:00Z">
            <w:rPr>
              <w:del w:id="2960" w:author="Alexandre Marcondes" w:date="2019-07-09T18:16:00Z"/>
              <w:moveTo w:id="2961" w:author="Alexandre Marcondes" w:date="2019-07-03T16:45:00Z"/>
            </w:rPr>
          </w:rPrChange>
        </w:rPr>
      </w:pPr>
      <w:moveTo w:id="2962" w:author="Alexandre Marcondes" w:date="2019-07-03T16:45:00Z">
        <w:del w:id="2963" w:author="Alexandre Marcondes" w:date="2019-07-09T18:16:00Z">
          <w:r w:rsidRPr="004E7DBD" w:rsidDel="004E7DBD">
            <w:rPr>
              <w:rPrChange w:id="2964" w:author="Alexandre Marcondes" w:date="2019-07-09T18:16:00Z">
                <w:rPr/>
              </w:rPrChange>
            </w:rPr>
            <w:delTex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delText>
          </w:r>
        </w:del>
      </w:moveTo>
    </w:p>
    <w:p w:rsidR="00CD58B8" w:rsidRPr="004E7DBD" w:rsidDel="004F6B99" w:rsidRDefault="001F7257" w:rsidP="001F7257">
      <w:pPr>
        <w:rPr>
          <w:del w:id="2965" w:author="Alexandre Marcondes" w:date="2019-07-03T16:59:00Z"/>
          <w:moveTo w:id="2966" w:author="Alexandre Marcondes" w:date="2019-07-03T16:45:00Z"/>
          <w:rPrChange w:id="2967" w:author="Alexandre Marcondes" w:date="2019-07-09T18:16:00Z">
            <w:rPr>
              <w:del w:id="2968" w:author="Alexandre Marcondes" w:date="2019-07-03T16:59:00Z"/>
              <w:moveTo w:id="2969" w:author="Alexandre Marcondes" w:date="2019-07-03T16:45:00Z"/>
            </w:rPr>
          </w:rPrChange>
        </w:rPr>
      </w:pPr>
      <w:moveTo w:id="2970" w:author="Alexandre Marcondes" w:date="2019-07-03T16:45:00Z">
        <w:del w:id="2971" w:author="Alexandre Marcondes" w:date="2019-07-09T18:16:00Z">
          <w:r w:rsidRPr="004E7DBD" w:rsidDel="004E7DBD">
            <w:rPr>
              <w:rPrChange w:id="2972" w:author="Alexandre Marcondes" w:date="2019-07-09T18:16:00Z">
                <w:rPr/>
              </w:rPrChange>
            </w:rPr>
            <w:delTex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delText>
          </w:r>
        </w:del>
      </w:moveTo>
    </w:p>
    <w:moveToRangeEnd w:id="2845"/>
    <w:p w:rsidR="001F7257" w:rsidRPr="004E7DBD" w:rsidDel="001F7257" w:rsidRDefault="001F7257" w:rsidP="00854DEF">
      <w:pPr>
        <w:rPr>
          <w:del w:id="2973" w:author="Alexandre Marcondes" w:date="2019-07-03T16:45:00Z"/>
          <w:rPrChange w:id="2974" w:author="Alexandre Marcondes" w:date="2019-07-09T18:16:00Z">
            <w:rPr>
              <w:del w:id="2975" w:author="Alexandre Marcondes" w:date="2019-07-03T16:45:00Z"/>
            </w:rPr>
          </w:rPrChange>
        </w:rPr>
      </w:pPr>
    </w:p>
    <w:p w:rsidR="006D5BCE" w:rsidRPr="004E7DBD" w:rsidDel="00E03B5E" w:rsidRDefault="00D00D14">
      <w:pPr>
        <w:ind w:firstLine="0"/>
        <w:rPr>
          <w:del w:id="2976" w:author="Alexandre Marcondes" w:date="2019-07-03T16:16:00Z"/>
          <w:rPrChange w:id="2977" w:author="Alexandre Marcondes" w:date="2019-07-09T18:16:00Z">
            <w:rPr>
              <w:del w:id="2978" w:author="Alexandre Marcondes" w:date="2019-07-03T16:16:00Z"/>
            </w:rPr>
          </w:rPrChange>
        </w:rPr>
        <w:pPrChange w:id="2979" w:author="Alexandre Marcondes" w:date="2019-07-03T16:45:00Z">
          <w:pPr/>
        </w:pPrChange>
      </w:pPr>
      <w:del w:id="2980" w:author="Alexandre Marcondes" w:date="2019-07-03T15:55:00Z">
        <w:r w:rsidRPr="004E7DBD" w:rsidDel="007D129D">
          <w:rPr>
            <w:highlight w:val="yellow"/>
            <w:rPrChange w:id="2981" w:author="Alexandre Marcondes" w:date="2019-07-09T18:16:00Z">
              <w:rPr/>
            </w:rPrChange>
          </w:rPr>
          <w:delText>O contratante</w:delText>
        </w:r>
      </w:del>
      <w:del w:id="2982" w:author="Alexandre Marcondes" w:date="2019-07-03T16:16:00Z">
        <w:r w:rsidRPr="004E7DBD" w:rsidDel="00E03B5E">
          <w:rPr>
            <w:highlight w:val="yellow"/>
            <w:rPrChange w:id="2983" w:author="Alexandre Marcondes" w:date="2019-07-09T18:16:00Z">
              <w:rPr/>
            </w:rPrChange>
          </w:rPr>
          <w:delText xml:space="preserve"> possui </w:delText>
        </w:r>
      </w:del>
      <w:del w:id="2984" w:author="Alexandre Marcondes" w:date="2019-07-03T16:13:00Z">
        <w:r w:rsidRPr="004E7DBD" w:rsidDel="00E03B5E">
          <w:rPr>
            <w:highlight w:val="yellow"/>
            <w:rPrChange w:id="2985" w:author="Alexandre Marcondes" w:date="2019-07-09T18:16:00Z">
              <w:rPr/>
            </w:rPrChange>
          </w:rPr>
          <w:delText xml:space="preserve">cerca de </w:delText>
        </w:r>
        <w:r w:rsidR="0077594C" w:rsidRPr="004E7DBD" w:rsidDel="00E03B5E">
          <w:rPr>
            <w:highlight w:val="yellow"/>
            <w:rPrChange w:id="2986" w:author="Alexandre Marcondes" w:date="2019-07-09T18:16:00Z">
              <w:rPr/>
            </w:rPrChange>
          </w:rPr>
          <w:delText>183</w:delText>
        </w:r>
      </w:del>
      <w:del w:id="2987" w:author="Alexandre Marcondes" w:date="2019-07-03T16:16:00Z">
        <w:r w:rsidRPr="004E7DBD" w:rsidDel="00E03B5E">
          <w:rPr>
            <w:highlight w:val="yellow"/>
            <w:rPrChange w:id="2988" w:author="Alexandre Marcondes" w:date="2019-07-09T18:16:00Z">
              <w:rPr/>
            </w:rPrChange>
          </w:rPr>
          <w:delText xml:space="preserve"> subestações e o planejamento de manutenção demanda profissionais dedicados a </w:delText>
        </w:r>
        <w:r w:rsidR="00A564A5" w:rsidRPr="004E7DBD" w:rsidDel="00E03B5E">
          <w:rPr>
            <w:highlight w:val="yellow"/>
            <w:rPrChange w:id="2989" w:author="Alexandre Marcondes" w:date="2019-07-09T18:16:00Z">
              <w:rPr/>
            </w:rPrChange>
          </w:rPr>
          <w:delText xml:space="preserve">gerar </w:delText>
        </w:r>
      </w:del>
      <w:del w:id="2990" w:author="Alexandre Marcondes" w:date="2019-07-03T16:13:00Z">
        <w:r w:rsidRPr="004E7DBD" w:rsidDel="00E03B5E">
          <w:rPr>
            <w:highlight w:val="yellow"/>
            <w:rPrChange w:id="2991" w:author="Alexandre Marcondes" w:date="2019-07-09T18:16:00Z">
              <w:rPr/>
            </w:rPrChange>
          </w:rPr>
          <w:delText xml:space="preserve">fotos </w:delText>
        </w:r>
      </w:del>
      <w:del w:id="2992" w:author="Alexandre Marcondes" w:date="2019-07-03T16:16:00Z">
        <w:r w:rsidRPr="004E7DBD" w:rsidDel="00E03B5E">
          <w:rPr>
            <w:highlight w:val="yellow"/>
            <w:rPrChange w:id="2993" w:author="Alexandre Marcondes" w:date="2019-07-09T18:16:00Z">
              <w:rPr/>
            </w:rPrChange>
          </w:rPr>
          <w:delText>dos equipamentos em cada uma delas.</w:delText>
        </w:r>
        <w:r w:rsidR="009B30F2" w:rsidRPr="004E7DBD" w:rsidDel="00E03B5E">
          <w:rPr>
            <w:highlight w:val="yellow"/>
            <w:rPrChange w:id="2994" w:author="Alexandre Marcondes" w:date="2019-07-09T18:16:00Z">
              <w:rPr/>
            </w:rPrChange>
          </w:rPr>
          <w:delText xml:space="preserve"> O custo para cada hora de trabalho é de R$ 83 e a duração em média de uma inspeção</w:delText>
        </w:r>
        <w:r w:rsidR="00F4366A" w:rsidRPr="004E7DBD" w:rsidDel="00E03B5E">
          <w:rPr>
            <w:highlight w:val="yellow"/>
            <w:rPrChange w:id="2995" w:author="Alexandre Marcondes" w:date="2019-07-09T18:16:00Z">
              <w:rPr/>
            </w:rPrChange>
          </w:rPr>
          <w:delText>, somada ao deslocamento,</w:delText>
        </w:r>
        <w:r w:rsidR="009B30F2" w:rsidRPr="004E7DBD" w:rsidDel="00E03B5E">
          <w:rPr>
            <w:highlight w:val="yellow"/>
            <w:rPrChange w:id="2996" w:author="Alexandre Marcondes" w:date="2019-07-09T18:16:00Z">
              <w:rPr/>
            </w:rPrChange>
          </w:rPr>
          <w:delText xml:space="preserve"> é cerca de 4 horas</w:delText>
        </w:r>
        <w:r w:rsidR="00DA7454" w:rsidRPr="004E7DBD" w:rsidDel="00E03B5E">
          <w:rPr>
            <w:highlight w:val="yellow"/>
            <w:rPrChange w:id="2997" w:author="Alexandre Marcondes" w:date="2019-07-09T18:16:00Z">
              <w:rPr/>
            </w:rPrChange>
          </w:rPr>
          <w:delText xml:space="preserve">. </w:delText>
        </w:r>
        <w:r w:rsidR="009B30F2" w:rsidRPr="004E7DBD" w:rsidDel="00E03B5E">
          <w:rPr>
            <w:highlight w:val="yellow"/>
            <w:rPrChange w:id="2998" w:author="Alexandre Marcondes" w:date="2019-07-09T18:16:00Z">
              <w:rPr/>
            </w:rPrChange>
          </w:rPr>
          <w:delText>Por motivos de segurança dois profissionais são necessários</w:delText>
        </w:r>
        <w:r w:rsidR="00363531" w:rsidRPr="004E7DBD" w:rsidDel="00E03B5E">
          <w:rPr>
            <w:highlight w:val="yellow"/>
            <w:rPrChange w:id="2999" w:author="Alexandre Marcondes" w:date="2019-07-09T18:16:00Z">
              <w:rPr/>
            </w:rPrChange>
          </w:rPr>
          <w:delText>.</w:delText>
        </w:r>
        <w:r w:rsidR="00363531" w:rsidRPr="004E7DBD" w:rsidDel="00E03B5E">
          <w:rPr>
            <w:rPrChange w:id="3000" w:author="Alexandre Marcondes" w:date="2019-07-09T18:16:00Z">
              <w:rPr/>
            </w:rPrChange>
          </w:rPr>
          <w:delText xml:space="preserve"> </w:delText>
        </w:r>
      </w:del>
    </w:p>
    <w:p w:rsidR="00D00D14" w:rsidRPr="004E7DBD" w:rsidDel="00E03B5E" w:rsidRDefault="006D5BCE">
      <w:pPr>
        <w:ind w:firstLine="0"/>
        <w:rPr>
          <w:del w:id="3001" w:author="Alexandre Marcondes" w:date="2019-07-03T16:16:00Z"/>
          <w:rPrChange w:id="3002" w:author="Alexandre Marcondes" w:date="2019-07-09T18:16:00Z">
            <w:rPr>
              <w:del w:id="3003" w:author="Alexandre Marcondes" w:date="2019-07-03T16:16:00Z"/>
            </w:rPr>
          </w:rPrChange>
        </w:rPr>
        <w:pPrChange w:id="3004" w:author="Alexandre Marcondes" w:date="2019-07-03T16:45:00Z">
          <w:pPr/>
        </w:pPrChange>
      </w:pPr>
      <w:del w:id="3005" w:author="Alexandre Marcondes" w:date="2019-07-03T16:16:00Z">
        <w:r w:rsidRPr="004E7DBD" w:rsidDel="00E03B5E">
          <w:rPr>
            <w:highlight w:val="yellow"/>
            <w:rPrChange w:id="3006" w:author="Alexandre Marcondes" w:date="2019-07-09T18:16:00Z">
              <w:rPr/>
            </w:rPrChange>
          </w:rPr>
          <w:delText xml:space="preserve">Considerando os valores citados, as </w:delText>
        </w:r>
        <w:r w:rsidR="00363531" w:rsidRPr="004E7DBD" w:rsidDel="00E03B5E">
          <w:rPr>
            <w:highlight w:val="yellow"/>
            <w:rPrChange w:id="3007" w:author="Alexandre Marcondes" w:date="2019-07-09T18:16:00Z">
              <w:rPr/>
            </w:rPrChange>
          </w:rPr>
          <w:delText xml:space="preserve">8 horas (2 profissionais) para cada uma das 183 subestações </w:delText>
        </w:r>
        <w:r w:rsidRPr="004E7DBD" w:rsidDel="00E03B5E">
          <w:rPr>
            <w:highlight w:val="yellow"/>
            <w:rPrChange w:id="3008" w:author="Alexandre Marcondes" w:date="2019-07-09T18:16:00Z">
              <w:rPr/>
            </w:rPrChange>
          </w:rPr>
          <w:delText xml:space="preserve">impacta em </w:delText>
        </w:r>
        <w:r w:rsidR="009B30F2" w:rsidRPr="004E7DBD" w:rsidDel="00E03B5E">
          <w:rPr>
            <w:highlight w:val="yellow"/>
            <w:rPrChange w:id="3009" w:author="Alexandre Marcondes" w:date="2019-07-09T18:16:00Z">
              <w:rPr/>
            </w:rPrChange>
          </w:rPr>
          <w:delText xml:space="preserve">um custo </w:delText>
        </w:r>
        <w:r w:rsidR="00363531" w:rsidRPr="004E7DBD" w:rsidDel="00E03B5E">
          <w:rPr>
            <w:highlight w:val="yellow"/>
            <w:rPrChange w:id="3010" w:author="Alexandre Marcondes" w:date="2019-07-09T18:16:00Z">
              <w:rPr/>
            </w:rPrChange>
          </w:rPr>
          <w:delText xml:space="preserve">total </w:delText>
        </w:r>
        <w:r w:rsidR="009B30F2" w:rsidRPr="004E7DBD" w:rsidDel="00E03B5E">
          <w:rPr>
            <w:highlight w:val="yellow"/>
            <w:rPrChange w:id="3011" w:author="Alexandre Marcondes" w:date="2019-07-09T18:16:00Z">
              <w:rPr/>
            </w:rPrChange>
          </w:rPr>
          <w:delText xml:space="preserve">de R$ 121.500,00. A redução </w:delText>
        </w:r>
        <w:r w:rsidRPr="004E7DBD" w:rsidDel="00E03B5E">
          <w:rPr>
            <w:highlight w:val="yellow"/>
            <w:rPrChange w:id="3012" w:author="Alexandre Marcondes" w:date="2019-07-09T18:16:00Z">
              <w:rPr/>
            </w:rPrChange>
          </w:rPr>
          <w:delText xml:space="preserve">de tempo de inspeção </w:delText>
        </w:r>
        <w:r w:rsidR="009B30F2" w:rsidRPr="004E7DBD" w:rsidDel="00E03B5E">
          <w:rPr>
            <w:highlight w:val="yellow"/>
            <w:rPrChange w:id="3013" w:author="Alexandre Marcondes" w:date="2019-07-09T18:16:00Z">
              <w:rPr/>
            </w:rPrChange>
          </w:rPr>
          <w:delText>esperada</w:delText>
        </w:r>
        <w:r w:rsidR="00363531" w:rsidRPr="004E7DBD" w:rsidDel="00E03B5E">
          <w:rPr>
            <w:highlight w:val="yellow"/>
            <w:rPrChange w:id="3014" w:author="Alexandre Marcondes" w:date="2019-07-09T18:16:00Z">
              <w:rPr/>
            </w:rPrChange>
          </w:rPr>
          <w:delText xml:space="preserve"> </w:delText>
        </w:r>
        <w:r w:rsidRPr="004E7DBD" w:rsidDel="00E03B5E">
          <w:rPr>
            <w:highlight w:val="yellow"/>
            <w:rPrChange w:id="3015" w:author="Alexandre Marcondes" w:date="2019-07-09T18:16:00Z">
              <w:rPr/>
            </w:rPrChange>
          </w:rPr>
          <w:delText xml:space="preserve">após a implementação do sistema autônomo é de pelo mínimo </w:delText>
        </w:r>
        <w:r w:rsidR="009B30F2" w:rsidRPr="004E7DBD" w:rsidDel="00E03B5E">
          <w:rPr>
            <w:highlight w:val="yellow"/>
            <w:rPrChange w:id="3016" w:author="Alexandre Marcondes" w:date="2019-07-09T18:16:00Z">
              <w:rPr/>
            </w:rPrChange>
          </w:rPr>
          <w:delText>50 %, incorrendo</w:delText>
        </w:r>
        <w:r w:rsidR="00B41BF5" w:rsidRPr="004E7DBD" w:rsidDel="00E03B5E">
          <w:rPr>
            <w:highlight w:val="yellow"/>
            <w:rPrChange w:id="3017" w:author="Alexandre Marcondes" w:date="2019-07-09T18:16:00Z">
              <w:rPr/>
            </w:rPrChange>
          </w:rPr>
          <w:delText xml:space="preserve">, </w:delText>
        </w:r>
        <w:r w:rsidR="009B30F2" w:rsidRPr="004E7DBD" w:rsidDel="00E03B5E">
          <w:rPr>
            <w:highlight w:val="yellow"/>
            <w:rPrChange w:id="3018" w:author="Alexandre Marcondes" w:date="2019-07-09T18:16:00Z">
              <w:rPr/>
            </w:rPrChange>
          </w:rPr>
          <w:delText>em uma economia de R$ 60.750,00.</w:delText>
        </w:r>
      </w:del>
    </w:p>
    <w:p w:rsidR="00854DEF" w:rsidRPr="004E7DBD" w:rsidRDefault="00854DEF">
      <w:pPr>
        <w:ind w:firstLine="0"/>
        <w:rPr>
          <w:rPrChange w:id="3019" w:author="Alexandre Marcondes" w:date="2019-07-09T18:16:00Z">
            <w:rPr/>
          </w:rPrChange>
        </w:rPr>
        <w:pPrChange w:id="3020" w:author="Alexandre Marcondes" w:date="2019-07-03T16:45:00Z">
          <w:pPr>
            <w:pStyle w:val="PargrafodaLista"/>
          </w:pPr>
        </w:pPrChange>
      </w:pPr>
    </w:p>
    <w:p w:rsidR="00854DEF" w:rsidRPr="004E7DBD" w:rsidRDefault="00A533AD" w:rsidP="0085318F">
      <w:pPr>
        <w:pStyle w:val="Ttulo2"/>
        <w:numPr>
          <w:ilvl w:val="1"/>
          <w:numId w:val="6"/>
        </w:numPr>
        <w:rPr>
          <w:rPrChange w:id="3021" w:author="Alexandre Marcondes" w:date="2019-07-09T18:16:00Z">
            <w:rPr/>
          </w:rPrChange>
        </w:rPr>
      </w:pPr>
      <w:bookmarkStart w:id="3022" w:name="_Toc9088173"/>
      <w:bookmarkStart w:id="3023" w:name="_Toc9088677"/>
      <w:bookmarkStart w:id="3024" w:name="_Toc9088882"/>
      <w:r w:rsidRPr="004E7DBD">
        <w:rPr>
          <w:rPrChange w:id="3025" w:author="Alexandre Marcondes" w:date="2019-07-09T18:16:00Z">
            <w:rPr/>
          </w:rPrChange>
        </w:rPr>
        <w:t xml:space="preserve"> </w:t>
      </w:r>
      <w:bookmarkStart w:id="3026" w:name="_Toc11256251"/>
      <w:r w:rsidR="00854DEF" w:rsidRPr="004E7DBD">
        <w:rPr>
          <w:rPrChange w:id="3027" w:author="Alexandre Marcondes" w:date="2019-07-09T18:16:00Z">
            <w:rPr/>
          </w:rPrChange>
        </w:rPr>
        <w:t xml:space="preserve">Objetivo </w:t>
      </w:r>
      <w:r w:rsidR="00D373C3" w:rsidRPr="004E7DBD">
        <w:rPr>
          <w:rPrChange w:id="3028" w:author="Alexandre Marcondes" w:date="2019-07-09T18:16:00Z">
            <w:rPr/>
          </w:rPrChange>
        </w:rPr>
        <w:t>g</w:t>
      </w:r>
      <w:r w:rsidR="00854DEF" w:rsidRPr="004E7DBD">
        <w:rPr>
          <w:rPrChange w:id="3029" w:author="Alexandre Marcondes" w:date="2019-07-09T18:16:00Z">
            <w:rPr/>
          </w:rPrChange>
        </w:rPr>
        <w:t>eral</w:t>
      </w:r>
      <w:bookmarkEnd w:id="3022"/>
      <w:bookmarkEnd w:id="3023"/>
      <w:bookmarkEnd w:id="3024"/>
      <w:bookmarkEnd w:id="3026"/>
    </w:p>
    <w:p w:rsidR="00854DEF" w:rsidRPr="004E7DBD" w:rsidRDefault="00854DEF" w:rsidP="00854DEF">
      <w:pPr>
        <w:rPr>
          <w:rPrChange w:id="3030" w:author="Alexandre Marcondes" w:date="2019-07-09T18:16:00Z">
            <w:rPr/>
          </w:rPrChange>
        </w:rPr>
      </w:pPr>
    </w:p>
    <w:p w:rsidR="00854DEF" w:rsidRPr="004E7DBD" w:rsidRDefault="00854DEF" w:rsidP="00733FC2">
      <w:pPr>
        <w:rPr>
          <w:rPrChange w:id="3031" w:author="Alexandre Marcondes" w:date="2019-07-09T18:16:00Z">
            <w:rPr/>
          </w:rPrChange>
        </w:rPr>
      </w:pPr>
      <w:r w:rsidRPr="004E7DBD">
        <w:rPr>
          <w:rPrChange w:id="3032" w:author="Alexandre Marcondes" w:date="2019-07-09T18:16:00Z">
            <w:rPr/>
          </w:rPrChange>
        </w:rPr>
        <w:lastRenderedPageBreak/>
        <w:t xml:space="preserve">Desenvolver um sistema para controle de rotas autônomas e adaptativas para </w:t>
      </w:r>
      <w:proofErr w:type="spellStart"/>
      <w:r w:rsidRPr="004E7DBD">
        <w:rPr>
          <w:rPrChange w:id="3033" w:author="Alexandre Marcondes" w:date="2019-07-09T18:16:00Z">
            <w:rPr/>
          </w:rPrChange>
        </w:rPr>
        <w:t>VANT</w:t>
      </w:r>
      <w:ins w:id="3034" w:author="Alexandre Marcondes" w:date="2019-07-03T16:14:00Z">
        <w:r w:rsidR="00E03B5E" w:rsidRPr="004E7DBD">
          <w:rPr>
            <w:rPrChange w:id="3035" w:author="Alexandre Marcondes" w:date="2019-07-09T18:16:00Z">
              <w:rPr/>
            </w:rPrChange>
          </w:rPr>
          <w:t>s</w:t>
        </w:r>
      </w:ins>
      <w:proofErr w:type="spellEnd"/>
      <w:r w:rsidR="00D373C3" w:rsidRPr="004E7DBD">
        <w:rPr>
          <w:rPrChange w:id="3036" w:author="Alexandre Marcondes" w:date="2019-07-09T18:16:00Z">
            <w:rPr/>
          </w:rPrChange>
        </w:rPr>
        <w:t>.</w:t>
      </w:r>
    </w:p>
    <w:p w:rsidR="00854DEF" w:rsidRPr="004E7DBD" w:rsidRDefault="00854DEF" w:rsidP="00854DEF">
      <w:pPr>
        <w:rPr>
          <w:rPrChange w:id="3037" w:author="Alexandre Marcondes" w:date="2019-07-09T18:16:00Z">
            <w:rPr/>
          </w:rPrChange>
        </w:rPr>
      </w:pPr>
    </w:p>
    <w:p w:rsidR="00854DEF" w:rsidRPr="004E7DBD" w:rsidRDefault="00D373C3" w:rsidP="0085318F">
      <w:pPr>
        <w:pStyle w:val="Ttulo2"/>
        <w:numPr>
          <w:ilvl w:val="1"/>
          <w:numId w:val="6"/>
        </w:numPr>
        <w:rPr>
          <w:rPrChange w:id="3038" w:author="Alexandre Marcondes" w:date="2019-07-09T18:16:00Z">
            <w:rPr/>
          </w:rPrChange>
        </w:rPr>
      </w:pPr>
      <w:bookmarkStart w:id="3039" w:name="_Toc9088174"/>
      <w:bookmarkStart w:id="3040" w:name="_Toc9088678"/>
      <w:bookmarkStart w:id="3041" w:name="_Toc9088883"/>
      <w:r w:rsidRPr="004E7DBD">
        <w:rPr>
          <w:rPrChange w:id="3042" w:author="Alexandre Marcondes" w:date="2019-07-09T18:16:00Z">
            <w:rPr/>
          </w:rPrChange>
        </w:rPr>
        <w:t xml:space="preserve"> </w:t>
      </w:r>
      <w:bookmarkStart w:id="3043" w:name="_Toc11256252"/>
      <w:r w:rsidR="00854DEF" w:rsidRPr="004E7DBD">
        <w:rPr>
          <w:rPrChange w:id="3044" w:author="Alexandre Marcondes" w:date="2019-07-09T18:16:00Z">
            <w:rPr/>
          </w:rPrChange>
        </w:rPr>
        <w:t xml:space="preserve">Objetivos </w:t>
      </w:r>
      <w:r w:rsidRPr="004E7DBD">
        <w:rPr>
          <w:rPrChange w:id="3045" w:author="Alexandre Marcondes" w:date="2019-07-09T18:16:00Z">
            <w:rPr/>
          </w:rPrChange>
        </w:rPr>
        <w:t>e</w:t>
      </w:r>
      <w:r w:rsidR="00854DEF" w:rsidRPr="004E7DBD">
        <w:rPr>
          <w:rPrChange w:id="3046" w:author="Alexandre Marcondes" w:date="2019-07-09T18:16:00Z">
            <w:rPr/>
          </w:rPrChange>
        </w:rPr>
        <w:t>specíficos</w:t>
      </w:r>
      <w:bookmarkEnd w:id="3039"/>
      <w:bookmarkEnd w:id="3040"/>
      <w:bookmarkEnd w:id="3041"/>
      <w:bookmarkEnd w:id="3043"/>
      <w:r w:rsidR="00F10460" w:rsidRPr="004E7DBD">
        <w:rPr>
          <w:highlight w:val="yellow"/>
          <w:rPrChange w:id="3047" w:author="Alexandre Marcondes" w:date="2019-07-09T18:16:00Z">
            <w:rPr>
              <w:highlight w:val="yellow"/>
            </w:rPr>
          </w:rPrChange>
        </w:rPr>
        <w:t xml:space="preserve"> </w:t>
      </w:r>
    </w:p>
    <w:p w:rsidR="00733FC2" w:rsidRPr="004E7DBD" w:rsidRDefault="00733FC2" w:rsidP="00733FC2">
      <w:pPr>
        <w:rPr>
          <w:rPrChange w:id="3048" w:author="Alexandre Marcondes" w:date="2019-07-09T18:16:00Z">
            <w:rPr/>
          </w:rPrChange>
        </w:rPr>
      </w:pPr>
    </w:p>
    <w:p w:rsidR="00854DEF" w:rsidRPr="004E7DBD" w:rsidRDefault="00854DEF" w:rsidP="0085318F">
      <w:pPr>
        <w:pStyle w:val="PargrafodaLista"/>
        <w:numPr>
          <w:ilvl w:val="0"/>
          <w:numId w:val="2"/>
        </w:numPr>
        <w:rPr>
          <w:rPrChange w:id="3049" w:author="Alexandre Marcondes" w:date="2019-07-09T18:16:00Z">
            <w:rPr/>
          </w:rPrChange>
        </w:rPr>
      </w:pPr>
      <w:r w:rsidRPr="004E7DBD">
        <w:rPr>
          <w:rPrChange w:id="3050" w:author="Alexandre Marcondes" w:date="2019-07-09T18:16:00Z">
            <w:rPr/>
          </w:rPrChange>
        </w:rPr>
        <w:t>Desenho da arquitetura conceitual do sistema</w:t>
      </w:r>
      <w:r w:rsidR="00D373C3" w:rsidRPr="004E7DBD">
        <w:rPr>
          <w:rPrChange w:id="3051" w:author="Alexandre Marcondes" w:date="2019-07-09T18:16:00Z">
            <w:rPr/>
          </w:rPrChange>
        </w:rPr>
        <w:t>.</w:t>
      </w:r>
    </w:p>
    <w:p w:rsidR="00854DEF" w:rsidRPr="004E7DBD" w:rsidRDefault="00854DEF" w:rsidP="0085318F">
      <w:pPr>
        <w:pStyle w:val="PargrafodaLista"/>
        <w:numPr>
          <w:ilvl w:val="0"/>
          <w:numId w:val="2"/>
        </w:numPr>
        <w:rPr>
          <w:rPrChange w:id="3052" w:author="Alexandre Marcondes" w:date="2019-07-09T18:16:00Z">
            <w:rPr/>
          </w:rPrChange>
        </w:rPr>
      </w:pPr>
      <w:r w:rsidRPr="004E7DBD">
        <w:rPr>
          <w:rPrChange w:id="3053" w:author="Alexandre Marcondes" w:date="2019-07-09T18:16:00Z">
            <w:rPr/>
          </w:rPrChange>
        </w:rPr>
        <w:t xml:space="preserve">Mapeamento das alternativas de </w:t>
      </w:r>
      <w:proofErr w:type="gramStart"/>
      <w:r w:rsidRPr="004E7DBD">
        <w:rPr>
          <w:rPrChange w:id="3054" w:author="Alexandre Marcondes" w:date="2019-07-09T18:16:00Z">
            <w:rPr/>
          </w:rPrChange>
        </w:rPr>
        <w:t>implementação</w:t>
      </w:r>
      <w:proofErr w:type="gramEnd"/>
      <w:r w:rsidRPr="004E7DBD">
        <w:rPr>
          <w:rPrChange w:id="3055" w:author="Alexandre Marcondes" w:date="2019-07-09T18:16:00Z">
            <w:rPr/>
          </w:rPrChange>
        </w:rPr>
        <w:t xml:space="preserve"> dos módulos do sistema</w:t>
      </w:r>
      <w:r w:rsidR="00D373C3" w:rsidRPr="004E7DBD">
        <w:rPr>
          <w:rPrChange w:id="3056" w:author="Alexandre Marcondes" w:date="2019-07-09T18:16:00Z">
            <w:rPr/>
          </w:rPrChange>
        </w:rPr>
        <w:t>.</w:t>
      </w:r>
    </w:p>
    <w:p w:rsidR="00854DEF" w:rsidRPr="004E7DBD" w:rsidRDefault="00854DEF" w:rsidP="0085318F">
      <w:pPr>
        <w:pStyle w:val="PargrafodaLista"/>
        <w:numPr>
          <w:ilvl w:val="0"/>
          <w:numId w:val="2"/>
        </w:numPr>
        <w:rPr>
          <w:rPrChange w:id="3057" w:author="Alexandre Marcondes" w:date="2019-07-09T18:16:00Z">
            <w:rPr/>
          </w:rPrChange>
        </w:rPr>
      </w:pPr>
      <w:proofErr w:type="gramStart"/>
      <w:r w:rsidRPr="004E7DBD">
        <w:rPr>
          <w:rPrChange w:id="3058" w:author="Alexandre Marcondes" w:date="2019-07-09T18:16:00Z">
            <w:rPr/>
          </w:rPrChange>
        </w:rPr>
        <w:t>Implementação</w:t>
      </w:r>
      <w:proofErr w:type="gramEnd"/>
      <w:r w:rsidRPr="004E7DBD">
        <w:rPr>
          <w:rPrChange w:id="3059" w:author="Alexandre Marcondes" w:date="2019-07-09T18:16:00Z">
            <w:rPr/>
          </w:rPrChange>
        </w:rPr>
        <w:t xml:space="preserve"> de um ambiente virtual com VANT simulado na estação de comando</w:t>
      </w:r>
      <w:r w:rsidR="00D373C3" w:rsidRPr="004E7DBD">
        <w:rPr>
          <w:rPrChange w:id="3060" w:author="Alexandre Marcondes" w:date="2019-07-09T18:16:00Z">
            <w:rPr/>
          </w:rPrChange>
        </w:rPr>
        <w:t>.</w:t>
      </w:r>
    </w:p>
    <w:p w:rsidR="00854DEF" w:rsidRPr="004E7DBD" w:rsidRDefault="00854DEF" w:rsidP="0085318F">
      <w:pPr>
        <w:pStyle w:val="PargrafodaLista"/>
        <w:numPr>
          <w:ilvl w:val="0"/>
          <w:numId w:val="2"/>
        </w:numPr>
        <w:rPr>
          <w:rPrChange w:id="3061" w:author="Alexandre Marcondes" w:date="2019-07-09T18:16:00Z">
            <w:rPr/>
          </w:rPrChange>
        </w:rPr>
      </w:pPr>
      <w:proofErr w:type="gramStart"/>
      <w:r w:rsidRPr="004E7DBD">
        <w:rPr>
          <w:rPrChange w:id="3062" w:author="Alexandre Marcondes" w:date="2019-07-09T18:16:00Z">
            <w:rPr/>
          </w:rPrChange>
        </w:rPr>
        <w:t>Implementação</w:t>
      </w:r>
      <w:proofErr w:type="gramEnd"/>
      <w:r w:rsidRPr="004E7DBD">
        <w:rPr>
          <w:rPrChange w:id="3063" w:author="Alexandre Marcondes" w:date="2019-07-09T18:16:00Z">
            <w:rPr/>
          </w:rPrChange>
        </w:rPr>
        <w:t xml:space="preserve"> do módulo de path </w:t>
      </w:r>
      <w:proofErr w:type="spellStart"/>
      <w:r w:rsidRPr="004E7DBD">
        <w:rPr>
          <w:rPrChange w:id="3064" w:author="Alexandre Marcondes" w:date="2019-07-09T18:16:00Z">
            <w:rPr/>
          </w:rPrChange>
        </w:rPr>
        <w:t>planning</w:t>
      </w:r>
      <w:proofErr w:type="spellEnd"/>
      <w:r w:rsidRPr="004E7DBD">
        <w:rPr>
          <w:rPrChange w:id="3065" w:author="Alexandre Marcondes" w:date="2019-07-09T18:16:00Z">
            <w:rPr/>
          </w:rPrChange>
        </w:rPr>
        <w:t xml:space="preserve"> no ambiente de virtual na estação de comando</w:t>
      </w:r>
      <w:r w:rsidR="00D373C3" w:rsidRPr="004E7DBD">
        <w:rPr>
          <w:rPrChange w:id="3066" w:author="Alexandre Marcondes" w:date="2019-07-09T18:16:00Z">
            <w:rPr/>
          </w:rPrChange>
        </w:rPr>
        <w:t>.</w:t>
      </w:r>
    </w:p>
    <w:p w:rsidR="00854DEF" w:rsidRPr="004E7DBD" w:rsidRDefault="00854DEF" w:rsidP="0085318F">
      <w:pPr>
        <w:pStyle w:val="PargrafodaLista"/>
        <w:numPr>
          <w:ilvl w:val="0"/>
          <w:numId w:val="2"/>
        </w:numPr>
        <w:rPr>
          <w:rPrChange w:id="3067" w:author="Alexandre Marcondes" w:date="2019-07-09T18:16:00Z">
            <w:rPr/>
          </w:rPrChange>
        </w:rPr>
      </w:pPr>
      <w:proofErr w:type="gramStart"/>
      <w:r w:rsidRPr="004E7DBD">
        <w:rPr>
          <w:rPrChange w:id="3068" w:author="Alexandre Marcondes" w:date="2019-07-09T18:16:00Z">
            <w:rPr/>
          </w:rPrChange>
        </w:rPr>
        <w:t>Implementação</w:t>
      </w:r>
      <w:proofErr w:type="gramEnd"/>
      <w:r w:rsidRPr="004E7DBD">
        <w:rPr>
          <w:rPrChange w:id="3069" w:author="Alexandre Marcondes" w:date="2019-07-09T18:16:00Z">
            <w:rPr/>
          </w:rPrChange>
        </w:rPr>
        <w:t xml:space="preserve"> do módulo de coleta de pontos e geração de trajetórias na estação de comando</w:t>
      </w:r>
      <w:r w:rsidR="00D373C3" w:rsidRPr="004E7DBD">
        <w:rPr>
          <w:rPrChange w:id="3070" w:author="Alexandre Marcondes" w:date="2019-07-09T18:16:00Z">
            <w:rPr/>
          </w:rPrChange>
        </w:rPr>
        <w:t>.</w:t>
      </w:r>
    </w:p>
    <w:p w:rsidR="00854DEF" w:rsidRPr="004E7DBD" w:rsidRDefault="00854DEF" w:rsidP="0085318F">
      <w:pPr>
        <w:pStyle w:val="PargrafodaLista"/>
        <w:numPr>
          <w:ilvl w:val="0"/>
          <w:numId w:val="2"/>
        </w:numPr>
        <w:rPr>
          <w:rPrChange w:id="3071" w:author="Alexandre Marcondes" w:date="2019-07-09T18:16:00Z">
            <w:rPr/>
          </w:rPrChange>
        </w:rPr>
      </w:pPr>
      <w:proofErr w:type="gramStart"/>
      <w:r w:rsidRPr="004E7DBD">
        <w:rPr>
          <w:rPrChange w:id="3072" w:author="Alexandre Marcondes" w:date="2019-07-09T18:16:00Z">
            <w:rPr/>
          </w:rPrChange>
        </w:rPr>
        <w:t>Implementação</w:t>
      </w:r>
      <w:proofErr w:type="gramEnd"/>
      <w:r w:rsidRPr="004E7DBD">
        <w:rPr>
          <w:rPrChange w:id="3073" w:author="Alexandre Marcondes" w:date="2019-07-09T18:16:00Z">
            <w:rPr/>
          </w:rPrChange>
        </w:rPr>
        <w:t xml:space="preserve"> do módulo de execução de trajetória e controle adaptativo na estação de comando</w:t>
      </w:r>
      <w:r w:rsidR="00D373C3" w:rsidRPr="004E7DBD">
        <w:rPr>
          <w:rPrChange w:id="3074" w:author="Alexandre Marcondes" w:date="2019-07-09T18:16:00Z">
            <w:rPr/>
          </w:rPrChange>
        </w:rPr>
        <w:t>.</w:t>
      </w:r>
    </w:p>
    <w:p w:rsidR="00854DEF" w:rsidRPr="004E7DBD" w:rsidRDefault="00854DEF" w:rsidP="0085318F">
      <w:pPr>
        <w:pStyle w:val="PargrafodaLista"/>
        <w:numPr>
          <w:ilvl w:val="0"/>
          <w:numId w:val="2"/>
        </w:numPr>
        <w:rPr>
          <w:rPrChange w:id="3075" w:author="Alexandre Marcondes" w:date="2019-07-09T18:16:00Z">
            <w:rPr/>
          </w:rPrChange>
        </w:rPr>
      </w:pPr>
      <w:r w:rsidRPr="004E7DBD">
        <w:rPr>
          <w:rPrChange w:id="3076" w:author="Alexandre Marcondes" w:date="2019-07-09T18:16:00Z">
            <w:rPr/>
          </w:rPrChange>
        </w:rPr>
        <w:t>Analisar o funcionamento da execução de trajetórias e controle adaptativo do VANT em ambiente de simulação na estação de comando</w:t>
      </w:r>
      <w:r w:rsidR="00D373C3" w:rsidRPr="004E7DBD">
        <w:rPr>
          <w:rPrChange w:id="3077" w:author="Alexandre Marcondes" w:date="2019-07-09T18:16:00Z">
            <w:rPr/>
          </w:rPrChange>
        </w:rPr>
        <w:t>.</w:t>
      </w:r>
    </w:p>
    <w:p w:rsidR="00854DEF" w:rsidRPr="004E7DBD" w:rsidRDefault="00854DEF" w:rsidP="0085318F">
      <w:pPr>
        <w:pStyle w:val="PargrafodaLista"/>
        <w:numPr>
          <w:ilvl w:val="0"/>
          <w:numId w:val="2"/>
        </w:numPr>
        <w:rPr>
          <w:rPrChange w:id="3078" w:author="Alexandre Marcondes" w:date="2019-07-09T18:16:00Z">
            <w:rPr/>
          </w:rPrChange>
        </w:rPr>
      </w:pPr>
      <w:proofErr w:type="gramStart"/>
      <w:r w:rsidRPr="004E7DBD">
        <w:rPr>
          <w:rPrChange w:id="3079" w:author="Alexandre Marcondes" w:date="2019-07-09T18:16:00Z">
            <w:rPr/>
          </w:rPrChange>
        </w:rPr>
        <w:t>Implementação</w:t>
      </w:r>
      <w:proofErr w:type="gramEnd"/>
      <w:r w:rsidRPr="004E7DBD">
        <w:rPr>
          <w:rPrChange w:id="3080" w:author="Alexandre Marcondes" w:date="2019-07-09T18:16:00Z">
            <w:rPr/>
          </w:rPrChange>
        </w:rPr>
        <w:t xml:space="preserve"> do ambiente de simulação no VANT</w:t>
      </w:r>
      <w:r w:rsidR="00D373C3" w:rsidRPr="004E7DBD">
        <w:rPr>
          <w:rPrChange w:id="3081" w:author="Alexandre Marcondes" w:date="2019-07-09T18:16:00Z">
            <w:rPr/>
          </w:rPrChange>
        </w:rPr>
        <w:t>.</w:t>
      </w:r>
    </w:p>
    <w:p w:rsidR="00854DEF" w:rsidRPr="004E7DBD" w:rsidRDefault="00854DEF" w:rsidP="0085318F">
      <w:pPr>
        <w:pStyle w:val="PargrafodaLista"/>
        <w:numPr>
          <w:ilvl w:val="0"/>
          <w:numId w:val="2"/>
        </w:numPr>
        <w:rPr>
          <w:rPrChange w:id="3082" w:author="Alexandre Marcondes" w:date="2019-07-09T18:16:00Z">
            <w:rPr/>
          </w:rPrChange>
        </w:rPr>
      </w:pPr>
      <w:proofErr w:type="gramStart"/>
      <w:r w:rsidRPr="004E7DBD">
        <w:rPr>
          <w:rPrChange w:id="3083" w:author="Alexandre Marcondes" w:date="2019-07-09T18:16:00Z">
            <w:rPr/>
          </w:rPrChange>
        </w:rPr>
        <w:t>Implementação</w:t>
      </w:r>
      <w:proofErr w:type="gramEnd"/>
      <w:r w:rsidRPr="004E7DBD">
        <w:rPr>
          <w:rPrChange w:id="3084" w:author="Alexandre Marcondes" w:date="2019-07-09T18:16:00Z">
            <w:rPr/>
          </w:rPrChange>
        </w:rPr>
        <w:t xml:space="preserve"> da comunicação entre VANT e estação do comando</w:t>
      </w:r>
      <w:r w:rsidR="00D373C3" w:rsidRPr="004E7DBD">
        <w:rPr>
          <w:rPrChange w:id="3085" w:author="Alexandre Marcondes" w:date="2019-07-09T18:16:00Z">
            <w:rPr/>
          </w:rPrChange>
        </w:rPr>
        <w:t>.</w:t>
      </w:r>
    </w:p>
    <w:p w:rsidR="00854DEF" w:rsidRPr="004E7DBD" w:rsidRDefault="00854DEF" w:rsidP="0085318F">
      <w:pPr>
        <w:pStyle w:val="PargrafodaLista"/>
        <w:numPr>
          <w:ilvl w:val="0"/>
          <w:numId w:val="2"/>
        </w:numPr>
        <w:rPr>
          <w:rPrChange w:id="3086" w:author="Alexandre Marcondes" w:date="2019-07-09T18:16:00Z">
            <w:rPr/>
          </w:rPrChange>
        </w:rPr>
      </w:pPr>
      <w:r w:rsidRPr="004E7DBD">
        <w:rPr>
          <w:rPrChange w:id="3087" w:author="Alexandre Marcondes" w:date="2019-07-09T18:16:00Z">
            <w:rPr/>
          </w:rPrChange>
        </w:rPr>
        <w:t>Analisar o funcionamento do controle adaptativo no ambiente de simulação no VANT</w:t>
      </w:r>
      <w:r w:rsidR="00D373C3" w:rsidRPr="004E7DBD">
        <w:rPr>
          <w:rPrChange w:id="3088" w:author="Alexandre Marcondes" w:date="2019-07-09T18:16:00Z">
            <w:rPr/>
          </w:rPrChange>
        </w:rPr>
        <w:t>.</w:t>
      </w:r>
    </w:p>
    <w:p w:rsidR="00854DEF" w:rsidRPr="004E7DBD" w:rsidRDefault="00854DEF" w:rsidP="0085318F">
      <w:pPr>
        <w:pStyle w:val="PargrafodaLista"/>
        <w:numPr>
          <w:ilvl w:val="0"/>
          <w:numId w:val="2"/>
        </w:numPr>
        <w:rPr>
          <w:rPrChange w:id="3089" w:author="Alexandre Marcondes" w:date="2019-07-09T18:16:00Z">
            <w:rPr/>
          </w:rPrChange>
        </w:rPr>
      </w:pPr>
      <w:r w:rsidRPr="004E7DBD">
        <w:rPr>
          <w:rPrChange w:id="3090" w:author="Alexandre Marcondes" w:date="2019-07-09T18:16:00Z">
            <w:rPr/>
          </w:rPrChange>
        </w:rPr>
        <w:t>Analisar o funcionamento do controle adaptativo no VANT em aplicação real</w:t>
      </w:r>
      <w:r w:rsidR="00D373C3" w:rsidRPr="004E7DBD">
        <w:rPr>
          <w:rPrChange w:id="3091" w:author="Alexandre Marcondes" w:date="2019-07-09T18:16:00Z">
            <w:rPr/>
          </w:rPrChange>
        </w:rPr>
        <w:t>.</w:t>
      </w:r>
    </w:p>
    <w:p w:rsidR="00854DEF" w:rsidRPr="004E7DBD" w:rsidRDefault="00215C39" w:rsidP="0085318F">
      <w:pPr>
        <w:pStyle w:val="PargrafodaLista"/>
        <w:numPr>
          <w:ilvl w:val="0"/>
          <w:numId w:val="2"/>
        </w:numPr>
        <w:rPr>
          <w:rPrChange w:id="3092" w:author="Alexandre Marcondes" w:date="2019-07-09T18:16:00Z">
            <w:rPr/>
          </w:rPrChange>
        </w:rPr>
      </w:pPr>
      <w:r w:rsidRPr="004E7DBD">
        <w:rPr>
          <w:rPrChange w:id="3093" w:author="Alexandre Marcondes" w:date="2019-07-09T18:16:00Z">
            <w:rPr/>
          </w:rPrChange>
        </w:rPr>
        <w:t>Análise</w:t>
      </w:r>
      <w:r w:rsidR="00854DEF" w:rsidRPr="004E7DBD">
        <w:rPr>
          <w:rPrChange w:id="3094" w:author="Alexandre Marcondes" w:date="2019-07-09T18:16:00Z">
            <w:rPr/>
          </w:rPrChange>
        </w:rPr>
        <w:t xml:space="preserve"> sobre melhorias em VANT utilizado</w:t>
      </w:r>
      <w:r w:rsidR="00D373C3" w:rsidRPr="004E7DBD">
        <w:rPr>
          <w:rPrChange w:id="3095" w:author="Alexandre Marcondes" w:date="2019-07-09T18:16:00Z">
            <w:rPr/>
          </w:rPrChange>
        </w:rPr>
        <w:t>.</w:t>
      </w:r>
    </w:p>
    <w:p w:rsidR="004E7DBD" w:rsidRPr="004E7DBD" w:rsidRDefault="004E7DBD" w:rsidP="00854DEF">
      <w:pPr>
        <w:pStyle w:val="PargrafodaLista"/>
        <w:rPr>
          <w:ins w:id="3096" w:author="Alexandre Marcondes" w:date="2019-07-09T18:16:00Z"/>
          <w:rPrChange w:id="3097" w:author="Alexandre Marcondes" w:date="2019-07-09T18:16:00Z">
            <w:rPr>
              <w:ins w:id="3098" w:author="Alexandre Marcondes" w:date="2019-07-09T18:16:00Z"/>
            </w:rPr>
          </w:rPrChange>
        </w:rPr>
      </w:pPr>
    </w:p>
    <w:p w:rsidR="004E7DBD" w:rsidRPr="004E7DBD" w:rsidRDefault="004E7DBD" w:rsidP="004E7DBD">
      <w:pPr>
        <w:pStyle w:val="Ttulo2"/>
        <w:numPr>
          <w:ilvl w:val="1"/>
          <w:numId w:val="6"/>
        </w:numPr>
        <w:rPr>
          <w:ins w:id="3099" w:author="Alexandre Marcondes" w:date="2019-07-09T18:16:00Z"/>
          <w:rPrChange w:id="3100" w:author="Alexandre Marcondes" w:date="2019-07-09T18:16:00Z">
            <w:rPr>
              <w:ins w:id="3101" w:author="Alexandre Marcondes" w:date="2019-07-09T18:16:00Z"/>
            </w:rPr>
          </w:rPrChange>
        </w:rPr>
      </w:pPr>
      <w:ins w:id="3102" w:author="Alexandre Marcondes" w:date="2019-07-09T18:16:00Z">
        <w:r w:rsidRPr="004E7DBD">
          <w:rPr>
            <w:rPrChange w:id="3103" w:author="Alexandre Marcondes" w:date="2019-07-09T18:16:00Z">
              <w:rPr/>
            </w:rPrChange>
          </w:rPr>
          <w:t>Trabalhos relacionados</w:t>
        </w:r>
      </w:ins>
    </w:p>
    <w:p w:rsidR="004E7DBD" w:rsidRPr="004E7DBD" w:rsidRDefault="004E7DBD" w:rsidP="004E7DBD">
      <w:pPr>
        <w:rPr>
          <w:ins w:id="3104" w:author="Alexandre Marcondes" w:date="2019-07-09T18:16:00Z"/>
          <w:rPrChange w:id="3105" w:author="Alexandre Marcondes" w:date="2019-07-09T18:16:00Z">
            <w:rPr>
              <w:ins w:id="3106" w:author="Alexandre Marcondes" w:date="2019-07-09T18:16:00Z"/>
            </w:rPr>
          </w:rPrChange>
        </w:rPr>
      </w:pPr>
    </w:p>
    <w:p w:rsidR="004E7DBD" w:rsidRPr="004E7DBD" w:rsidRDefault="004E7DBD" w:rsidP="004E7DBD">
      <w:pPr>
        <w:rPr>
          <w:ins w:id="3107" w:author="Alexandre Marcondes" w:date="2019-07-09T18:16:00Z"/>
          <w:rPrChange w:id="3108" w:author="Alexandre Marcondes" w:date="2019-07-09T18:16:00Z">
            <w:rPr>
              <w:ins w:id="3109" w:author="Alexandre Marcondes" w:date="2019-07-09T18:16:00Z"/>
              <w:color w:val="00B050"/>
            </w:rPr>
          </w:rPrChange>
        </w:rPr>
      </w:pPr>
      <w:ins w:id="3110" w:author="Alexandre Marcondes" w:date="2019-07-09T18:16:00Z">
        <w:r w:rsidRPr="004E7DBD">
          <w:rPr>
            <w:rPrChange w:id="3111" w:author="Alexandre Marcondes" w:date="2019-07-09T18:16:00Z">
              <w:rPr>
                <w:color w:val="00B050"/>
              </w:rPr>
            </w:rPrChange>
          </w:rPr>
          <w:t xml:space="preserve">O uso de </w:t>
        </w:r>
        <w:proofErr w:type="spellStart"/>
        <w:r w:rsidRPr="004E7DBD">
          <w:rPr>
            <w:rPrChange w:id="3112" w:author="Alexandre Marcondes" w:date="2019-07-09T18:16:00Z">
              <w:rPr>
                <w:color w:val="00B050"/>
              </w:rPr>
            </w:rPrChange>
          </w:rPr>
          <w:t>VANTs</w:t>
        </w:r>
        <w:proofErr w:type="spellEnd"/>
        <w:r w:rsidRPr="004E7DBD">
          <w:rPr>
            <w:rPrChange w:id="3113" w:author="Alexandre Marcondes" w:date="2019-07-09T18:16:00Z">
              <w:rPr>
                <w:color w:val="00B050"/>
              </w:rPr>
            </w:rPrChange>
          </w:rPr>
          <w:t xml:space="preserve"> para inspeção no setor elétrico ainda é pouco difundido, porém seu horizonte de aplicação é promissor para área de geração, transmissão e distribuição de energia, alcançando, segundo estudos da </w:t>
        </w:r>
        <w:proofErr w:type="spellStart"/>
        <w:proofErr w:type="gramStart"/>
        <w:r w:rsidRPr="004E7DBD">
          <w:rPr>
            <w:rPrChange w:id="3114" w:author="Alexandre Marcondes" w:date="2019-07-09T18:16:00Z">
              <w:rPr>
                <w:color w:val="00B050"/>
              </w:rPr>
            </w:rPrChange>
          </w:rPr>
          <w:t>PwC</w:t>
        </w:r>
        <w:proofErr w:type="spellEnd"/>
        <w:proofErr w:type="gramEnd"/>
        <w:r w:rsidRPr="004E7DBD">
          <w:rPr>
            <w:rPrChange w:id="3115" w:author="Alexandre Marcondes" w:date="2019-07-09T18:16:00Z">
              <w:rPr>
                <w:color w:val="00B050"/>
              </w:rPr>
            </w:rPrChange>
          </w:rPr>
          <w:t xml:space="preserve">, um mercado de até </w:t>
        </w:r>
        <w:r w:rsidRPr="004E7DBD">
          <w:rPr>
            <w:rPrChange w:id="3116" w:author="Alexandre Marcondes" w:date="2019-07-09T18:16:00Z">
              <w:rPr>
                <w:color w:val="00B050"/>
              </w:rPr>
            </w:rPrChange>
          </w:rPr>
          <w:lastRenderedPageBreak/>
          <w:t xml:space="preserve">US$ 9.46 bilhões </w:t>
        </w:r>
      </w:ins>
      <w:customXmlInsRangeStart w:id="3117" w:author="Alexandre Marcondes" w:date="2019-07-09T18:16:00Z"/>
      <w:sdt>
        <w:sdtPr>
          <w:rPr>
            <w:rPrChange w:id="3118" w:author="Alexandre Marcondes" w:date="2019-07-09T18:16:00Z">
              <w:rPr>
                <w:color w:val="00B050"/>
              </w:rPr>
            </w:rPrChange>
          </w:rPr>
          <w:id w:val="1635456634"/>
          <w:citation/>
        </w:sdtPr>
        <w:sdtContent>
          <w:customXmlInsRangeEnd w:id="3117"/>
          <w:ins w:id="3119" w:author="Alexandre Marcondes" w:date="2019-07-09T18:16:00Z">
            <w:r w:rsidRPr="004E7DBD">
              <w:rPr>
                <w:rPrChange w:id="3120" w:author="Alexandre Marcondes" w:date="2019-07-09T18:16:00Z">
                  <w:rPr>
                    <w:color w:val="00B050"/>
                  </w:rPr>
                </w:rPrChange>
              </w:rPr>
              <w:fldChar w:fldCharType="begin"/>
            </w:r>
            <w:r w:rsidRPr="004E7DBD">
              <w:rPr>
                <w:rPrChange w:id="3121" w:author="Alexandre Marcondes" w:date="2019-07-09T18:16:00Z">
                  <w:rPr>
                    <w:color w:val="00B050"/>
                  </w:rPr>
                </w:rPrChange>
              </w:rPr>
              <w:instrText xml:space="preserve"> CITATION Til18 \l 1046 </w:instrText>
            </w:r>
            <w:r w:rsidRPr="004E7DBD">
              <w:rPr>
                <w:rPrChange w:id="3122" w:author="Alexandre Marcondes" w:date="2019-07-09T18:16:00Z">
                  <w:rPr>
                    <w:color w:val="00B050"/>
                  </w:rPr>
                </w:rPrChange>
              </w:rPr>
              <w:fldChar w:fldCharType="separate"/>
            </w:r>
            <w:r w:rsidRPr="004E7DBD">
              <w:rPr>
                <w:noProof/>
                <w:rPrChange w:id="3123" w:author="Alexandre Marcondes" w:date="2019-07-09T18:16:00Z">
                  <w:rPr>
                    <w:noProof/>
                    <w:color w:val="00B050"/>
                  </w:rPr>
                </w:rPrChange>
              </w:rPr>
              <w:t>(8)</w:t>
            </w:r>
            <w:r w:rsidRPr="004E7DBD">
              <w:rPr>
                <w:rPrChange w:id="3124" w:author="Alexandre Marcondes" w:date="2019-07-09T18:16:00Z">
                  <w:rPr>
                    <w:color w:val="00B050"/>
                  </w:rPr>
                </w:rPrChange>
              </w:rPr>
              <w:fldChar w:fldCharType="end"/>
            </w:r>
          </w:ins>
          <w:customXmlInsRangeStart w:id="3125" w:author="Alexandre Marcondes" w:date="2019-07-09T18:16:00Z"/>
        </w:sdtContent>
      </w:sdt>
      <w:customXmlInsRangeEnd w:id="3125"/>
      <w:ins w:id="3126" w:author="Alexandre Marcondes" w:date="2019-07-09T18:16:00Z">
        <w:r w:rsidRPr="004E7DBD">
          <w:rPr>
            <w:rPrChange w:id="3127" w:author="Alexandre Marcondes" w:date="2019-07-09T18:16:00Z">
              <w:rPr>
                <w:color w:val="00B050"/>
              </w:rPr>
            </w:rPrChange>
          </w:rPr>
          <w:t>. Refletindo esta tendência, projetos com o uso de VANT principalmente para verificação de linhas de transmissão, usinas eólicas e painéis solares lideram as primeiras tentativas de aproveitamento do uso de VANTS.</w:t>
        </w:r>
      </w:ins>
    </w:p>
    <w:p w:rsidR="004E7DBD" w:rsidRPr="004E7DBD" w:rsidRDefault="004E7DBD" w:rsidP="004E7DBD">
      <w:pPr>
        <w:rPr>
          <w:ins w:id="3128" w:author="Alexandre Marcondes" w:date="2019-07-09T18:16:00Z"/>
          <w:rPrChange w:id="3129" w:author="Alexandre Marcondes" w:date="2019-07-09T18:16:00Z">
            <w:rPr>
              <w:ins w:id="3130" w:author="Alexandre Marcondes" w:date="2019-07-09T18:16:00Z"/>
              <w:color w:val="00B050"/>
            </w:rPr>
          </w:rPrChange>
        </w:rPr>
      </w:pPr>
      <w:ins w:id="3131" w:author="Alexandre Marcondes" w:date="2019-07-09T18:16:00Z">
        <w:r w:rsidRPr="004E7DBD">
          <w:rPr>
            <w:rPrChange w:id="3132" w:author="Alexandre Marcondes" w:date="2019-07-09T18:16:00Z">
              <w:rPr>
                <w:color w:val="00B050"/>
              </w:rPr>
            </w:rPrChange>
          </w:rPr>
          <w:t xml:space="preserve">Segundo Rangel, </w:t>
        </w:r>
        <w:proofErr w:type="spellStart"/>
        <w:r w:rsidRPr="004E7DBD">
          <w:rPr>
            <w:rPrChange w:id="3133" w:author="Alexandre Marcondes" w:date="2019-07-09T18:16:00Z">
              <w:rPr>
                <w:color w:val="00B050"/>
              </w:rPr>
            </w:rPrChange>
          </w:rPr>
          <w:t>Kienitz</w:t>
        </w:r>
        <w:proofErr w:type="spellEnd"/>
        <w:r w:rsidRPr="004E7DBD">
          <w:rPr>
            <w:rPrChange w:id="3134" w:author="Alexandre Marcondes" w:date="2019-07-09T18:16:00Z">
              <w:rPr>
                <w:color w:val="00B050"/>
              </w:rPr>
            </w:rPrChange>
          </w:rPr>
          <w:t xml:space="preserve"> e Brandao </w:t>
        </w:r>
      </w:ins>
      <w:customXmlInsRangeStart w:id="3135" w:author="Alexandre Marcondes" w:date="2019-07-09T18:16:00Z"/>
      <w:sdt>
        <w:sdtPr>
          <w:rPr>
            <w:rPrChange w:id="3136" w:author="Alexandre Marcondes" w:date="2019-07-09T18:16:00Z">
              <w:rPr>
                <w:color w:val="00B050"/>
              </w:rPr>
            </w:rPrChange>
          </w:rPr>
          <w:id w:val="-1997800859"/>
          <w:citation/>
        </w:sdtPr>
        <w:sdtContent>
          <w:customXmlInsRangeEnd w:id="3135"/>
          <w:ins w:id="3137" w:author="Alexandre Marcondes" w:date="2019-07-09T18:16:00Z">
            <w:r w:rsidRPr="004E7DBD">
              <w:rPr>
                <w:rPrChange w:id="3138" w:author="Alexandre Marcondes" w:date="2019-07-09T18:16:00Z">
                  <w:rPr>
                    <w:color w:val="00B050"/>
                  </w:rPr>
                </w:rPrChange>
              </w:rPr>
              <w:fldChar w:fldCharType="begin"/>
            </w:r>
            <w:r w:rsidRPr="004E7DBD">
              <w:rPr>
                <w:rPrChange w:id="3139" w:author="Alexandre Marcondes" w:date="2019-07-09T18:16:00Z">
                  <w:rPr>
                    <w:color w:val="00B050"/>
                  </w:rPr>
                </w:rPrChange>
              </w:rPr>
              <w:instrText xml:space="preserve"> CITATION Kun09 \l 1046 </w:instrText>
            </w:r>
            <w:r w:rsidRPr="004E7DBD">
              <w:rPr>
                <w:rPrChange w:id="3140" w:author="Alexandre Marcondes" w:date="2019-07-09T18:16:00Z">
                  <w:rPr>
                    <w:color w:val="00B050"/>
                  </w:rPr>
                </w:rPrChange>
              </w:rPr>
              <w:fldChar w:fldCharType="separate"/>
            </w:r>
            <w:r w:rsidRPr="004E7DBD">
              <w:rPr>
                <w:noProof/>
                <w:rPrChange w:id="3141" w:author="Alexandre Marcondes" w:date="2019-07-09T18:16:00Z">
                  <w:rPr>
                    <w:noProof/>
                    <w:color w:val="00B050"/>
                  </w:rPr>
                </w:rPrChange>
              </w:rPr>
              <w:t>(9)</w:t>
            </w:r>
            <w:r w:rsidRPr="004E7DBD">
              <w:rPr>
                <w:rPrChange w:id="3142" w:author="Alexandre Marcondes" w:date="2019-07-09T18:16:00Z">
                  <w:rPr>
                    <w:color w:val="00B050"/>
                  </w:rPr>
                </w:rPrChange>
              </w:rPr>
              <w:fldChar w:fldCharType="end"/>
            </w:r>
          </w:ins>
          <w:customXmlInsRangeStart w:id="3143" w:author="Alexandre Marcondes" w:date="2019-07-09T18:16:00Z"/>
        </w:sdtContent>
      </w:sdt>
      <w:customXmlInsRangeEnd w:id="3143"/>
      <w:ins w:id="3144" w:author="Alexandre Marcondes" w:date="2019-07-09T18:16:00Z">
        <w:r w:rsidRPr="004E7DBD">
          <w:rPr>
            <w:rPrChange w:id="3145" w:author="Alexandre Marcondes" w:date="2019-07-09T18:16:00Z">
              <w:rPr>
                <w:color w:val="00B050"/>
              </w:rPr>
            </w:rPrChange>
          </w:rP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w:t>
        </w:r>
        <w:proofErr w:type="gramStart"/>
        <w:r w:rsidRPr="004E7DBD">
          <w:rPr>
            <w:rPrChange w:id="3146" w:author="Alexandre Marcondes" w:date="2019-07-09T18:16:00Z">
              <w:rPr>
                <w:color w:val="00B050"/>
              </w:rPr>
            </w:rPrChange>
          </w:rPr>
          <w:t>performance</w:t>
        </w:r>
        <w:proofErr w:type="gramEnd"/>
        <w:r w:rsidRPr="004E7DBD">
          <w:rPr>
            <w:rPrChange w:id="3147" w:author="Alexandre Marcondes" w:date="2019-07-09T18:16:00Z">
              <w:rPr>
                <w:color w:val="00B050"/>
              </w:rPr>
            </w:rPrChange>
          </w:rPr>
          <w:t xml:space="preserve"> depende principalmente das condições climáticas e de terreno onde as linhas se encontram, expondo os operadores a um grande risco. A patrulha terrestre é limitada, pois </w:t>
        </w:r>
        <w:proofErr w:type="gramStart"/>
        <w:r w:rsidRPr="004E7DBD">
          <w:rPr>
            <w:rPrChange w:id="3148" w:author="Alexandre Marcondes" w:date="2019-07-09T18:16:00Z">
              <w:rPr>
                <w:color w:val="00B050"/>
              </w:rPr>
            </w:rPrChange>
          </w:rPr>
          <w:t>grande parte das linhas de transmissão ficam</w:t>
        </w:r>
        <w:proofErr w:type="gramEnd"/>
        <w:r w:rsidRPr="004E7DBD">
          <w:rPr>
            <w:rPrChange w:id="3149" w:author="Alexandre Marcondes" w:date="2019-07-09T18:16:00Z">
              <w:rPr>
                <w:color w:val="00B050"/>
              </w:rPr>
            </w:rPrChange>
          </w:rPr>
          <w:t xml:space="preserve"> em regiões de difícil acesso.</w:t>
        </w:r>
      </w:ins>
    </w:p>
    <w:p w:rsidR="004E7DBD" w:rsidRPr="004E7DBD" w:rsidRDefault="004E7DBD" w:rsidP="004E7DBD">
      <w:pPr>
        <w:rPr>
          <w:ins w:id="3150" w:author="Alexandre Marcondes" w:date="2019-07-09T18:16:00Z"/>
          <w:rPrChange w:id="3151" w:author="Alexandre Marcondes" w:date="2019-07-09T18:16:00Z">
            <w:rPr>
              <w:ins w:id="3152" w:author="Alexandre Marcondes" w:date="2019-07-09T18:16:00Z"/>
              <w:color w:val="00B050"/>
            </w:rPr>
          </w:rPrChange>
        </w:rPr>
      </w:pPr>
      <w:ins w:id="3153" w:author="Alexandre Marcondes" w:date="2019-07-09T18:16:00Z">
        <w:r w:rsidRPr="004E7DBD">
          <w:rPr>
            <w:rPrChange w:id="3154" w:author="Alexandre Marcondes" w:date="2019-07-09T18:16:00Z">
              <w:rPr>
                <w:color w:val="00B050"/>
              </w:rPr>
            </w:rPrChange>
          </w:rPr>
          <w:t xml:space="preserve">O trabalho de Rangel, </w:t>
        </w:r>
        <w:proofErr w:type="spellStart"/>
        <w:r w:rsidRPr="004E7DBD">
          <w:rPr>
            <w:rPrChange w:id="3155" w:author="Alexandre Marcondes" w:date="2019-07-09T18:16:00Z">
              <w:rPr>
                <w:color w:val="00B050"/>
              </w:rPr>
            </w:rPrChange>
          </w:rPr>
          <w:t>Kienitz</w:t>
        </w:r>
        <w:proofErr w:type="spellEnd"/>
        <w:r w:rsidRPr="004E7DBD">
          <w:rPr>
            <w:rPrChange w:id="3156" w:author="Alexandre Marcondes" w:date="2019-07-09T18:16:00Z">
              <w:rPr>
                <w:color w:val="00B050"/>
              </w:rPr>
            </w:rPrChange>
          </w:rPr>
          <w:t xml:space="preserve">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w:t>
        </w:r>
        <w:proofErr w:type="gramStart"/>
        <w:r w:rsidRPr="004E7DBD">
          <w:rPr>
            <w:rPrChange w:id="3157" w:author="Alexandre Marcondes" w:date="2019-07-09T18:16:00Z">
              <w:rPr>
                <w:color w:val="00B050"/>
              </w:rPr>
            </w:rPrChange>
          </w:rPr>
          <w:t>, atualiza</w:t>
        </w:r>
        <w:proofErr w:type="gramEnd"/>
        <w:r w:rsidRPr="004E7DBD">
          <w:rPr>
            <w:rPrChange w:id="3158" w:author="Alexandre Marcondes" w:date="2019-07-09T18:16:00Z">
              <w:rPr>
                <w:color w:val="00B050"/>
              </w:rPr>
            </w:rPrChange>
          </w:rPr>
          <w:t xml:space="preserve"> a interface em tempo real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ins>
    </w:p>
    <w:p w:rsidR="004E7DBD" w:rsidRPr="004E7DBD" w:rsidRDefault="004E7DBD" w:rsidP="004E7DBD">
      <w:pPr>
        <w:rPr>
          <w:ins w:id="3159" w:author="Alexandre Marcondes" w:date="2019-07-09T18:16:00Z"/>
          <w:rPrChange w:id="3160" w:author="Alexandre Marcondes" w:date="2019-07-09T18:16:00Z">
            <w:rPr>
              <w:ins w:id="3161" w:author="Alexandre Marcondes" w:date="2019-07-09T18:16:00Z"/>
              <w:color w:val="00B050"/>
            </w:rPr>
          </w:rPrChange>
        </w:rPr>
      </w:pPr>
      <w:ins w:id="3162" w:author="Alexandre Marcondes" w:date="2019-07-09T18:16:00Z">
        <w:r w:rsidRPr="004E7DBD">
          <w:rPr>
            <w:rPrChange w:id="3163" w:author="Alexandre Marcondes" w:date="2019-07-09T18:16:00Z">
              <w:rPr>
                <w:color w:val="00B050"/>
              </w:rPr>
            </w:rPrChange>
          </w:rPr>
          <w:t xml:space="preserve">Ainda sobre inspeção de linhas de transmissão Deng, Wang, Huang, </w:t>
        </w:r>
        <w:proofErr w:type="spellStart"/>
        <w:r w:rsidRPr="004E7DBD">
          <w:rPr>
            <w:rPrChange w:id="3164" w:author="Alexandre Marcondes" w:date="2019-07-09T18:16:00Z">
              <w:rPr>
                <w:color w:val="00B050"/>
              </w:rPr>
            </w:rPrChange>
          </w:rPr>
          <w:t>Tan</w:t>
        </w:r>
        <w:proofErr w:type="spellEnd"/>
        <w:r w:rsidRPr="004E7DBD">
          <w:rPr>
            <w:rPrChange w:id="3165" w:author="Alexandre Marcondes" w:date="2019-07-09T18:16:00Z">
              <w:rPr>
                <w:color w:val="00B050"/>
              </w:rPr>
            </w:rPrChange>
          </w:rPr>
          <w:t xml:space="preserve"> e Liu </w:t>
        </w:r>
      </w:ins>
      <w:customXmlInsRangeStart w:id="3166" w:author="Alexandre Marcondes" w:date="2019-07-09T18:16:00Z"/>
      <w:sdt>
        <w:sdtPr>
          <w:rPr>
            <w:rPrChange w:id="3167" w:author="Alexandre Marcondes" w:date="2019-07-09T18:16:00Z">
              <w:rPr>
                <w:color w:val="00B050"/>
              </w:rPr>
            </w:rPrChange>
          </w:rPr>
          <w:id w:val="1751157521"/>
          <w:citation/>
        </w:sdtPr>
        <w:sdtContent>
          <w:customXmlInsRangeEnd w:id="3166"/>
          <w:ins w:id="3168" w:author="Alexandre Marcondes" w:date="2019-07-09T18:16:00Z">
            <w:r w:rsidRPr="004E7DBD">
              <w:rPr>
                <w:rPrChange w:id="3169" w:author="Alexandre Marcondes" w:date="2019-07-09T18:16:00Z">
                  <w:rPr>
                    <w:color w:val="00B050"/>
                  </w:rPr>
                </w:rPrChange>
              </w:rPr>
              <w:fldChar w:fldCharType="begin"/>
            </w:r>
            <w:r w:rsidRPr="004E7DBD">
              <w:rPr>
                <w:rPrChange w:id="3170" w:author="Alexandre Marcondes" w:date="2019-07-09T18:16:00Z">
                  <w:rPr>
                    <w:color w:val="00B050"/>
                  </w:rPr>
                </w:rPrChange>
              </w:rPr>
              <w:instrText xml:space="preserve"> CITATION Den17 \l 1046 </w:instrText>
            </w:r>
            <w:r w:rsidRPr="004E7DBD">
              <w:rPr>
                <w:rPrChange w:id="3171" w:author="Alexandre Marcondes" w:date="2019-07-09T18:16:00Z">
                  <w:rPr>
                    <w:color w:val="00B050"/>
                  </w:rPr>
                </w:rPrChange>
              </w:rPr>
              <w:fldChar w:fldCharType="separate"/>
            </w:r>
            <w:r w:rsidRPr="004E7DBD">
              <w:rPr>
                <w:noProof/>
                <w:rPrChange w:id="3172" w:author="Alexandre Marcondes" w:date="2019-07-09T18:16:00Z">
                  <w:rPr>
                    <w:noProof/>
                    <w:color w:val="00B050"/>
                  </w:rPr>
                </w:rPrChange>
              </w:rPr>
              <w:t>(10)</w:t>
            </w:r>
            <w:r w:rsidRPr="004E7DBD">
              <w:rPr>
                <w:rPrChange w:id="3173" w:author="Alexandre Marcondes" w:date="2019-07-09T18:16:00Z">
                  <w:rPr>
                    <w:color w:val="00B050"/>
                  </w:rPr>
                </w:rPrChange>
              </w:rPr>
              <w:fldChar w:fldCharType="end"/>
            </w:r>
          </w:ins>
          <w:customXmlInsRangeStart w:id="3174" w:author="Alexandre Marcondes" w:date="2019-07-09T18:16:00Z"/>
        </w:sdtContent>
      </w:sdt>
      <w:customXmlInsRangeEnd w:id="3174"/>
      <w:ins w:id="3175" w:author="Alexandre Marcondes" w:date="2019-07-09T18:16:00Z">
        <w:r w:rsidRPr="004E7DBD">
          <w:rPr>
            <w:rPrChange w:id="3176" w:author="Alexandre Marcondes" w:date="2019-07-09T18:16:00Z">
              <w:rPr>
                <w:color w:val="00B050"/>
              </w:rPr>
            </w:rPrChange>
          </w:rPr>
          <w:t xml:space="preserve"> exploram as vantagens no aumento de eficiência no uso de múltiplos </w:t>
        </w:r>
        <w:proofErr w:type="spellStart"/>
        <w:r w:rsidRPr="004E7DBD">
          <w:rPr>
            <w:rPrChange w:id="3177" w:author="Alexandre Marcondes" w:date="2019-07-09T18:16:00Z">
              <w:rPr>
                <w:color w:val="00B050"/>
              </w:rPr>
            </w:rPrChange>
          </w:rPr>
          <w:t>VANTs</w:t>
        </w:r>
        <w:proofErr w:type="spellEnd"/>
        <w:r w:rsidRPr="004E7DBD">
          <w:rPr>
            <w:rPrChange w:id="3178" w:author="Alexandre Marcondes" w:date="2019-07-09T18:16:00Z">
              <w:rPr>
                <w:color w:val="00B050"/>
              </w:rPr>
            </w:rPrChange>
          </w:rPr>
          <w:t xml:space="preserve"> e um modelo de comunicação </w:t>
        </w:r>
        <w:proofErr w:type="spellStart"/>
        <w:r w:rsidRPr="004E7DBD">
          <w:rPr>
            <w:rPrChange w:id="3179" w:author="Alexandre Marcondes" w:date="2019-07-09T18:16:00Z">
              <w:rPr>
                <w:color w:val="00B050"/>
              </w:rPr>
            </w:rPrChange>
          </w:rPr>
          <w:t>multiplataforma</w:t>
        </w:r>
        <w:proofErr w:type="spellEnd"/>
        <w:r w:rsidRPr="004E7DBD">
          <w:rPr>
            <w:rPrChange w:id="3180" w:author="Alexandre Marcondes" w:date="2019-07-09T18:16:00Z">
              <w:rPr>
                <w:color w:val="00B050"/>
              </w:rPr>
            </w:rPrChange>
          </w:rPr>
          <w:t xml:space="preserve"> para inspeção de linhas de transmissão. Os vários VANTS servem de fonte de imagens de curta e longa distância da linha que são transmitidas em real time para uma estação de controle para o sistema de navegação e para um escritório onde </w:t>
        </w:r>
        <w:proofErr w:type="gramStart"/>
        <w:r w:rsidRPr="004E7DBD">
          <w:rPr>
            <w:rPrChange w:id="3181" w:author="Alexandre Marcondes" w:date="2019-07-09T18:16:00Z">
              <w:rPr>
                <w:color w:val="00B050"/>
              </w:rPr>
            </w:rPrChange>
          </w:rPr>
          <w:t>são</w:t>
        </w:r>
        <w:proofErr w:type="gramEnd"/>
        <w:r w:rsidRPr="004E7DBD">
          <w:rPr>
            <w:rPrChange w:id="3182" w:author="Alexandre Marcondes" w:date="2019-07-09T18:16:00Z">
              <w:rPr>
                <w:color w:val="00B050"/>
              </w:rPr>
            </w:rPrChange>
          </w:rPr>
          <w:t xml:space="preserve"> realizadas a análise das imagens.</w:t>
        </w:r>
      </w:ins>
    </w:p>
    <w:p w:rsidR="004E7DBD" w:rsidRPr="004E7DBD" w:rsidRDefault="004E7DBD" w:rsidP="004E7DBD">
      <w:pPr>
        <w:rPr>
          <w:ins w:id="3183" w:author="Alexandre Marcondes" w:date="2019-07-09T18:16:00Z"/>
          <w:rPrChange w:id="3184" w:author="Alexandre Marcondes" w:date="2019-07-09T18:16:00Z">
            <w:rPr>
              <w:ins w:id="3185" w:author="Alexandre Marcondes" w:date="2019-07-09T18:16:00Z"/>
              <w:color w:val="00B050"/>
            </w:rPr>
          </w:rPrChange>
        </w:rPr>
      </w:pPr>
      <w:ins w:id="3186" w:author="Alexandre Marcondes" w:date="2019-07-09T18:16:00Z">
        <w:r w:rsidRPr="004E7DBD">
          <w:rPr>
            <w:rPrChange w:id="3187" w:author="Alexandre Marcondes" w:date="2019-07-09T18:16:00Z">
              <w:rPr>
                <w:color w:val="00B050"/>
              </w:rPr>
            </w:rPrChange>
          </w:rPr>
          <w:t xml:space="preserve">Para a operação de inspeção é proposto a união das capacidades de diferentes tipos de </w:t>
        </w:r>
        <w:proofErr w:type="spellStart"/>
        <w:r w:rsidRPr="004E7DBD">
          <w:rPr>
            <w:rPrChange w:id="3188" w:author="Alexandre Marcondes" w:date="2019-07-09T18:16:00Z">
              <w:rPr>
                <w:color w:val="00B050"/>
              </w:rPr>
            </w:rPrChange>
          </w:rPr>
          <w:t>VANTs</w:t>
        </w:r>
        <w:proofErr w:type="spellEnd"/>
        <w:r w:rsidRPr="004E7DBD">
          <w:rPr>
            <w:rPrChange w:id="3189" w:author="Alexandre Marcondes" w:date="2019-07-09T18:16:00Z">
              <w:rPr>
                <w:color w:val="00B050"/>
              </w:rPr>
            </w:rPrChange>
          </w:rPr>
          <w:t xml:space="preserve"> como os de asa fixa que entregam tempos longos de voo</w:t>
        </w:r>
        <w:proofErr w:type="gramStart"/>
        <w:r w:rsidRPr="004E7DBD">
          <w:rPr>
            <w:rPrChange w:id="3190" w:author="Alexandre Marcondes" w:date="2019-07-09T18:16:00Z">
              <w:rPr>
                <w:color w:val="00B050"/>
              </w:rPr>
            </w:rPrChange>
          </w:rPr>
          <w:t xml:space="preserve"> porém</w:t>
        </w:r>
        <w:proofErr w:type="gramEnd"/>
        <w:r w:rsidRPr="004E7DBD">
          <w:rPr>
            <w:rPrChange w:id="3191" w:author="Alexandre Marcondes" w:date="2019-07-09T18:16:00Z">
              <w:rPr>
                <w:color w:val="00B050"/>
              </w:rPr>
            </w:rPrChange>
          </w:rPr>
          <w:t xml:space="preserve"> com imagens não tão detalhas quanto a </w:t>
        </w:r>
        <w:proofErr w:type="spellStart"/>
        <w:r w:rsidRPr="004E7DBD">
          <w:rPr>
            <w:rPrChange w:id="3192" w:author="Alexandre Marcondes" w:date="2019-07-09T18:16:00Z">
              <w:rPr>
                <w:color w:val="00B050"/>
              </w:rPr>
            </w:rPrChange>
          </w:rPr>
          <w:t>VANTs</w:t>
        </w:r>
        <w:proofErr w:type="spellEnd"/>
        <w:r w:rsidRPr="004E7DBD">
          <w:rPr>
            <w:rPrChange w:id="3193" w:author="Alexandre Marcondes" w:date="2019-07-09T18:16:00Z">
              <w:rPr>
                <w:color w:val="00B050"/>
              </w:rPr>
            </w:rPrChange>
          </w:rPr>
          <w:t xml:space="preserve"> </w:t>
        </w:r>
        <w:proofErr w:type="spellStart"/>
        <w:r w:rsidRPr="004E7DBD">
          <w:rPr>
            <w:rPrChange w:id="3194" w:author="Alexandre Marcondes" w:date="2019-07-09T18:16:00Z">
              <w:rPr>
                <w:color w:val="00B050"/>
              </w:rPr>
            </w:rPrChange>
          </w:rPr>
          <w:t>multirotores</w:t>
        </w:r>
        <w:proofErr w:type="spellEnd"/>
        <w:r w:rsidRPr="004E7DBD">
          <w:rPr>
            <w:rPrChange w:id="3195" w:author="Alexandre Marcondes" w:date="2019-07-09T18:16:00Z">
              <w:rPr>
                <w:color w:val="00B050"/>
              </w:rPr>
            </w:rPrChange>
          </w:rPr>
          <w:t xml:space="preserve">, que obtém imagens mais detalhadas devido a flexibilidade de controle que permite pairar </w:t>
        </w:r>
        <w:r w:rsidRPr="004E7DBD">
          <w:rPr>
            <w:rPrChange w:id="3196" w:author="Alexandre Marcondes" w:date="2019-07-09T18:16:00Z">
              <w:rPr>
                <w:color w:val="00B050"/>
              </w:rPr>
            </w:rPrChange>
          </w:rPr>
          <w:lastRenderedPageBreak/>
          <w:t>próximo a pontos de interesse, mas com duração de bateria limitada à curtos intervalos de tempo.</w:t>
        </w:r>
      </w:ins>
    </w:p>
    <w:p w:rsidR="004E7DBD" w:rsidRPr="004E7DBD" w:rsidRDefault="004E7DBD" w:rsidP="004E7DBD">
      <w:pPr>
        <w:rPr>
          <w:ins w:id="3197" w:author="Alexandre Marcondes" w:date="2019-07-09T18:16:00Z"/>
          <w:rPrChange w:id="3198" w:author="Alexandre Marcondes" w:date="2019-07-09T18:16:00Z">
            <w:rPr>
              <w:ins w:id="3199" w:author="Alexandre Marcondes" w:date="2019-07-09T18:16:00Z"/>
              <w:color w:val="00B050"/>
            </w:rPr>
          </w:rPrChange>
        </w:rPr>
      </w:pPr>
      <w:ins w:id="3200" w:author="Alexandre Marcondes" w:date="2019-07-09T18:16:00Z">
        <w:r w:rsidRPr="004E7DBD">
          <w:rPr>
            <w:rPrChange w:id="3201" w:author="Alexandre Marcondes" w:date="2019-07-09T18:16:00Z">
              <w:rPr>
                <w:color w:val="00B050"/>
              </w:rPr>
            </w:rPrChange>
          </w:rPr>
          <w:t xml:space="preserve">É proposto também um novo modelo de comunicação entre os diferentes tipos de VANT e a estação de comando, aumentando </w:t>
        </w:r>
        <w:proofErr w:type="gramStart"/>
        <w:r w:rsidRPr="004E7DBD">
          <w:rPr>
            <w:rPrChange w:id="3202" w:author="Alexandre Marcondes" w:date="2019-07-09T18:16:00Z">
              <w:rPr>
                <w:color w:val="00B050"/>
              </w:rPr>
            </w:rPrChange>
          </w:rPr>
          <w:t>a capacidade de comunicação a longa</w:t>
        </w:r>
        <w:proofErr w:type="gramEnd"/>
        <w:r w:rsidRPr="004E7DBD">
          <w:rPr>
            <w:rPrChange w:id="3203" w:author="Alexandre Marcondes" w:date="2019-07-09T18:16:00Z">
              <w:rPr>
                <w:color w:val="00B050"/>
              </w:rPr>
            </w:rPrChange>
          </w:rPr>
          <w:t xml:space="preserve"> distância, permitindo a inspeção de linhas de transmissão mais longas. Segundo levantamento, o limite para controle e comunicação com VANT </w:t>
        </w:r>
        <w:proofErr w:type="spellStart"/>
        <w:r w:rsidRPr="004E7DBD">
          <w:rPr>
            <w:rPrChange w:id="3204" w:author="Alexandre Marcondes" w:date="2019-07-09T18:16:00Z">
              <w:rPr>
                <w:color w:val="00B050"/>
              </w:rPr>
            </w:rPrChange>
          </w:rPr>
          <w:t>multirotores</w:t>
        </w:r>
        <w:proofErr w:type="spellEnd"/>
        <w:r w:rsidRPr="004E7DBD">
          <w:rPr>
            <w:rPrChange w:id="3205" w:author="Alexandre Marcondes" w:date="2019-07-09T18:16:00Z">
              <w:rPr>
                <w:color w:val="00B050"/>
              </w:rPr>
            </w:rPrChange>
          </w:rPr>
          <w:t xml:space="preserve"> é limitado </w:t>
        </w:r>
        <w:proofErr w:type="gramStart"/>
        <w:r w:rsidRPr="004E7DBD">
          <w:rPr>
            <w:rPrChange w:id="3206" w:author="Alexandre Marcondes" w:date="2019-07-09T18:16:00Z">
              <w:rPr>
                <w:color w:val="00B050"/>
              </w:rPr>
            </w:rPrChange>
          </w:rPr>
          <w:t>a</w:t>
        </w:r>
        <w:proofErr w:type="gramEnd"/>
        <w:r w:rsidRPr="004E7DBD">
          <w:rPr>
            <w:rPrChange w:id="3207" w:author="Alexandre Marcondes" w:date="2019-07-09T18:16:00Z">
              <w:rPr>
                <w:color w:val="00B050"/>
              </w:rPr>
            </w:rPrChange>
          </w:rPr>
          <w:t xml:space="preserve"> linha de visão, que na prática está entre 100 m e 1 km enquanto os de asa fixa costumam não permitir a comunicação em </w:t>
        </w:r>
        <w:proofErr w:type="spellStart"/>
        <w:r w:rsidRPr="004E7DBD">
          <w:rPr>
            <w:rPrChange w:id="3208" w:author="Alexandre Marcondes" w:date="2019-07-09T18:16:00Z">
              <w:rPr>
                <w:color w:val="00B050"/>
              </w:rPr>
            </w:rPrChange>
          </w:rPr>
          <w:t>realtime</w:t>
        </w:r>
        <w:proofErr w:type="spellEnd"/>
        <w:r w:rsidRPr="004E7DBD">
          <w:rPr>
            <w:rPrChange w:id="3209" w:author="Alexandre Marcondes" w:date="2019-07-09T18:16:00Z">
              <w:rPr>
                <w:color w:val="00B050"/>
              </w:rPr>
            </w:rPrChange>
          </w:rPr>
          <w:t xml:space="preserve">, neste último a configuração da missão costuma ser possível apenas antes do voo. A proposta utiliza um VANT que permanece conectado </w:t>
        </w:r>
        <w:proofErr w:type="gramStart"/>
        <w:r w:rsidRPr="004E7DBD">
          <w:rPr>
            <w:rPrChange w:id="3210" w:author="Alexandre Marcondes" w:date="2019-07-09T18:16:00Z">
              <w:rPr>
                <w:color w:val="00B050"/>
              </w:rPr>
            </w:rPrChange>
          </w:rPr>
          <w:t>a</w:t>
        </w:r>
        <w:proofErr w:type="gramEnd"/>
        <w:r w:rsidRPr="004E7DBD">
          <w:rPr>
            <w:rPrChange w:id="3211" w:author="Alexandre Marcondes" w:date="2019-07-09T18:16:00Z">
              <w:rPr>
                <w:color w:val="00B050"/>
              </w:rPr>
            </w:rPrChange>
          </w:rPr>
          <w:t xml:space="preserve"> alimentação e instalado em um ponto intermediário da rota de inspeção fornecendo um link de comunicação para todos os outros </w:t>
        </w:r>
        <w:proofErr w:type="spellStart"/>
        <w:r w:rsidRPr="004E7DBD">
          <w:rPr>
            <w:rPrChange w:id="3212" w:author="Alexandre Marcondes" w:date="2019-07-09T18:16:00Z">
              <w:rPr>
                <w:color w:val="00B050"/>
              </w:rPr>
            </w:rPrChange>
          </w:rPr>
          <w:t>VANTs</w:t>
        </w:r>
        <w:proofErr w:type="spellEnd"/>
        <w:r w:rsidRPr="004E7DBD">
          <w:rPr>
            <w:rPrChange w:id="3213" w:author="Alexandre Marcondes" w:date="2019-07-09T18:16:00Z">
              <w:rPr>
                <w:color w:val="00B050"/>
              </w:rPr>
            </w:rPrChange>
          </w:rPr>
          <w:t xml:space="preserve"> durante a inspeção. Esta técnica é utilizada quando os </w:t>
        </w:r>
        <w:proofErr w:type="spellStart"/>
        <w:r w:rsidRPr="004E7DBD">
          <w:rPr>
            <w:rPrChange w:id="3214" w:author="Alexandre Marcondes" w:date="2019-07-09T18:16:00Z">
              <w:rPr>
                <w:color w:val="00B050"/>
              </w:rPr>
            </w:rPrChange>
          </w:rPr>
          <w:t>VANTs</w:t>
        </w:r>
        <w:proofErr w:type="spellEnd"/>
        <w:r w:rsidRPr="004E7DBD">
          <w:rPr>
            <w:rPrChange w:id="3215" w:author="Alexandre Marcondes" w:date="2019-07-09T18:16:00Z">
              <w:rPr>
                <w:color w:val="00B050"/>
              </w:rPr>
            </w:rPrChange>
          </w:rPr>
          <w:t xml:space="preserve"> fogem a linha de visão, o que pode ser frequente em terrenos irregulares. </w:t>
        </w:r>
      </w:ins>
    </w:p>
    <w:p w:rsidR="004E7DBD" w:rsidRPr="004E7DBD" w:rsidRDefault="004E7DBD" w:rsidP="004E7DBD">
      <w:pPr>
        <w:rPr>
          <w:ins w:id="3216" w:author="Alexandre Marcondes" w:date="2019-07-09T18:16:00Z"/>
          <w:rPrChange w:id="3217" w:author="Alexandre Marcondes" w:date="2019-07-09T18:16:00Z">
            <w:rPr>
              <w:ins w:id="3218" w:author="Alexandre Marcondes" w:date="2019-07-09T18:16:00Z"/>
              <w:color w:val="00B050"/>
            </w:rPr>
          </w:rPrChange>
        </w:rPr>
      </w:pPr>
      <w:ins w:id="3219" w:author="Alexandre Marcondes" w:date="2019-07-09T18:16:00Z">
        <w:r w:rsidRPr="004E7DBD">
          <w:rPr>
            <w:rPrChange w:id="3220" w:author="Alexandre Marcondes" w:date="2019-07-09T18:16:00Z">
              <w:rPr>
                <w:color w:val="00B050"/>
              </w:rPr>
            </w:rPrChange>
          </w:rPr>
          <w:t xml:space="preserve">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w:t>
        </w:r>
        <w:proofErr w:type="gramStart"/>
        <w:r w:rsidRPr="004E7DBD">
          <w:rPr>
            <w:rPrChange w:id="3221" w:author="Alexandre Marcondes" w:date="2019-07-09T18:16:00Z">
              <w:rPr>
                <w:color w:val="00B050"/>
              </w:rPr>
            </w:rPrChange>
          </w:rPr>
          <w:t>4</w:t>
        </w:r>
        <w:proofErr w:type="gramEnd"/>
        <w:r w:rsidRPr="004E7DBD">
          <w:rPr>
            <w:rPrChange w:id="3222" w:author="Alexandre Marcondes" w:date="2019-07-09T18:16:00Z">
              <w:rPr>
                <w:color w:val="00B050"/>
              </w:rPr>
            </w:rPrChange>
          </w:rPr>
          <w:t xml:space="preserve"> canais de vídeos de alta definição.</w:t>
        </w:r>
      </w:ins>
    </w:p>
    <w:p w:rsidR="004E7DBD" w:rsidRPr="004E7DBD" w:rsidRDefault="004E7DBD" w:rsidP="004E7DBD">
      <w:pPr>
        <w:rPr>
          <w:ins w:id="3223" w:author="Alexandre Marcondes" w:date="2019-07-09T18:16:00Z"/>
          <w:rPrChange w:id="3224" w:author="Alexandre Marcondes" w:date="2019-07-09T18:16:00Z">
            <w:rPr>
              <w:ins w:id="3225" w:author="Alexandre Marcondes" w:date="2019-07-09T18:16:00Z"/>
              <w:color w:val="00B050"/>
            </w:rPr>
          </w:rPrChange>
        </w:rPr>
      </w:pPr>
      <w:ins w:id="3226" w:author="Alexandre Marcondes" w:date="2019-07-09T18:16:00Z">
        <w:r w:rsidRPr="004E7DBD">
          <w:rPr>
            <w:rPrChange w:id="3227" w:author="Alexandre Marcondes" w:date="2019-07-09T18:16:00Z">
              <w:rPr>
                <w:color w:val="00B050"/>
              </w:rPr>
            </w:rPrChange>
          </w:rPr>
          <w:t xml:space="preserve">Frente a crescente implementação de plantas fotovoltaicas ao redor do mundo Oliveira, </w:t>
        </w:r>
        <w:proofErr w:type="spellStart"/>
        <w:r w:rsidRPr="004E7DBD">
          <w:rPr>
            <w:rPrChange w:id="3228" w:author="Alexandre Marcondes" w:date="2019-07-09T18:16:00Z">
              <w:rPr>
                <w:color w:val="00B050"/>
              </w:rPr>
            </w:rPrChange>
          </w:rPr>
          <w:t>Aghaei</w:t>
        </w:r>
        <w:proofErr w:type="spellEnd"/>
        <w:r w:rsidRPr="004E7DBD">
          <w:rPr>
            <w:rPrChange w:id="3229" w:author="Alexandre Marcondes" w:date="2019-07-09T18:16:00Z">
              <w:rPr>
                <w:color w:val="00B050"/>
              </w:rPr>
            </w:rPrChange>
          </w:rPr>
          <w:t xml:space="preserve">, </w:t>
        </w:r>
        <w:proofErr w:type="spellStart"/>
        <w:r w:rsidRPr="004E7DBD">
          <w:rPr>
            <w:rPrChange w:id="3230" w:author="Alexandre Marcondes" w:date="2019-07-09T18:16:00Z">
              <w:rPr>
                <w:color w:val="00B050"/>
              </w:rPr>
            </w:rPrChange>
          </w:rPr>
          <w:t>Madukanya</w:t>
        </w:r>
        <w:proofErr w:type="spellEnd"/>
        <w:r w:rsidRPr="004E7DBD">
          <w:rPr>
            <w:rPrChange w:id="3231" w:author="Alexandre Marcondes" w:date="2019-07-09T18:16:00Z">
              <w:rPr>
                <w:color w:val="00B050"/>
              </w:rPr>
            </w:rPrChange>
          </w:rPr>
          <w:t xml:space="preserve">, Nascimento e </w:t>
        </w:r>
        <w:proofErr w:type="spellStart"/>
        <w:r w:rsidRPr="004E7DBD">
          <w:rPr>
            <w:rPrChange w:id="3232" w:author="Alexandre Marcondes" w:date="2019-07-09T18:16:00Z">
              <w:rPr>
                <w:color w:val="00B050"/>
              </w:rPr>
            </w:rPrChange>
          </w:rPr>
          <w:t>Rüther</w:t>
        </w:r>
        <w:proofErr w:type="spellEnd"/>
        <w:r w:rsidRPr="004E7DBD">
          <w:rPr>
            <w:rPrChange w:id="3233" w:author="Alexandre Marcondes" w:date="2019-07-09T18:16:00Z">
              <w:rPr>
                <w:color w:val="00B050"/>
              </w:rPr>
            </w:rPrChange>
          </w:rPr>
          <w:t xml:space="preserve"> avaliam a aplicabilidade comercial do uso simultâneo de técnicas de inspeção de painéis fotovoltaicos por meio de </w:t>
        </w:r>
        <w:proofErr w:type="spellStart"/>
        <w:r w:rsidRPr="004E7DBD">
          <w:rPr>
            <w:rPrChange w:id="3234" w:author="Alexandre Marcondes" w:date="2019-07-09T18:16:00Z">
              <w:rPr>
                <w:color w:val="00B050"/>
              </w:rPr>
            </w:rPrChange>
          </w:rPr>
          <w:t>termografia</w:t>
        </w:r>
        <w:proofErr w:type="spellEnd"/>
        <w:r w:rsidRPr="004E7DBD">
          <w:rPr>
            <w:rPrChange w:id="3235" w:author="Alexandre Marcondes" w:date="2019-07-09T18:16:00Z">
              <w:rPr>
                <w:color w:val="00B050"/>
              </w:rPr>
            </w:rPrChange>
          </w:rPr>
          <w:t xml:space="preserve"> infravermelha (IRT) e o uso de VANT (</w:t>
        </w:r>
        <w:proofErr w:type="spellStart"/>
        <w:proofErr w:type="gramStart"/>
        <w:r w:rsidRPr="004E7DBD">
          <w:rPr>
            <w:rPrChange w:id="3236" w:author="Alexandre Marcondes" w:date="2019-07-09T18:16:00Z">
              <w:rPr>
                <w:color w:val="00B050"/>
              </w:rPr>
            </w:rPrChange>
          </w:rPr>
          <w:t>aIRT</w:t>
        </w:r>
        <w:proofErr w:type="spellEnd"/>
        <w:proofErr w:type="gramEnd"/>
        <w:r w:rsidRPr="004E7DBD">
          <w:rPr>
            <w:rPrChange w:id="3237" w:author="Alexandre Marcondes" w:date="2019-07-09T18:16:00Z">
              <w:rPr>
                <w:color w:val="00B050"/>
              </w:rPr>
            </w:rPrChange>
          </w:rPr>
          <w:t xml:space="preserve">) para cobrir grandes áreas referentes aos parques fotovoltaicos </w:t>
        </w:r>
      </w:ins>
      <w:customXmlInsRangeStart w:id="3238" w:author="Alexandre Marcondes" w:date="2019-07-09T18:16:00Z"/>
      <w:sdt>
        <w:sdtPr>
          <w:rPr>
            <w:rPrChange w:id="3239" w:author="Alexandre Marcondes" w:date="2019-07-09T18:16:00Z">
              <w:rPr>
                <w:color w:val="00B050"/>
              </w:rPr>
            </w:rPrChange>
          </w:rPr>
          <w:id w:val="1749307457"/>
          <w:citation/>
        </w:sdtPr>
        <w:sdtContent>
          <w:customXmlInsRangeEnd w:id="3238"/>
          <w:ins w:id="3240" w:author="Alexandre Marcondes" w:date="2019-07-09T18:16:00Z">
            <w:r w:rsidRPr="004E7DBD">
              <w:rPr>
                <w:rPrChange w:id="3241" w:author="Alexandre Marcondes" w:date="2019-07-09T18:16:00Z">
                  <w:rPr>
                    <w:color w:val="00B050"/>
                  </w:rPr>
                </w:rPrChange>
              </w:rPr>
              <w:fldChar w:fldCharType="begin"/>
            </w:r>
            <w:r w:rsidRPr="004E7DBD">
              <w:rPr>
                <w:rPrChange w:id="3242" w:author="Alexandre Marcondes" w:date="2019-07-09T18:16:00Z">
                  <w:rPr>
                    <w:color w:val="00B050"/>
                  </w:rPr>
                </w:rPrChange>
              </w:rPr>
              <w:instrText xml:space="preserve"> CITATION DeO18 \l 1046 </w:instrText>
            </w:r>
            <w:r w:rsidRPr="004E7DBD">
              <w:rPr>
                <w:rPrChange w:id="3243" w:author="Alexandre Marcondes" w:date="2019-07-09T18:16:00Z">
                  <w:rPr>
                    <w:color w:val="00B050"/>
                  </w:rPr>
                </w:rPrChange>
              </w:rPr>
              <w:fldChar w:fldCharType="separate"/>
            </w:r>
            <w:r w:rsidRPr="004E7DBD">
              <w:rPr>
                <w:noProof/>
                <w:rPrChange w:id="3244" w:author="Alexandre Marcondes" w:date="2019-07-09T18:16:00Z">
                  <w:rPr>
                    <w:noProof/>
                    <w:color w:val="00B050"/>
                  </w:rPr>
                </w:rPrChange>
              </w:rPr>
              <w:t>(11)</w:t>
            </w:r>
            <w:r w:rsidRPr="004E7DBD">
              <w:rPr>
                <w:rPrChange w:id="3245" w:author="Alexandre Marcondes" w:date="2019-07-09T18:16:00Z">
                  <w:rPr>
                    <w:color w:val="00B050"/>
                  </w:rPr>
                </w:rPrChange>
              </w:rPr>
              <w:fldChar w:fldCharType="end"/>
            </w:r>
          </w:ins>
          <w:customXmlInsRangeStart w:id="3246" w:author="Alexandre Marcondes" w:date="2019-07-09T18:16:00Z"/>
        </w:sdtContent>
      </w:sdt>
      <w:customXmlInsRangeEnd w:id="3246"/>
      <w:ins w:id="3247" w:author="Alexandre Marcondes" w:date="2019-07-09T18:16:00Z">
        <w:r w:rsidRPr="004E7DBD">
          <w:rPr>
            <w:rPrChange w:id="3248" w:author="Alexandre Marcondes" w:date="2019-07-09T18:16:00Z">
              <w:rPr>
                <w:color w:val="00B050"/>
              </w:rPr>
            </w:rPrChange>
          </w:rPr>
          <w:t xml:space="preserve">. </w:t>
        </w:r>
      </w:ins>
    </w:p>
    <w:p w:rsidR="004E7DBD" w:rsidRPr="004E7DBD" w:rsidRDefault="004E7DBD" w:rsidP="004E7DBD">
      <w:pPr>
        <w:rPr>
          <w:ins w:id="3249" w:author="Alexandre Marcondes" w:date="2019-07-09T18:16:00Z"/>
          <w:rPrChange w:id="3250" w:author="Alexandre Marcondes" w:date="2019-07-09T18:16:00Z">
            <w:rPr>
              <w:ins w:id="3251" w:author="Alexandre Marcondes" w:date="2019-07-09T18:16:00Z"/>
              <w:color w:val="00B050"/>
            </w:rPr>
          </w:rPrChange>
        </w:rPr>
      </w:pPr>
      <w:ins w:id="3252" w:author="Alexandre Marcondes" w:date="2019-07-09T18:16:00Z">
        <w:r w:rsidRPr="004E7DBD">
          <w:rPr>
            <w:rPrChange w:id="3253" w:author="Alexandre Marcondes" w:date="2019-07-09T18:16:00Z">
              <w:rPr>
                <w:color w:val="00B050"/>
              </w:rPr>
            </w:rPrChange>
          </w:rP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w:t>
        </w:r>
        <w:proofErr w:type="gramStart"/>
        <w:r w:rsidRPr="004E7DBD">
          <w:rPr>
            <w:rPrChange w:id="3254" w:author="Alexandre Marcondes" w:date="2019-07-09T18:16:00Z">
              <w:rPr>
                <w:color w:val="00B050"/>
              </w:rPr>
            </w:rPrChange>
          </w:rPr>
          <w:t>tsunami meteorológica que comprometeu o funcionamento de células fotovoltaicas de um parque inteiro</w:t>
        </w:r>
        <w:proofErr w:type="gramEnd"/>
        <w:r w:rsidRPr="004E7DBD">
          <w:rPr>
            <w:rPrChange w:id="3255" w:author="Alexandre Marcondes" w:date="2019-07-09T18:16:00Z">
              <w:rPr>
                <w:color w:val="00B050"/>
              </w:rPr>
            </w:rPrChange>
          </w:rPr>
          <w:t>, a coleta de dados manual tornaria o processo de verificação e posterior manutenção extremamente laborioso.</w:t>
        </w:r>
      </w:ins>
    </w:p>
    <w:p w:rsidR="004E7DBD" w:rsidRPr="004E7DBD" w:rsidRDefault="004E7DBD" w:rsidP="004E7DBD">
      <w:pPr>
        <w:rPr>
          <w:ins w:id="3256" w:author="Alexandre Marcondes" w:date="2019-07-09T18:16:00Z"/>
          <w:rPrChange w:id="3257" w:author="Alexandre Marcondes" w:date="2019-07-09T18:16:00Z">
            <w:rPr>
              <w:ins w:id="3258" w:author="Alexandre Marcondes" w:date="2019-07-09T18:16:00Z"/>
              <w:color w:val="00B050"/>
            </w:rPr>
          </w:rPrChange>
        </w:rPr>
      </w:pPr>
      <w:ins w:id="3259" w:author="Alexandre Marcondes" w:date="2019-07-09T18:16:00Z">
        <w:r w:rsidRPr="004E7DBD">
          <w:rPr>
            <w:rPrChange w:id="3260" w:author="Alexandre Marcondes" w:date="2019-07-09T18:16:00Z">
              <w:rPr>
                <w:color w:val="00B050"/>
              </w:rPr>
            </w:rPrChange>
          </w:rPr>
          <w:lastRenderedPageBreak/>
          <w:t xml:space="preserve">Na solução foram utilizados uma câmera termográfica acoplada a um VANT DJI </w:t>
        </w:r>
        <w:proofErr w:type="spellStart"/>
        <w:r w:rsidRPr="004E7DBD">
          <w:rPr>
            <w:rPrChange w:id="3261" w:author="Alexandre Marcondes" w:date="2019-07-09T18:16:00Z">
              <w:rPr>
                <w:color w:val="00B050"/>
              </w:rPr>
            </w:rPrChange>
          </w:rPr>
          <w:t>Phantom</w:t>
        </w:r>
        <w:proofErr w:type="spellEnd"/>
        <w:r w:rsidRPr="004E7DBD">
          <w:rPr>
            <w:rPrChange w:id="3262" w:author="Alexandre Marcondes" w:date="2019-07-09T18:16:00Z">
              <w:rPr>
                <w:color w:val="00B050"/>
              </w:rPr>
            </w:rPrChange>
          </w:rPr>
          <w:t xml:space="preserve"> </w:t>
        </w:r>
        <w:proofErr w:type="gramStart"/>
        <w:r w:rsidRPr="004E7DBD">
          <w:rPr>
            <w:rPrChange w:id="3263" w:author="Alexandre Marcondes" w:date="2019-07-09T18:16:00Z">
              <w:rPr>
                <w:color w:val="00B050"/>
              </w:rPr>
            </w:rPrChange>
          </w:rPr>
          <w:t>3</w:t>
        </w:r>
        <w:proofErr w:type="gramEnd"/>
        <w:r w:rsidRPr="004E7DBD">
          <w:rPr>
            <w:rPrChange w:id="3264" w:author="Alexandre Marcondes" w:date="2019-07-09T18:16:00Z">
              <w:rPr>
                <w:color w:val="00B050"/>
              </w:rPr>
            </w:rPrChange>
          </w:rPr>
          <w:t xml:space="preserve"> Professional. O VANT é controlado remotamente e transmite as imagens para estação de comando via uma antena </w:t>
        </w:r>
        <w:proofErr w:type="spellStart"/>
        <w:r w:rsidRPr="004E7DBD">
          <w:rPr>
            <w:rPrChange w:id="3265" w:author="Alexandre Marcondes" w:date="2019-07-09T18:16:00Z">
              <w:rPr>
                <w:color w:val="00B050"/>
              </w:rPr>
            </w:rPrChange>
          </w:rPr>
          <w:t>Cloverleaf</w:t>
        </w:r>
        <w:proofErr w:type="spellEnd"/>
        <w:r w:rsidRPr="004E7DBD">
          <w:rPr>
            <w:rPrChange w:id="3266" w:author="Alexandre Marcondes" w:date="2019-07-09T18:16:00Z">
              <w:rPr>
                <w:color w:val="00B050"/>
              </w:rPr>
            </w:rPrChange>
          </w:rPr>
          <w:t xml:space="preserve"> de 5.8 GHz para posterior análise por meio de técnicas de </w:t>
        </w:r>
        <w:proofErr w:type="spellStart"/>
        <w:r w:rsidRPr="004E7DBD">
          <w:rPr>
            <w:rPrChange w:id="3267" w:author="Alexandre Marcondes" w:date="2019-07-09T18:16:00Z">
              <w:rPr>
                <w:color w:val="00B050"/>
              </w:rPr>
            </w:rPrChange>
          </w:rPr>
          <w:t>termografia</w:t>
        </w:r>
        <w:proofErr w:type="spellEnd"/>
        <w:r w:rsidRPr="004E7DBD">
          <w:rPr>
            <w:rPrChange w:id="3268" w:author="Alexandre Marcondes" w:date="2019-07-09T18:16:00Z">
              <w:rPr>
                <w:color w:val="00B050"/>
              </w:rPr>
            </w:rPrChange>
          </w:rPr>
          <w:t>.</w:t>
        </w:r>
      </w:ins>
    </w:p>
    <w:p w:rsidR="004E7DBD" w:rsidRPr="004E7DBD" w:rsidRDefault="004E7DBD" w:rsidP="00854DEF">
      <w:pPr>
        <w:pStyle w:val="PargrafodaLista"/>
        <w:rPr>
          <w:ins w:id="3269" w:author="Alexandre Marcondes" w:date="2019-07-09T18:14:00Z"/>
          <w:rPrChange w:id="3270" w:author="Alexandre Marcondes" w:date="2019-07-09T18:16:00Z">
            <w:rPr>
              <w:ins w:id="3271" w:author="Alexandre Marcondes" w:date="2019-07-09T18:14:00Z"/>
            </w:rPr>
          </w:rPrChange>
        </w:rPr>
      </w:pPr>
    </w:p>
    <w:p w:rsidR="004E7DBD" w:rsidRPr="004E7DBD" w:rsidRDefault="004E7DBD" w:rsidP="004E7DBD">
      <w:pPr>
        <w:pStyle w:val="Ttulo2"/>
        <w:numPr>
          <w:ilvl w:val="1"/>
          <w:numId w:val="6"/>
        </w:numPr>
        <w:rPr>
          <w:ins w:id="3272" w:author="Alexandre Marcondes" w:date="2019-07-09T18:15:00Z"/>
          <w:rPrChange w:id="3273" w:author="Alexandre Marcondes" w:date="2019-07-09T18:16:00Z">
            <w:rPr>
              <w:ins w:id="3274" w:author="Alexandre Marcondes" w:date="2019-07-09T18:15:00Z"/>
            </w:rPr>
          </w:rPrChange>
        </w:rPr>
        <w:pPrChange w:id="3275" w:author="Alexandre Marcondes" w:date="2019-07-09T18:15:00Z">
          <w:pPr>
            <w:pStyle w:val="Ttulo2"/>
            <w:tabs>
              <w:tab w:val="clear" w:pos="0"/>
            </w:tabs>
          </w:pPr>
        </w:pPrChange>
      </w:pPr>
      <w:ins w:id="3276" w:author="Alexandre Marcondes" w:date="2019-07-09T18:15:00Z">
        <w:r w:rsidRPr="004E7DBD">
          <w:rPr>
            <w:rPrChange w:id="3277" w:author="Alexandre Marcondes" w:date="2019-07-09T18:16:00Z">
              <w:rPr>
                <w:color w:val="0070C0"/>
                <w:u w:val="single"/>
              </w:rPr>
            </w:rPrChange>
          </w:rPr>
          <w:t>Fundação CERTI</w:t>
        </w:r>
      </w:ins>
    </w:p>
    <w:p w:rsidR="004E7DBD" w:rsidRPr="004E7DBD" w:rsidRDefault="004E7DBD" w:rsidP="004E7DBD">
      <w:pPr>
        <w:rPr>
          <w:ins w:id="3278" w:author="Alexandre Marcondes" w:date="2019-07-09T18:15:00Z"/>
          <w:rPrChange w:id="3279" w:author="Alexandre Marcondes" w:date="2019-07-09T18:16:00Z">
            <w:rPr>
              <w:ins w:id="3280" w:author="Alexandre Marcondes" w:date="2019-07-09T18:15:00Z"/>
              <w:color w:val="0070C0"/>
              <w:u w:val="single"/>
            </w:rPr>
          </w:rPrChange>
        </w:rPr>
        <w:pPrChange w:id="3281" w:author="Alexandre Marcondes" w:date="2019-07-09T18:15:00Z">
          <w:pPr>
            <w:pStyle w:val="Ttulo2"/>
            <w:tabs>
              <w:tab w:val="clear" w:pos="0"/>
            </w:tabs>
          </w:pPr>
        </w:pPrChange>
      </w:pPr>
    </w:p>
    <w:p w:rsidR="004E7DBD" w:rsidRPr="004E7DBD" w:rsidRDefault="004E7DBD" w:rsidP="004E7DBD">
      <w:pPr>
        <w:rPr>
          <w:ins w:id="3282" w:author="Alexandre Marcondes" w:date="2019-07-09T18:15:00Z"/>
          <w:rPrChange w:id="3283" w:author="Alexandre Marcondes" w:date="2019-07-09T18:16:00Z">
            <w:rPr>
              <w:ins w:id="3284" w:author="Alexandre Marcondes" w:date="2019-07-09T18:15:00Z"/>
              <w:color w:val="0070C0"/>
            </w:rPr>
          </w:rPrChange>
        </w:rPr>
      </w:pPr>
      <w:ins w:id="3285" w:author="Alexandre Marcondes" w:date="2019-07-09T18:15:00Z">
        <w:r w:rsidRPr="004E7DBD">
          <w:rPr>
            <w:rPrChange w:id="3286" w:author="Alexandre Marcondes" w:date="2019-07-09T18:16:00Z">
              <w:rPr>
                <w:color w:val="0070C0"/>
              </w:rPr>
            </w:rPrChange>
          </w:rPr>
          <w:t xml:space="preserve">Como instituição de Ciência, Tecnologia e Inovação, a Fundação Centros de Referência em Tecnologias Inovadoras – Fundação CERTI nasceu direcionada para a pesquisa tecnológica aplicada, num contexto em que o Brasil demandava saltos de qualidade e desenvolvimento de </w:t>
        </w:r>
        <w:proofErr w:type="spellStart"/>
        <w:r w:rsidRPr="004E7DBD">
          <w:rPr>
            <w:rPrChange w:id="3287" w:author="Alexandre Marcondes" w:date="2019-07-09T18:16:00Z">
              <w:rPr>
                <w:color w:val="0070C0"/>
              </w:rPr>
            </w:rPrChange>
          </w:rPr>
          <w:t>know</w:t>
        </w:r>
        <w:proofErr w:type="spellEnd"/>
        <w:r w:rsidRPr="004E7DBD">
          <w:rPr>
            <w:rPrChange w:id="3288" w:author="Alexandre Marcondes" w:date="2019-07-09T18:16:00Z">
              <w:rPr>
                <w:color w:val="0070C0"/>
              </w:rPr>
            </w:rPrChange>
          </w:rPr>
          <w:t xml:space="preserve"> </w:t>
        </w:r>
        <w:proofErr w:type="spellStart"/>
        <w:r w:rsidRPr="004E7DBD">
          <w:rPr>
            <w:rPrChange w:id="3289" w:author="Alexandre Marcondes" w:date="2019-07-09T18:16:00Z">
              <w:rPr>
                <w:color w:val="0070C0"/>
              </w:rPr>
            </w:rPrChange>
          </w:rPr>
          <w:t>how</w:t>
        </w:r>
        <w:proofErr w:type="spellEnd"/>
        <w:r w:rsidRPr="004E7DBD">
          <w:rPr>
            <w:rPrChange w:id="3290" w:author="Alexandre Marcondes" w:date="2019-07-09T18:16:00Z">
              <w:rPr>
                <w:color w:val="0070C0"/>
              </w:rPr>
            </w:rPrChange>
          </w:rPr>
          <w:t xml:space="preserve"> próprio e inovador especialmente no campo da informática e das tecnologias de ponta, incluindo particularmente a automação industrial </w:t>
        </w:r>
      </w:ins>
      <w:customXmlInsRangeStart w:id="3291" w:author="Alexandre Marcondes" w:date="2019-07-09T18:15:00Z"/>
      <w:sdt>
        <w:sdtPr>
          <w:rPr>
            <w:rPrChange w:id="3292" w:author="Alexandre Marcondes" w:date="2019-07-09T18:16:00Z">
              <w:rPr>
                <w:color w:val="0070C0"/>
              </w:rPr>
            </w:rPrChange>
          </w:rPr>
          <w:id w:val="-452940627"/>
          <w:citation/>
        </w:sdtPr>
        <w:sdtContent>
          <w:customXmlInsRangeEnd w:id="3291"/>
          <w:ins w:id="3293" w:author="Alexandre Marcondes" w:date="2019-07-09T18:15:00Z">
            <w:r w:rsidRPr="004E7DBD">
              <w:rPr>
                <w:rPrChange w:id="3294" w:author="Alexandre Marcondes" w:date="2019-07-09T18:16:00Z">
                  <w:rPr>
                    <w:color w:val="0070C0"/>
                  </w:rPr>
                </w:rPrChange>
              </w:rPr>
              <w:fldChar w:fldCharType="begin"/>
            </w:r>
            <w:r w:rsidRPr="004E7DBD">
              <w:rPr>
                <w:rPrChange w:id="3295" w:author="Alexandre Marcondes" w:date="2019-07-09T18:16:00Z">
                  <w:rPr>
                    <w:color w:val="0070C0"/>
                  </w:rPr>
                </w:rPrChange>
              </w:rPr>
              <w:instrText xml:space="preserve"> CITATION Fun19 \l 1046 </w:instrText>
            </w:r>
            <w:r w:rsidRPr="004E7DBD">
              <w:rPr>
                <w:rPrChange w:id="3296" w:author="Alexandre Marcondes" w:date="2019-07-09T18:16:00Z">
                  <w:rPr>
                    <w:color w:val="0070C0"/>
                  </w:rPr>
                </w:rPrChange>
              </w:rPr>
              <w:fldChar w:fldCharType="separate"/>
            </w:r>
            <w:r w:rsidRPr="004E7DBD">
              <w:rPr>
                <w:noProof/>
                <w:rPrChange w:id="3297" w:author="Alexandre Marcondes" w:date="2019-07-09T18:16:00Z">
                  <w:rPr>
                    <w:noProof/>
                    <w:color w:val="0070C0"/>
                  </w:rPr>
                </w:rPrChange>
              </w:rPr>
              <w:t>(12)</w:t>
            </w:r>
            <w:r w:rsidRPr="004E7DBD">
              <w:rPr>
                <w:rPrChange w:id="3298" w:author="Alexandre Marcondes" w:date="2019-07-09T18:16:00Z">
                  <w:rPr>
                    <w:color w:val="0070C0"/>
                  </w:rPr>
                </w:rPrChange>
              </w:rPr>
              <w:fldChar w:fldCharType="end"/>
            </w:r>
          </w:ins>
          <w:customXmlInsRangeStart w:id="3299" w:author="Alexandre Marcondes" w:date="2019-07-09T18:15:00Z"/>
        </w:sdtContent>
      </w:sdt>
      <w:customXmlInsRangeEnd w:id="3299"/>
      <w:ins w:id="3300" w:author="Alexandre Marcondes" w:date="2019-07-09T18:15:00Z">
        <w:r w:rsidRPr="004E7DBD">
          <w:rPr>
            <w:rPrChange w:id="3301" w:author="Alexandre Marcondes" w:date="2019-07-09T18:16:00Z">
              <w:rPr>
                <w:color w:val="0070C0"/>
              </w:rPr>
            </w:rPrChange>
          </w:rPr>
          <w:t>.</w:t>
        </w:r>
      </w:ins>
    </w:p>
    <w:p w:rsidR="004E7DBD" w:rsidRPr="004E7DBD" w:rsidRDefault="004E7DBD" w:rsidP="004E7DBD">
      <w:pPr>
        <w:rPr>
          <w:ins w:id="3302" w:author="Alexandre Marcondes" w:date="2019-07-09T18:15:00Z"/>
          <w:rPrChange w:id="3303" w:author="Alexandre Marcondes" w:date="2019-07-09T18:16:00Z">
            <w:rPr>
              <w:ins w:id="3304" w:author="Alexandre Marcondes" w:date="2019-07-09T18:15:00Z"/>
              <w:color w:val="0070C0"/>
            </w:rPr>
          </w:rPrChange>
        </w:rPr>
      </w:pPr>
      <w:ins w:id="3305" w:author="Alexandre Marcondes" w:date="2019-07-09T18:15:00Z">
        <w:r w:rsidRPr="004E7DBD">
          <w:rPr>
            <w:rPrChange w:id="3306" w:author="Alexandre Marcondes" w:date="2019-07-09T18:16:00Z">
              <w:rPr>
                <w:color w:val="0070C0"/>
              </w:rPr>
            </w:rPrChange>
          </w:rP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ins>
    </w:p>
    <w:p w:rsidR="004E7DBD" w:rsidRPr="004E7DBD" w:rsidRDefault="004E7DBD" w:rsidP="004E7DBD">
      <w:pPr>
        <w:rPr>
          <w:ins w:id="3307" w:author="Alexandre Marcondes" w:date="2019-07-09T18:15:00Z"/>
          <w:rPrChange w:id="3308" w:author="Alexandre Marcondes" w:date="2019-07-09T18:16:00Z">
            <w:rPr>
              <w:ins w:id="3309" w:author="Alexandre Marcondes" w:date="2019-07-09T18:15:00Z"/>
              <w:color w:val="0070C0"/>
            </w:rPr>
          </w:rPrChange>
        </w:rPr>
      </w:pPr>
      <w:ins w:id="3310" w:author="Alexandre Marcondes" w:date="2019-07-09T18:15:00Z">
        <w:r w:rsidRPr="004E7DBD">
          <w:rPr>
            <w:rPrChange w:id="3311" w:author="Alexandre Marcondes" w:date="2019-07-09T18:16:00Z">
              <w:rPr>
                <w:color w:val="0070C0"/>
              </w:rPr>
            </w:rPrChange>
          </w:rP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ins>
    </w:p>
    <w:p w:rsidR="004E7DBD" w:rsidRPr="004E7DBD" w:rsidRDefault="004E7DBD" w:rsidP="004E7DBD">
      <w:pPr>
        <w:rPr>
          <w:ins w:id="3312" w:author="Alexandre Marcondes" w:date="2019-07-09T18:15:00Z"/>
          <w:rPrChange w:id="3313" w:author="Alexandre Marcondes" w:date="2019-07-09T18:16:00Z">
            <w:rPr>
              <w:ins w:id="3314" w:author="Alexandre Marcondes" w:date="2019-07-09T18:15:00Z"/>
              <w:color w:val="0070C0"/>
            </w:rPr>
          </w:rPrChange>
        </w:rPr>
      </w:pPr>
      <w:ins w:id="3315" w:author="Alexandre Marcondes" w:date="2019-07-09T18:15:00Z">
        <w:r w:rsidRPr="004E7DBD">
          <w:rPr>
            <w:rPrChange w:id="3316" w:author="Alexandre Marcondes" w:date="2019-07-09T18:16:00Z">
              <w:rPr>
                <w:color w:val="0070C0"/>
              </w:rPr>
            </w:rPrChange>
          </w:rPr>
          <w:t xml:space="preserve"> </w:t>
        </w:r>
        <w:r w:rsidRPr="004E7DBD">
          <w:rPr>
            <w:rPrChange w:id="3317" w:author="Alexandre Marcondes" w:date="2019-07-09T18:16:00Z">
              <w:rPr>
                <w:color w:val="0070C0"/>
              </w:rPr>
            </w:rPrChange>
          </w:rPr>
          <w:t>Atualmente a CERTI é composta por diversos centros que operam diferente</w:t>
        </w:r>
        <w:r w:rsidRPr="004E7DBD">
          <w:rPr>
            <w:rPrChange w:id="3318" w:author="Alexandre Marcondes" w:date="2019-07-09T18:16:00Z">
              <w:rPr>
                <w:color w:val="0070C0"/>
              </w:rPr>
            </w:rPrChange>
          </w:rPr>
          <w:t>s</w:t>
        </w:r>
        <w:r w:rsidRPr="004E7DBD">
          <w:rPr>
            <w:rPrChange w:id="3319" w:author="Alexandre Marcondes" w:date="2019-07-09T18:16:00Z">
              <w:rPr>
                <w:color w:val="0070C0"/>
              </w:rPr>
            </w:rPrChange>
          </w:rPr>
          <w:t xml:space="preserve"> áreas de competência, tais centros são conhecidos como Centros de Referência. São eles:</w:t>
        </w:r>
      </w:ins>
    </w:p>
    <w:p w:rsidR="004E7DBD" w:rsidRPr="004E7DBD" w:rsidRDefault="004E7DBD" w:rsidP="004E7DBD">
      <w:pPr>
        <w:rPr>
          <w:ins w:id="3320" w:author="Alexandre Marcondes" w:date="2019-07-09T18:15:00Z"/>
          <w:rPrChange w:id="3321" w:author="Alexandre Marcondes" w:date="2019-07-09T18:16:00Z">
            <w:rPr>
              <w:ins w:id="3322" w:author="Alexandre Marcondes" w:date="2019-07-09T18:15:00Z"/>
              <w:color w:val="0070C0"/>
            </w:rPr>
          </w:rPrChange>
        </w:rPr>
      </w:pPr>
    </w:p>
    <w:p w:rsidR="004E7DBD" w:rsidRPr="004E7DBD" w:rsidRDefault="004E7DBD" w:rsidP="004E7DBD">
      <w:pPr>
        <w:pStyle w:val="PargrafodaLista"/>
        <w:numPr>
          <w:ilvl w:val="0"/>
          <w:numId w:val="3"/>
        </w:numPr>
        <w:rPr>
          <w:ins w:id="3323" w:author="Alexandre Marcondes" w:date="2019-07-09T18:15:00Z"/>
          <w:rPrChange w:id="3324" w:author="Alexandre Marcondes" w:date="2019-07-09T18:16:00Z">
            <w:rPr>
              <w:ins w:id="3325" w:author="Alexandre Marcondes" w:date="2019-07-09T18:15:00Z"/>
              <w:color w:val="0070C0"/>
            </w:rPr>
          </w:rPrChange>
        </w:rPr>
      </w:pPr>
      <w:ins w:id="3326" w:author="Alexandre Marcondes" w:date="2019-07-09T18:15:00Z">
        <w:r w:rsidRPr="004E7DBD">
          <w:rPr>
            <w:rPrChange w:id="3327" w:author="Alexandre Marcondes" w:date="2019-07-09T18:16:00Z">
              <w:rPr>
                <w:color w:val="0070C0"/>
              </w:rPr>
            </w:rPrChange>
          </w:rPr>
          <w:t>CDM - Centro de Convergência Digital e Mecatrônica</w:t>
        </w:r>
      </w:ins>
    </w:p>
    <w:p w:rsidR="004E7DBD" w:rsidRPr="004E7DBD" w:rsidRDefault="004E7DBD" w:rsidP="004E7DBD">
      <w:pPr>
        <w:pStyle w:val="PargrafodaLista"/>
        <w:numPr>
          <w:ilvl w:val="0"/>
          <w:numId w:val="3"/>
        </w:numPr>
        <w:rPr>
          <w:ins w:id="3328" w:author="Alexandre Marcondes" w:date="2019-07-09T18:15:00Z"/>
          <w:rPrChange w:id="3329" w:author="Alexandre Marcondes" w:date="2019-07-09T18:16:00Z">
            <w:rPr>
              <w:ins w:id="3330" w:author="Alexandre Marcondes" w:date="2019-07-09T18:15:00Z"/>
              <w:color w:val="0070C0"/>
            </w:rPr>
          </w:rPrChange>
        </w:rPr>
      </w:pPr>
      <w:ins w:id="3331" w:author="Alexandre Marcondes" w:date="2019-07-09T18:15:00Z">
        <w:r w:rsidRPr="004E7DBD">
          <w:rPr>
            <w:rPrChange w:id="3332" w:author="Alexandre Marcondes" w:date="2019-07-09T18:16:00Z">
              <w:rPr>
                <w:color w:val="0070C0"/>
              </w:rPr>
            </w:rPrChange>
          </w:rPr>
          <w:t>CMI - Centro de Metrologia e Instrumentação</w:t>
        </w:r>
      </w:ins>
    </w:p>
    <w:p w:rsidR="004E7DBD" w:rsidRPr="004E7DBD" w:rsidRDefault="004E7DBD" w:rsidP="004E7DBD">
      <w:pPr>
        <w:pStyle w:val="PargrafodaLista"/>
        <w:numPr>
          <w:ilvl w:val="0"/>
          <w:numId w:val="3"/>
        </w:numPr>
        <w:rPr>
          <w:ins w:id="3333" w:author="Alexandre Marcondes" w:date="2019-07-09T18:15:00Z"/>
          <w:rPrChange w:id="3334" w:author="Alexandre Marcondes" w:date="2019-07-09T18:16:00Z">
            <w:rPr>
              <w:ins w:id="3335" w:author="Alexandre Marcondes" w:date="2019-07-09T18:15:00Z"/>
              <w:color w:val="0070C0"/>
            </w:rPr>
          </w:rPrChange>
        </w:rPr>
      </w:pPr>
      <w:ins w:id="3336" w:author="Alexandre Marcondes" w:date="2019-07-09T18:15:00Z">
        <w:r w:rsidRPr="004E7DBD">
          <w:rPr>
            <w:rPrChange w:id="3337" w:author="Alexandre Marcondes" w:date="2019-07-09T18:16:00Z">
              <w:rPr>
                <w:color w:val="0070C0"/>
              </w:rPr>
            </w:rPrChange>
          </w:rPr>
          <w:t>CPC - Centro de Produção Cooperada</w:t>
        </w:r>
      </w:ins>
    </w:p>
    <w:p w:rsidR="004E7DBD" w:rsidRPr="004E7DBD" w:rsidRDefault="004E7DBD" w:rsidP="004E7DBD">
      <w:pPr>
        <w:pStyle w:val="PargrafodaLista"/>
        <w:numPr>
          <w:ilvl w:val="0"/>
          <w:numId w:val="3"/>
        </w:numPr>
        <w:rPr>
          <w:ins w:id="3338" w:author="Alexandre Marcondes" w:date="2019-07-09T18:15:00Z"/>
          <w:rPrChange w:id="3339" w:author="Alexandre Marcondes" w:date="2019-07-09T18:16:00Z">
            <w:rPr>
              <w:ins w:id="3340" w:author="Alexandre Marcondes" w:date="2019-07-09T18:15:00Z"/>
              <w:color w:val="0070C0"/>
            </w:rPr>
          </w:rPrChange>
        </w:rPr>
      </w:pPr>
      <w:ins w:id="3341" w:author="Alexandre Marcondes" w:date="2019-07-09T18:15:00Z">
        <w:r w:rsidRPr="004E7DBD">
          <w:rPr>
            <w:rPrChange w:id="3342" w:author="Alexandre Marcondes" w:date="2019-07-09T18:16:00Z">
              <w:rPr>
                <w:color w:val="0070C0"/>
              </w:rPr>
            </w:rPrChange>
          </w:rPr>
          <w:t>CEI - Centro de Empreendedorismo Inovador</w:t>
        </w:r>
      </w:ins>
    </w:p>
    <w:p w:rsidR="004E7DBD" w:rsidRPr="004E7DBD" w:rsidRDefault="004E7DBD" w:rsidP="004E7DBD">
      <w:pPr>
        <w:pStyle w:val="PargrafodaLista"/>
        <w:numPr>
          <w:ilvl w:val="0"/>
          <w:numId w:val="3"/>
        </w:numPr>
        <w:rPr>
          <w:ins w:id="3343" w:author="Alexandre Marcondes" w:date="2019-07-09T18:15:00Z"/>
          <w:rPrChange w:id="3344" w:author="Alexandre Marcondes" w:date="2019-07-09T18:16:00Z">
            <w:rPr>
              <w:ins w:id="3345" w:author="Alexandre Marcondes" w:date="2019-07-09T18:15:00Z"/>
              <w:color w:val="0070C0"/>
            </w:rPr>
          </w:rPrChange>
        </w:rPr>
      </w:pPr>
      <w:ins w:id="3346" w:author="Alexandre Marcondes" w:date="2019-07-09T18:15:00Z">
        <w:r w:rsidRPr="004E7DBD">
          <w:rPr>
            <w:rPrChange w:id="3347" w:author="Alexandre Marcondes" w:date="2019-07-09T18:16:00Z">
              <w:rPr>
                <w:color w:val="0070C0"/>
              </w:rPr>
            </w:rPrChange>
          </w:rPr>
          <w:lastRenderedPageBreak/>
          <w:t>CELTA - Centro Empresarial para Laboração de Tecnologias Avançadas</w:t>
        </w:r>
      </w:ins>
    </w:p>
    <w:p w:rsidR="004E7DBD" w:rsidRPr="004E7DBD" w:rsidRDefault="004E7DBD" w:rsidP="004E7DBD">
      <w:pPr>
        <w:pStyle w:val="PargrafodaLista"/>
        <w:numPr>
          <w:ilvl w:val="0"/>
          <w:numId w:val="3"/>
        </w:numPr>
        <w:rPr>
          <w:ins w:id="3348" w:author="Alexandre Marcondes" w:date="2019-07-09T18:15:00Z"/>
          <w:rPrChange w:id="3349" w:author="Alexandre Marcondes" w:date="2019-07-09T18:16:00Z">
            <w:rPr>
              <w:ins w:id="3350" w:author="Alexandre Marcondes" w:date="2019-07-09T18:15:00Z"/>
              <w:color w:val="0070C0"/>
            </w:rPr>
          </w:rPrChange>
        </w:rPr>
      </w:pPr>
      <w:ins w:id="3351" w:author="Alexandre Marcondes" w:date="2019-07-09T18:15:00Z">
        <w:r w:rsidRPr="004E7DBD">
          <w:rPr>
            <w:rPrChange w:id="3352" w:author="Alexandre Marcondes" w:date="2019-07-09T18:16:00Z">
              <w:rPr>
                <w:color w:val="0070C0"/>
              </w:rPr>
            </w:rPrChange>
          </w:rPr>
          <w:t>CEV - Centro de Economia Verde</w:t>
        </w:r>
      </w:ins>
    </w:p>
    <w:p w:rsidR="004E7DBD" w:rsidRPr="004E7DBD" w:rsidRDefault="004E7DBD" w:rsidP="004E7DBD">
      <w:pPr>
        <w:pStyle w:val="PargrafodaLista"/>
        <w:numPr>
          <w:ilvl w:val="0"/>
          <w:numId w:val="3"/>
        </w:numPr>
        <w:rPr>
          <w:ins w:id="3353" w:author="Alexandre Marcondes" w:date="2019-07-09T18:15:00Z"/>
          <w:rPrChange w:id="3354" w:author="Alexandre Marcondes" w:date="2019-07-09T18:16:00Z">
            <w:rPr>
              <w:ins w:id="3355" w:author="Alexandre Marcondes" w:date="2019-07-09T18:15:00Z"/>
              <w:color w:val="0070C0"/>
            </w:rPr>
          </w:rPrChange>
        </w:rPr>
      </w:pPr>
      <w:ins w:id="3356" w:author="Alexandre Marcondes" w:date="2019-07-09T18:15:00Z">
        <w:r w:rsidRPr="004E7DBD">
          <w:rPr>
            <w:rPrChange w:id="3357" w:author="Alexandre Marcondes" w:date="2019-07-09T18:16:00Z">
              <w:rPr>
                <w:color w:val="0070C0"/>
              </w:rPr>
            </w:rPrChange>
          </w:rPr>
          <w:t>CES - Centro de Energia Sustentável</w:t>
        </w:r>
      </w:ins>
    </w:p>
    <w:p w:rsidR="004E7DBD" w:rsidRPr="004E7DBD" w:rsidRDefault="004E7DBD" w:rsidP="004E7DBD">
      <w:pPr>
        <w:rPr>
          <w:ins w:id="3358" w:author="Alexandre Marcondes" w:date="2019-07-09T18:15:00Z"/>
          <w:rPrChange w:id="3359" w:author="Alexandre Marcondes" w:date="2019-07-09T18:16:00Z">
            <w:rPr>
              <w:ins w:id="3360" w:author="Alexandre Marcondes" w:date="2019-07-09T18:15:00Z"/>
              <w:color w:val="0070C0"/>
            </w:rPr>
          </w:rPrChange>
        </w:rPr>
      </w:pPr>
    </w:p>
    <w:p w:rsidR="004E7DBD" w:rsidRPr="004E7DBD" w:rsidRDefault="004E7DBD" w:rsidP="004E7DBD">
      <w:pPr>
        <w:rPr>
          <w:ins w:id="3361" w:author="Alexandre Marcondes" w:date="2019-07-09T18:15:00Z"/>
          <w:rPrChange w:id="3362" w:author="Alexandre Marcondes" w:date="2019-07-09T18:16:00Z">
            <w:rPr>
              <w:ins w:id="3363" w:author="Alexandre Marcondes" w:date="2019-07-09T18:15:00Z"/>
              <w:color w:val="0070C0"/>
            </w:rPr>
          </w:rPrChange>
        </w:rPr>
      </w:pPr>
      <w:ins w:id="3364" w:author="Alexandre Marcondes" w:date="2019-07-09T18:15:00Z">
        <w:r w:rsidRPr="004E7DBD">
          <w:rPr>
            <w:rPrChange w:id="3365" w:author="Alexandre Marcondes" w:date="2019-07-09T18:16:00Z">
              <w:rPr>
                <w:color w:val="0070C0"/>
              </w:rPr>
            </w:rPrChange>
          </w:rPr>
          <w:t xml:space="preserve">O Centro de Metrologia e Instrumentação (CMI), onde este trabalho foi desenvolvido, é composto por dois conjuntos laboratoriais referentes </w:t>
        </w:r>
        <w:proofErr w:type="gramStart"/>
        <w:r w:rsidRPr="004E7DBD">
          <w:rPr>
            <w:rPrChange w:id="3366" w:author="Alexandre Marcondes" w:date="2019-07-09T18:16:00Z">
              <w:rPr>
                <w:color w:val="0070C0"/>
              </w:rPr>
            </w:rPrChange>
          </w:rPr>
          <w:t>as</w:t>
        </w:r>
        <w:proofErr w:type="gramEnd"/>
        <w:r w:rsidRPr="004E7DBD">
          <w:rPr>
            <w:rPrChange w:id="3367" w:author="Alexandre Marcondes" w:date="2019-07-09T18:16:00Z">
              <w:rPr>
                <w:color w:val="0070C0"/>
              </w:rPr>
            </w:rPrChange>
          </w:rPr>
          <w:t xml:space="preserve"> áreas de metrologia e instrumentação. Este trabalho foi desenvolvido no laboratório de instrumentação do CMI, que desempenha atividades como:</w:t>
        </w:r>
      </w:ins>
    </w:p>
    <w:p w:rsidR="004E7DBD" w:rsidRPr="004E7DBD" w:rsidRDefault="004E7DBD" w:rsidP="004E7DBD">
      <w:pPr>
        <w:rPr>
          <w:ins w:id="3368" w:author="Alexandre Marcondes" w:date="2019-07-09T18:15:00Z"/>
          <w:rPrChange w:id="3369" w:author="Alexandre Marcondes" w:date="2019-07-09T18:16:00Z">
            <w:rPr>
              <w:ins w:id="3370" w:author="Alexandre Marcondes" w:date="2019-07-09T18:15:00Z"/>
              <w:color w:val="0070C0"/>
            </w:rPr>
          </w:rPrChange>
        </w:rPr>
      </w:pPr>
    </w:p>
    <w:p w:rsidR="004E7DBD" w:rsidRPr="004E7DBD" w:rsidRDefault="004E7DBD" w:rsidP="004E7DBD">
      <w:pPr>
        <w:pStyle w:val="PargrafodaLista"/>
        <w:numPr>
          <w:ilvl w:val="0"/>
          <w:numId w:val="4"/>
        </w:numPr>
        <w:rPr>
          <w:ins w:id="3371" w:author="Alexandre Marcondes" w:date="2019-07-09T18:15:00Z"/>
          <w:rPrChange w:id="3372" w:author="Alexandre Marcondes" w:date="2019-07-09T18:16:00Z">
            <w:rPr>
              <w:ins w:id="3373" w:author="Alexandre Marcondes" w:date="2019-07-09T18:15:00Z"/>
              <w:color w:val="0070C0"/>
            </w:rPr>
          </w:rPrChange>
        </w:rPr>
      </w:pPr>
      <w:ins w:id="3374" w:author="Alexandre Marcondes" w:date="2019-07-09T18:15:00Z">
        <w:r w:rsidRPr="004E7DBD">
          <w:rPr>
            <w:rPrChange w:id="3375" w:author="Alexandre Marcondes" w:date="2019-07-09T18:16:00Z">
              <w:rPr>
                <w:color w:val="0070C0"/>
              </w:rPr>
            </w:rPrChange>
          </w:rPr>
          <w:t>Desenvolvimento de sistemas de medição e bancadas de teste: desenvolvimento de produtos voltados para o controle de qualidade e de suporte a engenharia de produtos.</w:t>
        </w:r>
      </w:ins>
    </w:p>
    <w:p w:rsidR="004E7DBD" w:rsidRPr="004E7DBD" w:rsidRDefault="004E7DBD" w:rsidP="004E7DBD">
      <w:pPr>
        <w:pStyle w:val="PargrafodaLista"/>
        <w:numPr>
          <w:ilvl w:val="0"/>
          <w:numId w:val="4"/>
        </w:numPr>
        <w:rPr>
          <w:ins w:id="3376" w:author="Alexandre Marcondes" w:date="2019-07-09T18:15:00Z"/>
          <w:rPrChange w:id="3377" w:author="Alexandre Marcondes" w:date="2019-07-09T18:16:00Z">
            <w:rPr>
              <w:ins w:id="3378" w:author="Alexandre Marcondes" w:date="2019-07-09T18:15:00Z"/>
              <w:color w:val="0070C0"/>
            </w:rPr>
          </w:rPrChange>
        </w:rPr>
      </w:pPr>
      <w:ins w:id="3379" w:author="Alexandre Marcondes" w:date="2019-07-09T18:15:00Z">
        <w:r w:rsidRPr="004E7DBD">
          <w:rPr>
            <w:rPrChange w:id="3380" w:author="Alexandre Marcondes" w:date="2019-07-09T18:16:00Z">
              <w:rPr>
                <w:color w:val="0070C0"/>
              </w:rPr>
            </w:rPrChange>
          </w:rPr>
          <w:t>Serviços de planejamento e execução de testes especiais: com foco em placas eletrônicas é realizado o planejamento, execução e análise de testes funcionais para produtos mecatrônicos.</w:t>
        </w:r>
      </w:ins>
    </w:p>
    <w:p w:rsidR="004E7DBD" w:rsidRPr="004E7DBD" w:rsidRDefault="004E7DBD" w:rsidP="004E7DBD">
      <w:pPr>
        <w:pStyle w:val="PargrafodaLista"/>
        <w:numPr>
          <w:ilvl w:val="0"/>
          <w:numId w:val="4"/>
        </w:numPr>
        <w:rPr>
          <w:ins w:id="3381" w:author="Alexandre Marcondes" w:date="2019-07-09T18:15:00Z"/>
          <w:rPrChange w:id="3382" w:author="Alexandre Marcondes" w:date="2019-07-09T18:16:00Z">
            <w:rPr>
              <w:ins w:id="3383" w:author="Alexandre Marcondes" w:date="2019-07-09T18:15:00Z"/>
              <w:color w:val="0070C0"/>
            </w:rPr>
          </w:rPrChange>
        </w:rPr>
      </w:pPr>
      <w:ins w:id="3384" w:author="Alexandre Marcondes" w:date="2019-07-09T18:15:00Z">
        <w:r w:rsidRPr="004E7DBD">
          <w:rPr>
            <w:rPrChange w:id="3385" w:author="Alexandre Marcondes" w:date="2019-07-09T18:16:00Z">
              <w:rPr>
                <w:color w:val="0070C0"/>
              </w:rPr>
            </w:rPrChange>
          </w:rP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ins>
    </w:p>
    <w:p w:rsidR="004E7DBD" w:rsidRPr="004E7DBD" w:rsidRDefault="004E7DBD" w:rsidP="004E7DBD">
      <w:pPr>
        <w:ind w:firstLine="0"/>
        <w:rPr>
          <w:rPrChange w:id="3386" w:author="Alexandre Marcondes" w:date="2019-07-09T18:16:00Z">
            <w:rPr/>
          </w:rPrChange>
        </w:rPr>
        <w:pPrChange w:id="3387" w:author="Alexandre Marcondes" w:date="2019-07-09T18:15:00Z">
          <w:pPr>
            <w:pStyle w:val="PargrafodaLista"/>
          </w:pPr>
        </w:pPrChange>
      </w:pPr>
    </w:p>
    <w:p w:rsidR="00854DEF" w:rsidRPr="004E7DBD" w:rsidRDefault="00D373C3" w:rsidP="0085318F">
      <w:pPr>
        <w:pStyle w:val="Ttulo2"/>
        <w:numPr>
          <w:ilvl w:val="1"/>
          <w:numId w:val="6"/>
        </w:numPr>
        <w:rPr>
          <w:rPrChange w:id="3388" w:author="Alexandre Marcondes" w:date="2019-07-09T18:16:00Z">
            <w:rPr/>
          </w:rPrChange>
        </w:rPr>
      </w:pPr>
      <w:bookmarkStart w:id="3389" w:name="_Toc9088175"/>
      <w:bookmarkStart w:id="3390" w:name="_Toc9088679"/>
      <w:bookmarkStart w:id="3391" w:name="_Toc9088884"/>
      <w:r w:rsidRPr="004E7DBD">
        <w:rPr>
          <w:rPrChange w:id="3392" w:author="Alexandre Marcondes" w:date="2019-07-09T18:16:00Z">
            <w:rPr/>
          </w:rPrChange>
        </w:rPr>
        <w:t xml:space="preserve"> </w:t>
      </w:r>
      <w:bookmarkStart w:id="3393" w:name="_Toc11256253"/>
      <w:bookmarkEnd w:id="3389"/>
      <w:bookmarkEnd w:id="3390"/>
      <w:bookmarkEnd w:id="3391"/>
      <w:r w:rsidR="00920796" w:rsidRPr="004E7DBD">
        <w:rPr>
          <w:rPrChange w:id="3394" w:author="Alexandre Marcondes" w:date="2019-07-09T18:16:00Z">
            <w:rPr/>
          </w:rPrChange>
        </w:rPr>
        <w:t>Abordagem metodológica</w:t>
      </w:r>
      <w:bookmarkEnd w:id="3393"/>
    </w:p>
    <w:p w:rsidR="00854DEF" w:rsidRPr="004E7DBD" w:rsidRDefault="00854DEF" w:rsidP="00854DEF">
      <w:pPr>
        <w:ind w:firstLine="0"/>
        <w:rPr>
          <w:rPrChange w:id="3395" w:author="Alexandre Marcondes" w:date="2019-07-09T18:16:00Z">
            <w:rPr/>
          </w:rPrChange>
        </w:rPr>
      </w:pPr>
    </w:p>
    <w:p w:rsidR="00FD3049" w:rsidRPr="004E7DBD" w:rsidRDefault="00FD3049" w:rsidP="00810AFE">
      <w:pPr>
        <w:rPr>
          <w:lang w:eastAsia="pt-BR"/>
          <w:rPrChange w:id="3396" w:author="Alexandre Marcondes" w:date="2019-07-09T18:16:00Z">
            <w:rPr>
              <w:lang w:eastAsia="pt-BR"/>
            </w:rPr>
          </w:rPrChange>
        </w:rPr>
      </w:pPr>
      <w:r w:rsidRPr="004E7DBD">
        <w:rPr>
          <w:lang w:eastAsia="pt-BR"/>
          <w:rPrChange w:id="3397" w:author="Alexandre Marcondes" w:date="2019-07-09T18:16:00Z">
            <w:rPr>
              <w:lang w:eastAsia="pt-BR"/>
            </w:rPr>
          </w:rPrChange>
        </w:rPr>
        <w:t>A metodologia de desenvolvimento a ser utilizada para este projeto segue modelo utilizado pela CERTI,</w:t>
      </w:r>
      <w:r w:rsidR="00810AFE" w:rsidRPr="004E7DBD">
        <w:rPr>
          <w:lang w:eastAsia="pt-BR"/>
          <w:rPrChange w:id="3398" w:author="Alexandre Marcondes" w:date="2019-07-09T18:16:00Z">
            <w:rPr>
              <w:lang w:eastAsia="pt-BR"/>
            </w:rPr>
          </w:rPrChange>
        </w:rPr>
        <w:t xml:space="preserve"> </w:t>
      </w:r>
      <w:r w:rsidRPr="004E7DBD">
        <w:rPr>
          <w:lang w:eastAsia="pt-BR"/>
          <w:rPrChange w:id="3399" w:author="Alexandre Marcondes" w:date="2019-07-09T18:16:00Z">
            <w:rPr>
              <w:lang w:eastAsia="pt-BR"/>
            </w:rPr>
          </w:rPrChange>
        </w:rPr>
        <w:t>denominado Sistema de Dese</w:t>
      </w:r>
      <w:r w:rsidR="00810AFE" w:rsidRPr="004E7DBD">
        <w:rPr>
          <w:lang w:eastAsia="pt-BR"/>
          <w:rPrChange w:id="3400" w:author="Alexandre Marcondes" w:date="2019-07-09T18:16:00Z">
            <w:rPr>
              <w:lang w:eastAsia="pt-BR"/>
            </w:rPr>
          </w:rPrChange>
        </w:rPr>
        <w:t xml:space="preserve">nvolvimento de Soluções (SDS). </w:t>
      </w:r>
      <w:r w:rsidR="00DC5C58" w:rsidRPr="004E7DBD">
        <w:rPr>
          <w:lang w:eastAsia="pt-BR"/>
          <w:rPrChange w:id="3401" w:author="Alexandre Marcondes" w:date="2019-07-09T18:16:00Z">
            <w:rPr>
              <w:lang w:eastAsia="pt-BR"/>
            </w:rPr>
          </w:rPrChange>
        </w:rPr>
        <w:t>Esse</w:t>
      </w:r>
      <w:r w:rsidRPr="004E7DBD">
        <w:rPr>
          <w:lang w:eastAsia="pt-BR"/>
          <w:rPrChange w:id="3402" w:author="Alexandre Marcondes" w:date="2019-07-09T18:16:00Z">
            <w:rPr>
              <w:lang w:eastAsia="pt-BR"/>
            </w:rPr>
          </w:rPrChange>
        </w:rPr>
        <w:t xml:space="preserve"> modelo é aplicável de forma</w:t>
      </w:r>
      <w:r w:rsidR="00810AFE" w:rsidRPr="004E7DBD">
        <w:rPr>
          <w:lang w:eastAsia="pt-BR"/>
          <w:rPrChange w:id="3403" w:author="Alexandre Marcondes" w:date="2019-07-09T18:16:00Z">
            <w:rPr>
              <w:lang w:eastAsia="pt-BR"/>
            </w:rPr>
          </w:rPrChange>
        </w:rPr>
        <w:t xml:space="preserve"> </w:t>
      </w:r>
      <w:r w:rsidRPr="004E7DBD">
        <w:rPr>
          <w:lang w:eastAsia="pt-BR"/>
          <w:rPrChange w:id="3404" w:author="Alexandre Marcondes" w:date="2019-07-09T18:16:00Z">
            <w:rPr>
              <w:lang w:eastAsia="pt-BR"/>
            </w:rPr>
          </w:rPrChange>
        </w:rPr>
        <w:t>abrangente a projetos de desenvolvimento de sistemas e produtos.</w:t>
      </w:r>
    </w:p>
    <w:p w:rsidR="00FD3049" w:rsidRPr="004E7DBD" w:rsidDel="00AC6783" w:rsidRDefault="00FD3049" w:rsidP="00810AFE">
      <w:pPr>
        <w:rPr>
          <w:del w:id="3405" w:author="Alexandre Marcondes" w:date="2019-07-09T17:35:00Z"/>
          <w:lang w:eastAsia="pt-BR"/>
          <w:rPrChange w:id="3406" w:author="Alexandre Marcondes" w:date="2019-07-09T18:16:00Z">
            <w:rPr>
              <w:del w:id="3407" w:author="Alexandre Marcondes" w:date="2019-07-09T17:35:00Z"/>
              <w:lang w:eastAsia="pt-BR"/>
            </w:rPr>
          </w:rPrChange>
        </w:rPr>
      </w:pPr>
      <w:r w:rsidRPr="004E7DBD">
        <w:rPr>
          <w:lang w:eastAsia="pt-BR"/>
          <w:rPrChange w:id="3408" w:author="Alexandre Marcondes" w:date="2019-07-09T18:16:00Z">
            <w:rPr>
              <w:lang w:eastAsia="pt-BR"/>
            </w:rPr>
          </w:rPrChange>
        </w:rPr>
        <w:t xml:space="preserve">O SDS divide um projeto em quatro possíveis fases, apresentadas a </w:t>
      </w:r>
      <w:proofErr w:type="gramStart"/>
      <w:r w:rsidRPr="004E7DBD">
        <w:rPr>
          <w:lang w:eastAsia="pt-BR"/>
          <w:rPrChange w:id="3409" w:author="Alexandre Marcondes" w:date="2019-07-09T18:16:00Z">
            <w:rPr>
              <w:lang w:eastAsia="pt-BR"/>
            </w:rPr>
          </w:rPrChange>
        </w:rPr>
        <w:t>seguir:</w:t>
      </w:r>
      <w:proofErr w:type="gramEnd"/>
    </w:p>
    <w:p w:rsidR="001421B4" w:rsidRPr="004E7DBD" w:rsidRDefault="001421B4" w:rsidP="00AC6783">
      <w:pPr>
        <w:rPr>
          <w:lang w:eastAsia="pt-BR"/>
          <w:rPrChange w:id="3410" w:author="Alexandre Marcondes" w:date="2019-07-09T18:16:00Z">
            <w:rPr>
              <w:lang w:eastAsia="pt-BR"/>
            </w:rPr>
          </w:rPrChange>
        </w:rPr>
      </w:pPr>
    </w:p>
    <w:p w:rsidR="00FD3049" w:rsidRPr="004E7DBD" w:rsidRDefault="00FD3049" w:rsidP="00810AFE">
      <w:pPr>
        <w:rPr>
          <w:lang w:eastAsia="pt-BR"/>
          <w:rPrChange w:id="3411" w:author="Alexandre Marcondes" w:date="2019-07-09T18:16:00Z">
            <w:rPr>
              <w:lang w:eastAsia="pt-BR"/>
            </w:rPr>
          </w:rPrChange>
        </w:rPr>
      </w:pPr>
      <w:r w:rsidRPr="004E7DBD">
        <w:rPr>
          <w:lang w:eastAsia="pt-BR"/>
          <w:rPrChange w:id="3412" w:author="Alexandre Marcondes" w:date="2019-07-09T18:16:00Z">
            <w:rPr>
              <w:lang w:eastAsia="pt-BR"/>
            </w:rPr>
          </w:rPrChange>
        </w:rPr>
        <w:t xml:space="preserve">- Fase </w:t>
      </w:r>
      <w:proofErr w:type="gramStart"/>
      <w:r w:rsidRPr="004E7DBD">
        <w:rPr>
          <w:lang w:eastAsia="pt-BR"/>
          <w:rPrChange w:id="3413" w:author="Alexandre Marcondes" w:date="2019-07-09T18:16:00Z">
            <w:rPr>
              <w:lang w:eastAsia="pt-BR"/>
            </w:rPr>
          </w:rPrChange>
        </w:rPr>
        <w:t>0</w:t>
      </w:r>
      <w:proofErr w:type="gramEnd"/>
      <w:r w:rsidR="00810AFE" w:rsidRPr="004E7DBD">
        <w:rPr>
          <w:lang w:eastAsia="pt-BR"/>
          <w:rPrChange w:id="3414" w:author="Alexandre Marcondes" w:date="2019-07-09T18:16:00Z">
            <w:rPr>
              <w:lang w:eastAsia="pt-BR"/>
            </w:rPr>
          </w:rPrChange>
        </w:rPr>
        <w:t>. M</w:t>
      </w:r>
      <w:r w:rsidRPr="004E7DBD">
        <w:rPr>
          <w:lang w:eastAsia="pt-BR"/>
          <w:rPrChange w:id="3415" w:author="Alexandre Marcondes" w:date="2019-07-09T18:16:00Z">
            <w:rPr>
              <w:lang w:eastAsia="pt-BR"/>
            </w:rPr>
          </w:rPrChange>
        </w:rPr>
        <w:t xml:space="preserve">apeamento e elaboração do conceito básico da solução: esta </w:t>
      </w:r>
      <w:r w:rsidR="00810AFE" w:rsidRPr="004E7DBD">
        <w:rPr>
          <w:lang w:eastAsia="pt-BR"/>
          <w:rPrChange w:id="3416" w:author="Alexandre Marcondes" w:date="2019-07-09T18:16:00Z">
            <w:rPr>
              <w:lang w:eastAsia="pt-BR"/>
            </w:rPr>
          </w:rPrChange>
        </w:rPr>
        <w:t xml:space="preserve">etapa tem por objetivo levantar </w:t>
      </w:r>
      <w:r w:rsidRPr="004E7DBD">
        <w:rPr>
          <w:lang w:eastAsia="pt-BR"/>
          <w:rPrChange w:id="3417" w:author="Alexandre Marcondes" w:date="2019-07-09T18:16:00Z">
            <w:rPr>
              <w:lang w:eastAsia="pt-BR"/>
            </w:rPr>
          </w:rPrChange>
        </w:rPr>
        <w:t xml:space="preserve">requisitos e mapear soluções e cenários de uso, para </w:t>
      </w:r>
      <w:r w:rsidRPr="004E7DBD">
        <w:rPr>
          <w:lang w:eastAsia="pt-BR"/>
          <w:rPrChange w:id="3418" w:author="Alexandre Marcondes" w:date="2019-07-09T18:16:00Z">
            <w:rPr>
              <w:lang w:eastAsia="pt-BR"/>
            </w:rPr>
          </w:rPrChange>
        </w:rPr>
        <w:lastRenderedPageBreak/>
        <w:t>desenvolvimento de um conceito de produto e</w:t>
      </w:r>
      <w:r w:rsidR="00810AFE" w:rsidRPr="004E7DBD">
        <w:rPr>
          <w:lang w:eastAsia="pt-BR"/>
          <w:rPrChange w:id="3419" w:author="Alexandre Marcondes" w:date="2019-07-09T18:16:00Z">
            <w:rPr>
              <w:lang w:eastAsia="pt-BR"/>
            </w:rPr>
          </w:rPrChange>
        </w:rPr>
        <w:t xml:space="preserve"> </w:t>
      </w:r>
      <w:r w:rsidRPr="004E7DBD">
        <w:rPr>
          <w:lang w:eastAsia="pt-BR"/>
          <w:rPrChange w:id="3420" w:author="Alexandre Marcondes" w:date="2019-07-09T18:16:00Z">
            <w:rPr>
              <w:lang w:eastAsia="pt-BR"/>
            </w:rPr>
          </w:rPrChange>
        </w:rPr>
        <w:t>definição da arquitetura a ser desenvolvida.</w:t>
      </w:r>
    </w:p>
    <w:p w:rsidR="00FD3049" w:rsidRPr="004E7DBD" w:rsidRDefault="00FD3049" w:rsidP="00810AFE">
      <w:pPr>
        <w:rPr>
          <w:lang w:eastAsia="pt-BR"/>
          <w:rPrChange w:id="3421" w:author="Alexandre Marcondes" w:date="2019-07-09T18:16:00Z">
            <w:rPr>
              <w:lang w:eastAsia="pt-BR"/>
            </w:rPr>
          </w:rPrChange>
        </w:rPr>
      </w:pPr>
      <w:r w:rsidRPr="004E7DBD">
        <w:rPr>
          <w:lang w:eastAsia="pt-BR"/>
          <w:rPrChange w:id="3422" w:author="Alexandre Marcondes" w:date="2019-07-09T18:16:00Z">
            <w:rPr>
              <w:lang w:eastAsia="pt-BR"/>
            </w:rPr>
          </w:rPrChange>
        </w:rPr>
        <w:t xml:space="preserve">- Fase </w:t>
      </w:r>
      <w:proofErr w:type="gramStart"/>
      <w:r w:rsidRPr="004E7DBD">
        <w:rPr>
          <w:lang w:eastAsia="pt-BR"/>
          <w:rPrChange w:id="3423" w:author="Alexandre Marcondes" w:date="2019-07-09T18:16:00Z">
            <w:rPr>
              <w:lang w:eastAsia="pt-BR"/>
            </w:rPr>
          </w:rPrChange>
        </w:rPr>
        <w:t>1</w:t>
      </w:r>
      <w:proofErr w:type="gramEnd"/>
      <w:r w:rsidR="00810AFE" w:rsidRPr="004E7DBD">
        <w:rPr>
          <w:lang w:eastAsia="pt-BR"/>
          <w:rPrChange w:id="3424" w:author="Alexandre Marcondes" w:date="2019-07-09T18:16:00Z">
            <w:rPr>
              <w:lang w:eastAsia="pt-BR"/>
            </w:rPr>
          </w:rPrChange>
        </w:rPr>
        <w:t>. D</w:t>
      </w:r>
      <w:r w:rsidRPr="004E7DBD">
        <w:rPr>
          <w:lang w:eastAsia="pt-BR"/>
          <w:rPrChange w:id="3425" w:author="Alexandre Marcondes" w:date="2019-07-09T18:16:00Z">
            <w:rPr>
              <w:lang w:eastAsia="pt-BR"/>
            </w:rPr>
          </w:rPrChange>
        </w:rPr>
        <w:t>esenvolvimento da solução conceitual: esta etapa tem por obje</w:t>
      </w:r>
      <w:r w:rsidR="00810AFE" w:rsidRPr="004E7DBD">
        <w:rPr>
          <w:lang w:eastAsia="pt-BR"/>
          <w:rPrChange w:id="3426" w:author="Alexandre Marcondes" w:date="2019-07-09T18:16:00Z">
            <w:rPr>
              <w:lang w:eastAsia="pt-BR"/>
            </w:rPr>
          </w:rPrChange>
        </w:rPr>
        <w:t xml:space="preserve">tivo caracterizar a arquitetura </w:t>
      </w:r>
      <w:r w:rsidRPr="004E7DBD">
        <w:rPr>
          <w:lang w:eastAsia="pt-BR"/>
          <w:rPrChange w:id="3427" w:author="Alexandre Marcondes" w:date="2019-07-09T18:16:00Z">
            <w:rPr>
              <w:lang w:eastAsia="pt-BR"/>
            </w:rPr>
          </w:rPrChange>
        </w:rPr>
        <w:t>detalhada da solução escolhida, agregando informações detalhadas sobre o conceito e modelo, potenciais</w:t>
      </w:r>
      <w:r w:rsidR="00810AFE" w:rsidRPr="004E7DBD">
        <w:rPr>
          <w:lang w:eastAsia="pt-BR"/>
          <w:rPrChange w:id="3428" w:author="Alexandre Marcondes" w:date="2019-07-09T18:16:00Z">
            <w:rPr>
              <w:lang w:eastAsia="pt-BR"/>
            </w:rPr>
          </w:rPrChange>
        </w:rPr>
        <w:t xml:space="preserve"> </w:t>
      </w:r>
      <w:r w:rsidRPr="004E7DBD">
        <w:rPr>
          <w:lang w:eastAsia="pt-BR"/>
          <w:rPrChange w:id="3429" w:author="Alexandre Marcondes" w:date="2019-07-09T18:16:00Z">
            <w:rPr>
              <w:lang w:eastAsia="pt-BR"/>
            </w:rPr>
          </w:rPrChange>
        </w:rPr>
        <w:t>provedores, mercado e demais fatores envolvidos. O objetivo é desdobrar o conceito de solução até o</w:t>
      </w:r>
      <w:r w:rsidR="00810AFE" w:rsidRPr="004E7DBD">
        <w:rPr>
          <w:lang w:eastAsia="pt-BR"/>
          <w:rPrChange w:id="3430" w:author="Alexandre Marcondes" w:date="2019-07-09T18:16:00Z">
            <w:rPr>
              <w:lang w:eastAsia="pt-BR"/>
            </w:rPr>
          </w:rPrChange>
        </w:rPr>
        <w:t xml:space="preserve"> </w:t>
      </w:r>
      <w:r w:rsidRPr="004E7DBD">
        <w:rPr>
          <w:lang w:eastAsia="pt-BR"/>
          <w:rPrChange w:id="3431" w:author="Alexandre Marcondes" w:date="2019-07-09T18:16:00Z">
            <w:rPr>
              <w:lang w:eastAsia="pt-BR"/>
            </w:rPr>
          </w:rPrChange>
        </w:rPr>
        <w:t>nível que permita ser desenvolvido um produto ou solução.</w:t>
      </w:r>
    </w:p>
    <w:p w:rsidR="00FD3049" w:rsidRPr="004E7DBD" w:rsidRDefault="00FD3049" w:rsidP="00810AFE">
      <w:pPr>
        <w:rPr>
          <w:lang w:eastAsia="pt-BR"/>
          <w:rPrChange w:id="3432" w:author="Alexandre Marcondes" w:date="2019-07-09T18:16:00Z">
            <w:rPr>
              <w:lang w:eastAsia="pt-BR"/>
            </w:rPr>
          </w:rPrChange>
        </w:rPr>
      </w:pPr>
      <w:r w:rsidRPr="004E7DBD">
        <w:rPr>
          <w:lang w:eastAsia="pt-BR"/>
          <w:rPrChange w:id="3433" w:author="Alexandre Marcondes" w:date="2019-07-09T18:16:00Z">
            <w:rPr>
              <w:lang w:eastAsia="pt-BR"/>
            </w:rPr>
          </w:rPrChange>
        </w:rPr>
        <w:t xml:space="preserve">- Fase </w:t>
      </w:r>
      <w:proofErr w:type="gramStart"/>
      <w:r w:rsidRPr="004E7DBD">
        <w:rPr>
          <w:lang w:eastAsia="pt-BR"/>
          <w:rPrChange w:id="3434" w:author="Alexandre Marcondes" w:date="2019-07-09T18:16:00Z">
            <w:rPr>
              <w:lang w:eastAsia="pt-BR"/>
            </w:rPr>
          </w:rPrChange>
        </w:rPr>
        <w:t>2</w:t>
      </w:r>
      <w:proofErr w:type="gramEnd"/>
      <w:r w:rsidR="00810AFE" w:rsidRPr="004E7DBD">
        <w:rPr>
          <w:lang w:eastAsia="pt-BR"/>
          <w:rPrChange w:id="3435" w:author="Alexandre Marcondes" w:date="2019-07-09T18:16:00Z">
            <w:rPr>
              <w:lang w:eastAsia="pt-BR"/>
            </w:rPr>
          </w:rPrChange>
        </w:rPr>
        <w:t>. D</w:t>
      </w:r>
      <w:r w:rsidRPr="004E7DBD">
        <w:rPr>
          <w:lang w:eastAsia="pt-BR"/>
          <w:rPrChange w:id="3436" w:author="Alexandre Marcondes" w:date="2019-07-09T18:16:00Z">
            <w:rPr>
              <w:lang w:eastAsia="pt-BR"/>
            </w:rPr>
          </w:rPrChange>
        </w:rPr>
        <w:t>esenvolvimento da solução detalhada: esta etapa tem por obje</w:t>
      </w:r>
      <w:r w:rsidR="00810AFE" w:rsidRPr="004E7DBD">
        <w:rPr>
          <w:lang w:eastAsia="pt-BR"/>
          <w:rPrChange w:id="3437" w:author="Alexandre Marcondes" w:date="2019-07-09T18:16:00Z">
            <w:rPr>
              <w:lang w:eastAsia="pt-BR"/>
            </w:rPr>
          </w:rPrChange>
        </w:rPr>
        <w:t xml:space="preserve">tivo a elaboração do projeto de </w:t>
      </w:r>
      <w:r w:rsidRPr="004E7DBD">
        <w:rPr>
          <w:lang w:eastAsia="pt-BR"/>
          <w:rPrChange w:id="3438" w:author="Alexandre Marcondes" w:date="2019-07-09T18:16:00Z">
            <w:rPr>
              <w:lang w:eastAsia="pt-BR"/>
            </w:rPr>
          </w:rPrChange>
        </w:rPr>
        <w:t>engenharia detalhado da solução, incluindo hardware, software, aspectos de usabilidade, bem como</w:t>
      </w:r>
      <w:r w:rsidR="00810AFE" w:rsidRPr="004E7DBD">
        <w:rPr>
          <w:lang w:eastAsia="pt-BR"/>
          <w:rPrChange w:id="3439" w:author="Alexandre Marcondes" w:date="2019-07-09T18:16:00Z">
            <w:rPr>
              <w:lang w:eastAsia="pt-BR"/>
            </w:rPr>
          </w:rPrChange>
        </w:rPr>
        <w:t xml:space="preserve"> </w:t>
      </w:r>
      <w:r w:rsidRPr="004E7DBD">
        <w:rPr>
          <w:lang w:eastAsia="pt-BR"/>
          <w:rPrChange w:id="3440" w:author="Alexandre Marcondes" w:date="2019-07-09T18:16:00Z">
            <w:rPr>
              <w:lang w:eastAsia="pt-BR"/>
            </w:rPr>
          </w:rPrChange>
        </w:rPr>
        <w:t>materiais e processo básico para sua fabricação. Nesta etapa são realizadas atividades de design e</w:t>
      </w:r>
      <w:r w:rsidR="00810AFE" w:rsidRPr="004E7DBD">
        <w:rPr>
          <w:lang w:eastAsia="pt-BR"/>
          <w:rPrChange w:id="3441" w:author="Alexandre Marcondes" w:date="2019-07-09T18:16:00Z">
            <w:rPr>
              <w:lang w:eastAsia="pt-BR"/>
            </w:rPr>
          </w:rPrChange>
        </w:rPr>
        <w:t xml:space="preserve"> </w:t>
      </w:r>
      <w:r w:rsidRPr="004E7DBD">
        <w:rPr>
          <w:lang w:eastAsia="pt-BR"/>
          <w:rPrChange w:id="3442" w:author="Alexandre Marcondes" w:date="2019-07-09T18:16:00Z">
            <w:rPr>
              <w:lang w:eastAsia="pt-BR"/>
            </w:rPr>
          </w:rPrChange>
        </w:rPr>
        <w:t>construção de produto.</w:t>
      </w:r>
    </w:p>
    <w:p w:rsidR="00AC6783" w:rsidRPr="004E7DBD" w:rsidRDefault="00FD3049" w:rsidP="004E7DBD">
      <w:pPr>
        <w:rPr>
          <w:ins w:id="3443" w:author="Alexandre Marcondes" w:date="2019-07-09T17:33:00Z"/>
          <w:lang w:eastAsia="pt-BR"/>
          <w:rPrChange w:id="3444" w:author="Alexandre Marcondes" w:date="2019-07-09T18:16:00Z">
            <w:rPr>
              <w:ins w:id="3445" w:author="Alexandre Marcondes" w:date="2019-07-09T17:33:00Z"/>
              <w:lang w:eastAsia="pt-BR"/>
            </w:rPr>
          </w:rPrChange>
        </w:rPr>
      </w:pPr>
      <w:r w:rsidRPr="004E7DBD">
        <w:rPr>
          <w:lang w:eastAsia="pt-BR"/>
          <w:rPrChange w:id="3446" w:author="Alexandre Marcondes" w:date="2019-07-09T18:16:00Z">
            <w:rPr>
              <w:lang w:eastAsia="pt-BR"/>
            </w:rPr>
          </w:rPrChange>
        </w:rPr>
        <w:t xml:space="preserve">- Fase </w:t>
      </w:r>
      <w:proofErr w:type="gramStart"/>
      <w:r w:rsidRPr="004E7DBD">
        <w:rPr>
          <w:lang w:eastAsia="pt-BR"/>
          <w:rPrChange w:id="3447" w:author="Alexandre Marcondes" w:date="2019-07-09T18:16:00Z">
            <w:rPr>
              <w:lang w:eastAsia="pt-BR"/>
            </w:rPr>
          </w:rPrChange>
        </w:rPr>
        <w:t>3</w:t>
      </w:r>
      <w:proofErr w:type="gramEnd"/>
      <w:r w:rsidR="00810AFE" w:rsidRPr="004E7DBD">
        <w:rPr>
          <w:lang w:eastAsia="pt-BR"/>
          <w:rPrChange w:id="3448" w:author="Alexandre Marcondes" w:date="2019-07-09T18:16:00Z">
            <w:rPr>
              <w:lang w:eastAsia="pt-BR"/>
            </w:rPr>
          </w:rPrChange>
        </w:rPr>
        <w:t>. F</w:t>
      </w:r>
      <w:r w:rsidRPr="004E7DBD">
        <w:rPr>
          <w:lang w:eastAsia="pt-BR"/>
          <w:rPrChange w:id="3449" w:author="Alexandre Marcondes" w:date="2019-07-09T18:16:00Z">
            <w:rPr>
              <w:lang w:eastAsia="pt-BR"/>
            </w:rPr>
          </w:rPrChange>
        </w:rPr>
        <w:t>abricação em escala e testes: esta etapa tem por objetivo a fabricação em escala do produto.</w:t>
      </w:r>
    </w:p>
    <w:p w:rsidR="00AC6783" w:rsidRPr="004E7DBD" w:rsidRDefault="00AC6783" w:rsidP="00AC6783">
      <w:pPr>
        <w:rPr>
          <w:lang w:eastAsia="pt-BR"/>
          <w:rPrChange w:id="3450" w:author="Alexandre Marcondes" w:date="2019-07-09T18:16:00Z">
            <w:rPr>
              <w:lang w:eastAsia="pt-BR"/>
            </w:rPr>
          </w:rPrChange>
        </w:rPr>
      </w:pPr>
      <w:ins w:id="3451" w:author="Alexandre Marcondes" w:date="2019-07-09T17:33:00Z">
        <w:r w:rsidRPr="004E7DBD">
          <w:rPr>
            <w:lang w:eastAsia="pt-BR"/>
            <w:rPrChange w:id="3452" w:author="Alexandre Marcondes" w:date="2019-07-09T18:16:00Z">
              <w:rPr>
                <w:lang w:eastAsia="pt-BR"/>
              </w:rPr>
            </w:rPrChange>
          </w:rPr>
          <w:t>O projeto proposto realizará de forma, inteira ou parcial, somente as fases pertinentes ao objeto desta proposta.</w:t>
        </w:r>
      </w:ins>
    </w:p>
    <w:p w:rsidR="00A41DE3" w:rsidRPr="004E7DBD" w:rsidDel="00274FFB" w:rsidRDefault="00A41DE3" w:rsidP="00810AFE">
      <w:pPr>
        <w:rPr>
          <w:del w:id="3453" w:author="Alexandre Marcondes" w:date="2019-07-03T16:41:00Z"/>
          <w:lang w:eastAsia="pt-BR"/>
          <w:rPrChange w:id="3454" w:author="Alexandre Marcondes" w:date="2019-07-09T18:16:00Z">
            <w:rPr>
              <w:del w:id="3455" w:author="Alexandre Marcondes" w:date="2019-07-03T16:41:00Z"/>
              <w:lang w:eastAsia="pt-BR"/>
            </w:rPr>
          </w:rPrChange>
        </w:rPr>
      </w:pPr>
    </w:p>
    <w:p w:rsidR="006D5BCE" w:rsidRPr="004E7DBD" w:rsidDel="00274FFB" w:rsidRDefault="006D5BCE" w:rsidP="00810AFE">
      <w:pPr>
        <w:rPr>
          <w:del w:id="3456" w:author="Alexandre Marcondes" w:date="2019-07-03T16:41:00Z"/>
          <w:lang w:eastAsia="pt-BR"/>
          <w:rPrChange w:id="3457" w:author="Alexandre Marcondes" w:date="2019-07-09T18:16:00Z">
            <w:rPr>
              <w:del w:id="3458" w:author="Alexandre Marcondes" w:date="2019-07-03T16:41:00Z"/>
              <w:lang w:eastAsia="pt-BR"/>
            </w:rPr>
          </w:rPrChange>
        </w:rPr>
      </w:pPr>
      <w:del w:id="3459" w:author="Alexandre Marcondes" w:date="2019-07-03T16:41:00Z">
        <w:r w:rsidRPr="004E7DBD" w:rsidDel="00274FFB">
          <w:rPr>
            <w:lang w:eastAsia="pt-BR"/>
            <w:rPrChange w:id="3460" w:author="Alexandre Marcondes" w:date="2019-07-09T18:16:00Z">
              <w:rPr>
                <w:lang w:eastAsia="pt-BR"/>
              </w:rPr>
            </w:rPrChange>
          </w:rPr>
          <w:delText>O projeto desenvolvido, por possuir uma característica experimental,</w:delText>
        </w:r>
        <w:r w:rsidR="00930DFA" w:rsidRPr="004E7DBD" w:rsidDel="00274FFB">
          <w:rPr>
            <w:lang w:eastAsia="pt-BR"/>
            <w:rPrChange w:id="3461" w:author="Alexandre Marcondes" w:date="2019-07-09T18:16:00Z">
              <w:rPr>
                <w:lang w:eastAsia="pt-BR"/>
              </w:rPr>
            </w:rPrChange>
          </w:rPr>
          <w:delText xml:space="preserve"> exigiu a revisões iterativas da </w:delText>
        </w:r>
        <w:r w:rsidR="001421B4" w:rsidRPr="004E7DBD" w:rsidDel="00274FFB">
          <w:rPr>
            <w:lang w:eastAsia="pt-BR"/>
            <w:rPrChange w:id="3462" w:author="Alexandre Marcondes" w:date="2019-07-09T18:16:00Z">
              <w:rPr>
                <w:lang w:eastAsia="pt-BR"/>
              </w:rPr>
            </w:rPrChange>
          </w:rPr>
          <w:delText>f</w:delText>
        </w:r>
        <w:r w:rsidRPr="004E7DBD" w:rsidDel="00274FFB">
          <w:rPr>
            <w:lang w:eastAsia="pt-BR"/>
            <w:rPrChange w:id="3463" w:author="Alexandre Marcondes" w:date="2019-07-09T18:16:00Z">
              <w:rPr>
                <w:lang w:eastAsia="pt-BR"/>
              </w:rPr>
            </w:rPrChange>
          </w:rPr>
          <w:delText xml:space="preserve">ase </w:delText>
        </w:r>
        <w:r w:rsidR="001421B4" w:rsidRPr="004E7DBD" w:rsidDel="00274FFB">
          <w:rPr>
            <w:lang w:eastAsia="pt-BR"/>
            <w:rPrChange w:id="3464" w:author="Alexandre Marcondes" w:date="2019-07-09T18:16:00Z">
              <w:rPr>
                <w:lang w:eastAsia="pt-BR"/>
              </w:rPr>
            </w:rPrChange>
          </w:rPr>
          <w:delText>2 e das f</w:delText>
        </w:r>
        <w:r w:rsidR="00930DFA" w:rsidRPr="004E7DBD" w:rsidDel="00274FFB">
          <w:rPr>
            <w:lang w:eastAsia="pt-BR"/>
            <w:rPrChange w:id="3465" w:author="Alexandre Marcondes" w:date="2019-07-09T18:16:00Z">
              <w:rPr>
                <w:lang w:eastAsia="pt-BR"/>
              </w:rPr>
            </w:rPrChange>
          </w:rPr>
          <w:delText>ase</w:delText>
        </w:r>
        <w:r w:rsidR="001421B4" w:rsidRPr="004E7DBD" w:rsidDel="00274FFB">
          <w:rPr>
            <w:lang w:eastAsia="pt-BR"/>
            <w:rPrChange w:id="3466" w:author="Alexandre Marcondes" w:date="2019-07-09T18:16:00Z">
              <w:rPr>
                <w:lang w:eastAsia="pt-BR"/>
              </w:rPr>
            </w:rPrChange>
          </w:rPr>
          <w:delText>s</w:delText>
        </w:r>
        <w:r w:rsidR="00930DFA" w:rsidRPr="004E7DBD" w:rsidDel="00274FFB">
          <w:rPr>
            <w:lang w:eastAsia="pt-BR"/>
            <w:rPrChange w:id="3467" w:author="Alexandre Marcondes" w:date="2019-07-09T18:16:00Z">
              <w:rPr>
                <w:lang w:eastAsia="pt-BR"/>
              </w:rPr>
            </w:rPrChange>
          </w:rPr>
          <w:delText xml:space="preserve"> </w:delText>
        </w:r>
        <w:r w:rsidR="00423711" w:rsidRPr="004E7DBD" w:rsidDel="00274FFB">
          <w:rPr>
            <w:lang w:eastAsia="pt-BR"/>
            <w:rPrChange w:id="3468" w:author="Alexandre Marcondes" w:date="2019-07-09T18:16:00Z">
              <w:rPr>
                <w:lang w:eastAsia="pt-BR"/>
              </w:rPr>
            </w:rPrChange>
          </w:rPr>
          <w:delText>0 e 1</w:delText>
        </w:r>
        <w:r w:rsidR="00930DFA" w:rsidRPr="004E7DBD" w:rsidDel="00274FFB">
          <w:rPr>
            <w:lang w:eastAsia="pt-BR"/>
            <w:rPrChange w:id="3469" w:author="Alexandre Marcondes" w:date="2019-07-09T18:16:00Z">
              <w:rPr>
                <w:lang w:eastAsia="pt-BR"/>
              </w:rPr>
            </w:rPrChange>
          </w:rPr>
          <w:delText>, no que se refere a arquitetura da solução,</w:delText>
        </w:r>
        <w:r w:rsidRPr="004E7DBD" w:rsidDel="00274FFB">
          <w:rPr>
            <w:lang w:eastAsia="pt-BR"/>
            <w:rPrChange w:id="3470" w:author="Alexandre Marcondes" w:date="2019-07-09T18:16:00Z">
              <w:rPr>
                <w:lang w:eastAsia="pt-BR"/>
              </w:rPr>
            </w:rPrChange>
          </w:rPr>
          <w:delText xml:space="preserve"> </w:delText>
        </w:r>
        <w:r w:rsidR="00930DFA" w:rsidRPr="004E7DBD" w:rsidDel="00274FFB">
          <w:rPr>
            <w:lang w:eastAsia="pt-BR"/>
            <w:rPrChange w:id="3471" w:author="Alexandre Marcondes" w:date="2019-07-09T18:16:00Z">
              <w:rPr>
                <w:lang w:eastAsia="pt-BR"/>
              </w:rPr>
            </w:rPrChange>
          </w:rPr>
          <w:delText xml:space="preserve">à medida que os </w:delText>
        </w:r>
        <w:r w:rsidRPr="004E7DBD" w:rsidDel="00274FFB">
          <w:rPr>
            <w:lang w:eastAsia="pt-BR"/>
            <w:rPrChange w:id="3472" w:author="Alexandre Marcondes" w:date="2019-07-09T18:16:00Z">
              <w:rPr>
                <w:lang w:eastAsia="pt-BR"/>
              </w:rPr>
            </w:rPrChange>
          </w:rPr>
          <w:delText>resultados apresentados na fase 4</w:delText>
        </w:r>
        <w:r w:rsidR="00930DFA" w:rsidRPr="004E7DBD" w:rsidDel="00274FFB">
          <w:rPr>
            <w:lang w:eastAsia="pt-BR"/>
            <w:rPrChange w:id="3473" w:author="Alexandre Marcondes" w:date="2019-07-09T18:16:00Z">
              <w:rPr>
                <w:lang w:eastAsia="pt-BR"/>
              </w:rPr>
            </w:rPrChange>
          </w:rPr>
          <w:delText xml:space="preserve"> mostraram-se contrários ao que primeiramente fora esperado</w:delText>
        </w:r>
        <w:r w:rsidRPr="004E7DBD" w:rsidDel="00274FFB">
          <w:rPr>
            <w:lang w:eastAsia="pt-BR"/>
            <w:rPrChange w:id="3474" w:author="Alexandre Marcondes" w:date="2019-07-09T18:16:00Z">
              <w:rPr>
                <w:lang w:eastAsia="pt-BR"/>
              </w:rPr>
            </w:rPrChange>
          </w:rPr>
          <w:delText>.</w:delText>
        </w:r>
        <w:r w:rsidR="00930DFA" w:rsidRPr="004E7DBD" w:rsidDel="00274FFB">
          <w:rPr>
            <w:lang w:eastAsia="pt-BR"/>
            <w:rPrChange w:id="3475" w:author="Alexandre Marcondes" w:date="2019-07-09T18:16:00Z">
              <w:rPr>
                <w:lang w:eastAsia="pt-BR"/>
              </w:rPr>
            </w:rPrChange>
          </w:rPr>
          <w:delText xml:space="preserve"> </w:delText>
        </w:r>
        <w:r w:rsidR="00423711" w:rsidRPr="004E7DBD" w:rsidDel="00274FFB">
          <w:rPr>
            <w:lang w:eastAsia="pt-BR"/>
            <w:rPrChange w:id="3476" w:author="Alexandre Marcondes" w:date="2019-07-09T18:16:00Z">
              <w:rPr>
                <w:lang w:eastAsia="pt-BR"/>
              </w:rPr>
            </w:rPrChange>
          </w:rPr>
          <w:delText xml:space="preserve">A </w:delText>
        </w:r>
        <w:r w:rsidR="000677D9" w:rsidRPr="004E7DBD" w:rsidDel="00274FFB">
          <w:rPr>
            <w:lang w:eastAsia="pt-BR"/>
            <w:rPrChange w:id="3477" w:author="Alexandre Marcondes" w:date="2019-07-09T18:16:00Z">
              <w:rPr>
                <w:lang w:eastAsia="pt-BR"/>
              </w:rPr>
            </w:rPrChange>
          </w:rPr>
          <w:fldChar w:fldCharType="begin"/>
        </w:r>
        <w:r w:rsidR="000677D9" w:rsidRPr="004E7DBD" w:rsidDel="00274FFB">
          <w:rPr>
            <w:lang w:eastAsia="pt-BR"/>
            <w:rPrChange w:id="3478" w:author="Alexandre Marcondes" w:date="2019-07-09T18:16:00Z">
              <w:rPr>
                <w:lang w:eastAsia="pt-BR"/>
              </w:rPr>
            </w:rPrChange>
          </w:rPr>
          <w:delInstrText xml:space="preserve"> REF _Ref9894964 \h </w:delInstrText>
        </w:r>
        <w:r w:rsidR="000677D9" w:rsidRPr="004E7DBD" w:rsidDel="00274FFB">
          <w:rPr>
            <w:lang w:eastAsia="pt-BR"/>
            <w:rPrChange w:id="3479" w:author="Alexandre Marcondes" w:date="2019-07-09T18:16:00Z">
              <w:rPr>
                <w:lang w:eastAsia="pt-BR"/>
              </w:rPr>
            </w:rPrChange>
          </w:rPr>
        </w:r>
        <w:r w:rsidR="000677D9" w:rsidRPr="004E7DBD" w:rsidDel="00274FFB">
          <w:rPr>
            <w:lang w:eastAsia="pt-BR"/>
            <w:rPrChange w:id="3480" w:author="Alexandre Marcondes" w:date="2019-07-09T18:16:00Z">
              <w:rPr>
                <w:lang w:eastAsia="pt-BR"/>
              </w:rPr>
            </w:rPrChange>
          </w:rPr>
          <w:fldChar w:fldCharType="separate"/>
        </w:r>
        <w:r w:rsidR="00C239C6" w:rsidRPr="004E7DBD" w:rsidDel="00274FFB">
          <w:rPr>
            <w:rPrChange w:id="3481" w:author="Alexandre Marcondes" w:date="2019-07-09T18:16:00Z">
              <w:rPr/>
            </w:rPrChange>
          </w:rPr>
          <w:delText xml:space="preserve">Figura </w:delText>
        </w:r>
        <w:r w:rsidR="00C239C6" w:rsidRPr="004E7DBD" w:rsidDel="00274FFB">
          <w:rPr>
            <w:noProof/>
            <w:rPrChange w:id="3482" w:author="Alexandre Marcondes" w:date="2019-07-09T18:16:00Z">
              <w:rPr>
                <w:noProof/>
              </w:rPr>
            </w:rPrChange>
          </w:rPr>
          <w:delText>1</w:delText>
        </w:r>
        <w:r w:rsidR="000677D9" w:rsidRPr="004E7DBD" w:rsidDel="00274FFB">
          <w:rPr>
            <w:lang w:eastAsia="pt-BR"/>
            <w:rPrChange w:id="3483" w:author="Alexandre Marcondes" w:date="2019-07-09T18:16:00Z">
              <w:rPr>
                <w:lang w:eastAsia="pt-BR"/>
              </w:rPr>
            </w:rPrChange>
          </w:rPr>
          <w:fldChar w:fldCharType="end"/>
        </w:r>
        <w:r w:rsidR="000677D9" w:rsidRPr="004E7DBD" w:rsidDel="00274FFB">
          <w:rPr>
            <w:lang w:eastAsia="pt-BR"/>
            <w:rPrChange w:id="3484" w:author="Alexandre Marcondes" w:date="2019-07-09T18:16:00Z">
              <w:rPr>
                <w:lang w:eastAsia="pt-BR"/>
              </w:rPr>
            </w:rPrChange>
          </w:rPr>
          <w:delText xml:space="preserve"> exemplifica o processo iterativo utilizado para o desenvolvimento do projeto.</w:delText>
        </w:r>
      </w:del>
    </w:p>
    <w:p w:rsidR="000677D9" w:rsidRPr="004E7DBD" w:rsidRDefault="000677D9" w:rsidP="00C239C6">
      <w:pPr>
        <w:pStyle w:val="Legenda"/>
        <w:keepNext/>
        <w:jc w:val="center"/>
        <w:rPr>
          <w:rPrChange w:id="3485" w:author="Alexandre Marcondes" w:date="2019-07-09T18:16:00Z">
            <w:rPr/>
          </w:rPrChange>
        </w:rPr>
      </w:pPr>
      <w:bookmarkStart w:id="3486" w:name="_Ref9894964"/>
      <w:r w:rsidRPr="004E7DBD">
        <w:rPr>
          <w:rPrChange w:id="3487" w:author="Alexandre Marcondes" w:date="2019-07-09T18:16:00Z">
            <w:rPr/>
          </w:rPrChange>
        </w:rPr>
        <w:t xml:space="preserve">Figura </w:t>
      </w:r>
      <w:r w:rsidR="004D48D5" w:rsidRPr="004E7DBD">
        <w:rPr>
          <w:noProof/>
          <w:rPrChange w:id="3488" w:author="Alexandre Marcondes" w:date="2019-07-09T18:16:00Z">
            <w:rPr>
              <w:noProof/>
            </w:rPr>
          </w:rPrChange>
        </w:rPr>
        <w:fldChar w:fldCharType="begin"/>
      </w:r>
      <w:r w:rsidR="004D48D5" w:rsidRPr="004E7DBD">
        <w:rPr>
          <w:noProof/>
          <w:rPrChange w:id="3489" w:author="Alexandre Marcondes" w:date="2019-07-09T18:16:00Z">
            <w:rPr>
              <w:noProof/>
            </w:rPr>
          </w:rPrChange>
        </w:rPr>
        <w:instrText xml:space="preserve"> SEQ Figura \* ARABIC </w:instrText>
      </w:r>
      <w:r w:rsidR="004D48D5" w:rsidRPr="004E7DBD">
        <w:rPr>
          <w:noProof/>
          <w:rPrChange w:id="3490" w:author="Alexandre Marcondes" w:date="2019-07-09T18:16:00Z">
            <w:rPr>
              <w:noProof/>
            </w:rPr>
          </w:rPrChange>
        </w:rPr>
        <w:fldChar w:fldCharType="separate"/>
      </w:r>
      <w:r w:rsidR="00881DF2" w:rsidRPr="004E7DBD">
        <w:rPr>
          <w:noProof/>
          <w:rPrChange w:id="3491" w:author="Alexandre Marcondes" w:date="2019-07-09T18:16:00Z">
            <w:rPr>
              <w:noProof/>
            </w:rPr>
          </w:rPrChange>
        </w:rPr>
        <w:t>1</w:t>
      </w:r>
      <w:r w:rsidR="004D48D5" w:rsidRPr="004E7DBD">
        <w:rPr>
          <w:noProof/>
          <w:rPrChange w:id="3492" w:author="Alexandre Marcondes" w:date="2019-07-09T18:16:00Z">
            <w:rPr>
              <w:noProof/>
            </w:rPr>
          </w:rPrChange>
        </w:rPr>
        <w:fldChar w:fldCharType="end"/>
      </w:r>
      <w:bookmarkEnd w:id="3486"/>
      <w:r w:rsidRPr="004E7DBD">
        <w:rPr>
          <w:rPrChange w:id="3493" w:author="Alexandre Marcondes" w:date="2019-07-09T18:16:00Z">
            <w:rPr/>
          </w:rPrChange>
        </w:rPr>
        <w:t xml:space="preserve"> - Fluxograma da metodologia</w:t>
      </w:r>
    </w:p>
    <w:p w:rsidR="008B77FF" w:rsidRPr="004E7DBD" w:rsidRDefault="00B9217A" w:rsidP="000677D9">
      <w:pPr>
        <w:jc w:val="center"/>
        <w:rPr>
          <w:lang w:eastAsia="pt-BR"/>
          <w:rPrChange w:id="3494" w:author="Alexandre Marcondes" w:date="2019-07-09T18:16:00Z">
            <w:rPr>
              <w:lang w:eastAsia="pt-BR"/>
            </w:rPr>
          </w:rPrChange>
        </w:rPr>
      </w:pPr>
      <w:r w:rsidRPr="004E7DBD">
        <w:rPr>
          <w:noProof/>
          <w:lang w:eastAsia="pt-BR"/>
          <w:rPrChange w:id="3495" w:author="Alexandre Marcondes" w:date="2019-07-09T18:16:00Z">
            <w:rPr>
              <w:noProof/>
              <w:lang w:eastAsia="pt-BR"/>
            </w:rPr>
          </w:rPrChange>
        </w:rPr>
        <w:drawing>
          <wp:inline distT="0" distB="0" distL="0" distR="0" wp14:anchorId="415D8C47" wp14:editId="3CDB61BA">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4E7DBD" w:rsidRDefault="000677D9" w:rsidP="000677D9">
      <w:pPr>
        <w:jc w:val="center"/>
        <w:rPr>
          <w:lang w:eastAsia="pt-BR"/>
          <w:rPrChange w:id="3496" w:author="Alexandre Marcondes" w:date="2019-07-09T18:16:00Z">
            <w:rPr>
              <w:lang w:eastAsia="pt-BR"/>
            </w:rPr>
          </w:rPrChange>
        </w:rPr>
      </w:pPr>
      <w:r w:rsidRPr="004E7DBD">
        <w:rPr>
          <w:lang w:eastAsia="pt-BR"/>
          <w:rPrChange w:id="3497" w:author="Alexandre Marcondes" w:date="2019-07-09T18:16:00Z">
            <w:rPr>
              <w:lang w:eastAsia="pt-BR"/>
            </w:rPr>
          </w:rPrChange>
        </w:rPr>
        <w:t>Fonte: Arquivo pessoal</w:t>
      </w:r>
    </w:p>
    <w:p w:rsidR="00BD2B4A" w:rsidRPr="004E7DBD" w:rsidRDefault="00BD2B4A" w:rsidP="00A72FE1">
      <w:pPr>
        <w:rPr>
          <w:noProof/>
          <w:lang w:eastAsia="pt-BR"/>
          <w:rPrChange w:id="3498" w:author="Alexandre Marcondes" w:date="2019-07-09T18:16:00Z">
            <w:rPr>
              <w:noProof/>
              <w:lang w:eastAsia="pt-BR"/>
            </w:rPr>
          </w:rPrChange>
        </w:rPr>
      </w:pPr>
    </w:p>
    <w:p w:rsidR="00BD2B4A" w:rsidRPr="004E7DBD" w:rsidDel="001F7257" w:rsidRDefault="00BD2B4A">
      <w:pPr>
        <w:ind w:firstLine="0"/>
        <w:rPr>
          <w:del w:id="3499" w:author="Alexandre Marcondes" w:date="2019-07-03T16:45:00Z"/>
          <w:rPrChange w:id="3500" w:author="Alexandre Marcondes" w:date="2019-07-09T18:16:00Z">
            <w:rPr>
              <w:del w:id="3501" w:author="Alexandre Marcondes" w:date="2019-07-03T16:45:00Z"/>
            </w:rPr>
          </w:rPrChange>
        </w:rPr>
      </w:pPr>
    </w:p>
    <w:p w:rsidR="00E44275" w:rsidRPr="004E7DBD" w:rsidDel="001F7257" w:rsidRDefault="00D373C3">
      <w:pPr>
        <w:pStyle w:val="Ttulo2"/>
        <w:numPr>
          <w:ilvl w:val="1"/>
          <w:numId w:val="6"/>
        </w:numPr>
        <w:ind w:left="0" w:firstLine="0"/>
        <w:rPr>
          <w:del w:id="3502" w:author="Alexandre Marcondes" w:date="2019-07-03T16:45:00Z"/>
          <w:rPrChange w:id="3503" w:author="Alexandre Marcondes" w:date="2019-07-09T18:16:00Z">
            <w:rPr>
              <w:del w:id="3504" w:author="Alexandre Marcondes" w:date="2019-07-03T16:45:00Z"/>
            </w:rPr>
          </w:rPrChange>
        </w:rPr>
        <w:pPrChange w:id="3505" w:author="Alexandre Marcondes" w:date="2019-07-03T16:45:00Z">
          <w:pPr>
            <w:pStyle w:val="Ttulo2"/>
            <w:numPr>
              <w:ilvl w:val="1"/>
              <w:numId w:val="6"/>
            </w:numPr>
            <w:tabs>
              <w:tab w:val="clear" w:pos="0"/>
            </w:tabs>
            <w:ind w:left="360" w:hanging="360"/>
          </w:pPr>
        </w:pPrChange>
      </w:pPr>
      <w:bookmarkStart w:id="3506" w:name="_Toc9088176"/>
      <w:bookmarkStart w:id="3507" w:name="_Toc9088680"/>
      <w:bookmarkStart w:id="3508" w:name="_Toc9088885"/>
      <w:del w:id="3509" w:author="Alexandre Marcondes" w:date="2019-07-03T16:45:00Z">
        <w:r w:rsidRPr="004E7DBD" w:rsidDel="001F7257">
          <w:rPr>
            <w:rPrChange w:id="3510" w:author="Alexandre Marcondes" w:date="2019-07-09T18:16:00Z">
              <w:rPr/>
            </w:rPrChange>
          </w:rPr>
          <w:delText xml:space="preserve"> </w:delText>
        </w:r>
        <w:bookmarkStart w:id="3511" w:name="_Toc11256254"/>
        <w:bookmarkEnd w:id="3506"/>
        <w:bookmarkEnd w:id="3507"/>
        <w:bookmarkEnd w:id="3508"/>
        <w:r w:rsidR="0003475A" w:rsidRPr="004E7DBD" w:rsidDel="001F7257">
          <w:rPr>
            <w:rPrChange w:id="3512" w:author="Alexandre Marcondes" w:date="2019-07-09T18:16:00Z">
              <w:rPr/>
            </w:rPrChange>
          </w:rPr>
          <w:delText>Trabalhos relacionados</w:delText>
        </w:r>
        <w:bookmarkEnd w:id="3511"/>
      </w:del>
    </w:p>
    <w:p w:rsidR="00E44275" w:rsidRPr="004E7DBD" w:rsidDel="001F7257" w:rsidRDefault="00E44275">
      <w:pPr>
        <w:ind w:firstLine="0"/>
        <w:rPr>
          <w:del w:id="3513" w:author="Alexandre Marcondes" w:date="2019-07-03T16:45:00Z"/>
          <w:rPrChange w:id="3514" w:author="Alexandre Marcondes" w:date="2019-07-09T18:16:00Z">
            <w:rPr>
              <w:del w:id="3515" w:author="Alexandre Marcondes" w:date="2019-07-03T16:45:00Z"/>
            </w:rPr>
          </w:rPrChange>
        </w:rPr>
        <w:pPrChange w:id="3516" w:author="Alexandre Marcondes" w:date="2019-07-03T16:45:00Z">
          <w:pPr/>
        </w:pPrChange>
      </w:pPr>
    </w:p>
    <w:p w:rsidR="00C00CB1" w:rsidRPr="004E7DBD" w:rsidDel="001F7257" w:rsidRDefault="008F7EA0" w:rsidP="0003475A">
      <w:pPr>
        <w:rPr>
          <w:moveFrom w:id="3517" w:author="Alexandre Marcondes" w:date="2019-07-03T16:45:00Z"/>
          <w:rPrChange w:id="3518" w:author="Alexandre Marcondes" w:date="2019-07-09T18:16:00Z">
            <w:rPr>
              <w:moveFrom w:id="3519" w:author="Alexandre Marcondes" w:date="2019-07-03T16:45:00Z"/>
            </w:rPr>
          </w:rPrChange>
        </w:rPr>
      </w:pPr>
      <w:moveFromRangeStart w:id="3520" w:author="Alexandre Marcondes" w:date="2019-07-03T16:45:00Z" w:name="move13064725"/>
      <w:moveFrom w:id="3521" w:author="Alexandre Marcondes" w:date="2019-07-03T16:45:00Z">
        <w:r w:rsidRPr="004E7DBD" w:rsidDel="001F7257">
          <w:rPr>
            <w:rPrChange w:id="3522" w:author="Alexandre Marcondes" w:date="2019-07-09T18:16:00Z">
              <w:rPr/>
            </w:rPrChange>
          </w:rPr>
          <w:t xml:space="preserve">O uso de VANTs para inspeção no setor elétrico ainda </w:t>
        </w:r>
        <w:r w:rsidR="008B5F60" w:rsidRPr="004E7DBD" w:rsidDel="001F7257">
          <w:rPr>
            <w:rPrChange w:id="3523" w:author="Alexandre Marcondes" w:date="2019-07-09T18:16:00Z">
              <w:rPr/>
            </w:rPrChange>
          </w:rPr>
          <w:t>é pouco difundido</w:t>
        </w:r>
        <w:r w:rsidR="003A7D16" w:rsidRPr="004E7DBD" w:rsidDel="001F7257">
          <w:rPr>
            <w:rPrChange w:id="3524" w:author="Alexandre Marcondes" w:date="2019-07-09T18:16:00Z">
              <w:rPr/>
            </w:rPrChange>
          </w:rPr>
          <w:t xml:space="preserve">, porém seu horizonte de aplicação é promissor </w:t>
        </w:r>
        <w:r w:rsidR="00741EA3" w:rsidRPr="004E7DBD" w:rsidDel="001F7257">
          <w:rPr>
            <w:rPrChange w:id="3525" w:author="Alexandre Marcondes" w:date="2019-07-09T18:16:00Z">
              <w:rPr/>
            </w:rPrChange>
          </w:rPr>
          <w:t>par</w:t>
        </w:r>
        <w:r w:rsidR="003A7D16" w:rsidRPr="004E7DBD" w:rsidDel="001F7257">
          <w:rPr>
            <w:rPrChange w:id="3526" w:author="Alexandre Marcondes" w:date="2019-07-09T18:16:00Z">
              <w:rPr/>
            </w:rPrChange>
          </w:rPr>
          <w:t>a área de geração</w:t>
        </w:r>
        <w:r w:rsidR="00741EA3" w:rsidRPr="004E7DBD" w:rsidDel="001F7257">
          <w:rPr>
            <w:rPrChange w:id="3527" w:author="Alexandre Marcondes" w:date="2019-07-09T18:16:00Z">
              <w:rPr/>
            </w:rPrChange>
          </w:rPr>
          <w:t xml:space="preserve">, </w:t>
        </w:r>
        <w:r w:rsidR="003A7D16" w:rsidRPr="004E7DBD" w:rsidDel="001F7257">
          <w:rPr>
            <w:rPrChange w:id="3528" w:author="Alexandre Marcondes" w:date="2019-07-09T18:16:00Z">
              <w:rPr/>
            </w:rPrChange>
          </w:rPr>
          <w:t>transmissão</w:t>
        </w:r>
        <w:r w:rsidR="00741EA3" w:rsidRPr="004E7DBD" w:rsidDel="001F7257">
          <w:rPr>
            <w:rPrChange w:id="3529" w:author="Alexandre Marcondes" w:date="2019-07-09T18:16:00Z">
              <w:rPr/>
            </w:rPrChange>
          </w:rPr>
          <w:t xml:space="preserve"> e distribuição</w:t>
        </w:r>
        <w:r w:rsidR="003A7D16" w:rsidRPr="004E7DBD" w:rsidDel="001F7257">
          <w:rPr>
            <w:rPrChange w:id="3530" w:author="Alexandre Marcondes" w:date="2019-07-09T18:16:00Z">
              <w:rPr/>
            </w:rPrChange>
          </w:rPr>
          <w:t xml:space="preserve"> de energia, alcançando, segundo estudos da PwC, um mercado de até </w:t>
        </w:r>
        <w:r w:rsidR="0003475A" w:rsidRPr="004E7DBD" w:rsidDel="001F7257">
          <w:rPr>
            <w:rPrChange w:id="3531" w:author="Alexandre Marcondes" w:date="2019-07-09T18:16:00Z">
              <w:rPr/>
            </w:rPrChange>
          </w:rPr>
          <w:t>US</w:t>
        </w:r>
        <w:r w:rsidR="003A7D16" w:rsidRPr="004E7DBD" w:rsidDel="001F7257">
          <w:rPr>
            <w:rPrChange w:id="3532" w:author="Alexandre Marcondes" w:date="2019-07-09T18:16:00Z">
              <w:rPr/>
            </w:rPrChange>
          </w:rPr>
          <w:t>$ 9.46 bilhões</w:t>
        </w:r>
        <w:r w:rsidR="008B5F60" w:rsidRPr="004E7DBD" w:rsidDel="001F7257">
          <w:rPr>
            <w:rPrChange w:id="3533" w:author="Alexandre Marcondes" w:date="2019-07-09T18:16:00Z">
              <w:rPr/>
            </w:rPrChange>
          </w:rPr>
          <w:t xml:space="preserve"> </w:t>
        </w:r>
      </w:moveFrom>
      <w:sdt>
        <w:sdtPr>
          <w:rPr>
            <w:rPrChange w:id="3534" w:author="Alexandre Marcondes" w:date="2019-07-09T18:16:00Z">
              <w:rPr/>
            </w:rPrChange>
          </w:rPr>
          <w:id w:val="-1578742348"/>
          <w:citation/>
        </w:sdtPr>
        <w:sdtContent>
          <w:moveFrom w:id="3535" w:author="Alexandre Marcondes" w:date="2019-07-03T16:45:00Z">
            <w:r w:rsidR="003A7D16" w:rsidRPr="004E7DBD" w:rsidDel="001F7257">
              <w:rPr>
                <w:rPrChange w:id="3536" w:author="Alexandre Marcondes" w:date="2019-07-09T18:16:00Z">
                  <w:rPr/>
                </w:rPrChange>
              </w:rPr>
              <w:fldChar w:fldCharType="begin"/>
            </w:r>
            <w:r w:rsidR="003A7D16" w:rsidRPr="004E7DBD" w:rsidDel="001F7257">
              <w:rPr>
                <w:rPrChange w:id="3537" w:author="Alexandre Marcondes" w:date="2019-07-09T18:16:00Z">
                  <w:rPr/>
                </w:rPrChange>
              </w:rPr>
              <w:instrText xml:space="preserve"> CITATION Til18 \l 1046 </w:instrText>
            </w:r>
            <w:r w:rsidR="003A7D16" w:rsidRPr="004E7DBD" w:rsidDel="001F7257">
              <w:rPr>
                <w:rPrChange w:id="3538" w:author="Alexandre Marcondes" w:date="2019-07-09T18:16:00Z">
                  <w:rPr/>
                </w:rPrChange>
              </w:rPr>
              <w:fldChar w:fldCharType="separate"/>
            </w:r>
            <w:r w:rsidR="00FF594D" w:rsidRPr="004E7DBD" w:rsidDel="001F7257">
              <w:rPr>
                <w:noProof/>
                <w:rPrChange w:id="3539" w:author="Alexandre Marcondes" w:date="2019-07-09T18:16:00Z">
                  <w:rPr>
                    <w:noProof/>
                  </w:rPr>
                </w:rPrChange>
              </w:rPr>
              <w:t>(8)</w:t>
            </w:r>
            <w:r w:rsidR="003A7D16" w:rsidRPr="004E7DBD" w:rsidDel="001F7257">
              <w:rPr>
                <w:rPrChange w:id="3540" w:author="Alexandre Marcondes" w:date="2019-07-09T18:16:00Z">
                  <w:rPr/>
                </w:rPrChange>
              </w:rPr>
              <w:fldChar w:fldCharType="end"/>
            </w:r>
          </w:moveFrom>
        </w:sdtContent>
      </w:sdt>
      <w:moveFrom w:id="3541" w:author="Alexandre Marcondes" w:date="2019-07-03T16:45:00Z">
        <w:r w:rsidR="003A7D16" w:rsidRPr="004E7DBD" w:rsidDel="001F7257">
          <w:rPr>
            <w:rPrChange w:id="3542" w:author="Alexandre Marcondes" w:date="2019-07-09T18:16:00Z">
              <w:rPr/>
            </w:rPrChange>
          </w:rPr>
          <w:t>.</w:t>
        </w:r>
        <w:r w:rsidR="00C00CB1" w:rsidRPr="004E7DBD" w:rsidDel="001F7257">
          <w:rPr>
            <w:rPrChange w:id="3543" w:author="Alexandre Marcondes" w:date="2019-07-09T18:16:00Z">
              <w:rPr/>
            </w:rPrChange>
          </w:rPr>
          <w:t xml:space="preserve"> </w:t>
        </w:r>
        <w:r w:rsidR="003A7D16" w:rsidRPr="004E7DBD" w:rsidDel="001F7257">
          <w:rPr>
            <w:rPrChange w:id="3544" w:author="Alexandre Marcondes" w:date="2019-07-09T18:16:00Z">
              <w:rPr/>
            </w:rPrChange>
          </w:rPr>
          <w:t xml:space="preserve">Refletindo esta tendência, projetos com o uso de VANT principalmente para verificação de linhas de </w:t>
        </w:r>
        <w:r w:rsidR="00C00CB1" w:rsidRPr="004E7DBD" w:rsidDel="001F7257">
          <w:rPr>
            <w:rPrChange w:id="3545" w:author="Alexandre Marcondes" w:date="2019-07-09T18:16:00Z">
              <w:rPr/>
            </w:rPrChange>
          </w:rPr>
          <w:t xml:space="preserve">transmissão, usinas eólicas e painéis solares lideram as primeiras tentativas de </w:t>
        </w:r>
        <w:r w:rsidR="00E63BD5" w:rsidRPr="004E7DBD" w:rsidDel="001F7257">
          <w:rPr>
            <w:rPrChange w:id="3546" w:author="Alexandre Marcondes" w:date="2019-07-09T18:16:00Z">
              <w:rPr/>
            </w:rPrChange>
          </w:rPr>
          <w:t>aproveitamento do uso</w:t>
        </w:r>
        <w:r w:rsidR="00C00CB1" w:rsidRPr="004E7DBD" w:rsidDel="001F7257">
          <w:rPr>
            <w:rPrChange w:id="3547" w:author="Alexandre Marcondes" w:date="2019-07-09T18:16:00Z">
              <w:rPr/>
            </w:rPrChange>
          </w:rPr>
          <w:t xml:space="preserve"> de VANTS.</w:t>
        </w:r>
      </w:moveFrom>
    </w:p>
    <w:p w:rsidR="001C52EB" w:rsidRPr="004E7DBD" w:rsidDel="001F7257" w:rsidRDefault="00E63BD5" w:rsidP="0003475A">
      <w:pPr>
        <w:rPr>
          <w:moveFrom w:id="3548" w:author="Alexandre Marcondes" w:date="2019-07-03T16:45:00Z"/>
          <w:rPrChange w:id="3549" w:author="Alexandre Marcondes" w:date="2019-07-09T18:16:00Z">
            <w:rPr>
              <w:moveFrom w:id="3550" w:author="Alexandre Marcondes" w:date="2019-07-03T16:45:00Z"/>
            </w:rPr>
          </w:rPrChange>
        </w:rPr>
      </w:pPr>
      <w:moveFrom w:id="3551" w:author="Alexandre Marcondes" w:date="2019-07-03T16:45:00Z">
        <w:r w:rsidRPr="004E7DBD" w:rsidDel="001F7257">
          <w:rPr>
            <w:rPrChange w:id="3552" w:author="Alexandre Marcondes" w:date="2019-07-09T18:16:00Z">
              <w:rPr/>
            </w:rPrChange>
          </w:rPr>
          <w:t xml:space="preserve">Segundo Rangel, Kienitz e Brandao </w:t>
        </w:r>
      </w:moveFrom>
      <w:sdt>
        <w:sdtPr>
          <w:rPr>
            <w:rPrChange w:id="3553" w:author="Alexandre Marcondes" w:date="2019-07-09T18:16:00Z">
              <w:rPr/>
            </w:rPrChange>
          </w:rPr>
          <w:id w:val="1974485542"/>
          <w:citation/>
        </w:sdtPr>
        <w:sdtContent>
          <w:moveFrom w:id="3554" w:author="Alexandre Marcondes" w:date="2019-07-03T16:45:00Z">
            <w:r w:rsidRPr="004E7DBD" w:rsidDel="001F7257">
              <w:rPr>
                <w:rPrChange w:id="3555" w:author="Alexandre Marcondes" w:date="2019-07-09T18:16:00Z">
                  <w:rPr/>
                </w:rPrChange>
              </w:rPr>
              <w:fldChar w:fldCharType="begin"/>
            </w:r>
            <w:r w:rsidRPr="004E7DBD" w:rsidDel="001F7257">
              <w:rPr>
                <w:rPrChange w:id="3556" w:author="Alexandre Marcondes" w:date="2019-07-09T18:16:00Z">
                  <w:rPr/>
                </w:rPrChange>
              </w:rPr>
              <w:instrText xml:space="preserve"> CITATION Kun09 \l 1046 </w:instrText>
            </w:r>
            <w:r w:rsidRPr="004E7DBD" w:rsidDel="001F7257">
              <w:rPr>
                <w:rPrChange w:id="3557" w:author="Alexandre Marcondes" w:date="2019-07-09T18:16:00Z">
                  <w:rPr/>
                </w:rPrChange>
              </w:rPr>
              <w:fldChar w:fldCharType="separate"/>
            </w:r>
            <w:r w:rsidR="00FF594D" w:rsidRPr="004E7DBD" w:rsidDel="001F7257">
              <w:rPr>
                <w:noProof/>
                <w:rPrChange w:id="3558" w:author="Alexandre Marcondes" w:date="2019-07-09T18:16:00Z">
                  <w:rPr>
                    <w:noProof/>
                  </w:rPr>
                </w:rPrChange>
              </w:rPr>
              <w:t>(9)</w:t>
            </w:r>
            <w:r w:rsidRPr="004E7DBD" w:rsidDel="001F7257">
              <w:rPr>
                <w:rPrChange w:id="3559" w:author="Alexandre Marcondes" w:date="2019-07-09T18:16:00Z">
                  <w:rPr/>
                </w:rPrChange>
              </w:rPr>
              <w:fldChar w:fldCharType="end"/>
            </w:r>
          </w:moveFrom>
        </w:sdtContent>
      </w:sdt>
      <w:moveFrom w:id="3560" w:author="Alexandre Marcondes" w:date="2019-07-03T16:45:00Z">
        <w:r w:rsidRPr="004E7DBD" w:rsidDel="001F7257">
          <w:rPr>
            <w:rPrChange w:id="3561" w:author="Alexandre Marcondes" w:date="2019-07-09T18:16:00Z">
              <w:rPr/>
            </w:rPrChange>
          </w:rPr>
          <w:t xml:space="preserve"> os métodos tradicionais de inspeção de linhas de transmissão consistem no sobrevoo da linha com o uso de um helicóptero ou da patrulha com veículos terrestres no qual uma equipe acompanha a linha de transmissão do solo</w:t>
        </w:r>
        <w:r w:rsidR="001C52EB" w:rsidRPr="004E7DBD" w:rsidDel="001F7257">
          <w:rPr>
            <w:rPrChange w:id="3562" w:author="Alexandre Marcondes" w:date="2019-07-09T18:16:00Z">
              <w:rPr/>
            </w:rPrChange>
          </w:rPr>
          <w:t>, segundo o estudo a</w:t>
        </w:r>
        <w:r w:rsidRPr="004E7DBD" w:rsidDel="001F7257">
          <w:rPr>
            <w:rPrChange w:id="3563" w:author="Alexandre Marcondes" w:date="2019-07-09T18:16:00Z">
              <w:rPr/>
            </w:rPrChange>
          </w:rPr>
          <w:t>mbos os métodos apresentam problemas</w:t>
        </w:r>
        <w:r w:rsidR="001C52EB" w:rsidRPr="004E7DBD" w:rsidDel="001F7257">
          <w:rPr>
            <w:rPrChange w:id="3564" w:author="Alexandre Marcondes" w:date="2019-07-09T18:16:00Z">
              <w:rPr/>
            </w:rPrChange>
          </w:rPr>
          <w:t>.</w:t>
        </w:r>
        <w:r w:rsidRPr="004E7DBD" w:rsidDel="001F7257">
          <w:rPr>
            <w:rPrChange w:id="3565" w:author="Alexandre Marcondes" w:date="2019-07-09T18:16:00Z">
              <w:rPr/>
            </w:rPrChange>
          </w:rPr>
          <w:t xml:space="preserve"> </w:t>
        </w:r>
        <w:r w:rsidR="001C52EB" w:rsidRPr="004E7DBD" w:rsidDel="001F7257">
          <w:rPr>
            <w:rPrChange w:id="3566" w:author="Alexandre Marcondes" w:date="2019-07-09T18:16:00Z">
              <w:rPr/>
            </w:rPrChange>
          </w:rPr>
          <w:t>O</w:t>
        </w:r>
        <w:r w:rsidRPr="004E7DBD" w:rsidDel="001F7257">
          <w:rPr>
            <w:rPrChange w:id="3567" w:author="Alexandre Marcondes" w:date="2019-07-09T18:16:00Z">
              <w:rPr/>
            </w:rPrChange>
          </w:rPr>
          <w:t xml:space="preserve"> uso de </w:t>
        </w:r>
        <w:r w:rsidR="001C52EB" w:rsidRPr="004E7DBD" w:rsidDel="001F7257">
          <w:rPr>
            <w:rPrChange w:id="3568" w:author="Alexandre Marcondes" w:date="2019-07-09T18:16:00Z">
              <w:rPr/>
            </w:rPrChange>
          </w:rPr>
          <w:t>helicóptero</w:t>
        </w:r>
        <w:r w:rsidRPr="004E7DBD" w:rsidDel="001F7257">
          <w:rPr>
            <w:rPrChange w:id="3569" w:author="Alexandre Marcondes" w:date="2019-07-09T18:16:00Z">
              <w:rPr/>
            </w:rPrChange>
          </w:rPr>
          <w:t xml:space="preserve"> aproxima o operador da linha viva e sua </w:t>
        </w:r>
        <w:r w:rsidR="00CD00C1" w:rsidRPr="004E7DBD" w:rsidDel="001F7257">
          <w:rPr>
            <w:rPrChange w:id="3570" w:author="Alexandre Marcondes" w:date="2019-07-09T18:16:00Z">
              <w:rPr/>
            </w:rPrChange>
          </w:rPr>
          <w:t>performance</w:t>
        </w:r>
        <w:r w:rsidRPr="004E7DBD" w:rsidDel="001F7257">
          <w:rPr>
            <w:rPrChange w:id="3571" w:author="Alexandre Marcondes" w:date="2019-07-09T18:16:00Z">
              <w:rPr/>
            </w:rPrChange>
          </w:rPr>
          <w:t xml:space="preserve"> depende principalmente das condições climáticas e de terreno onde as linhas se encontram,</w:t>
        </w:r>
        <w:r w:rsidR="001C52EB" w:rsidRPr="004E7DBD" w:rsidDel="001F7257">
          <w:rPr>
            <w:rPrChange w:id="3572" w:author="Alexandre Marcondes" w:date="2019-07-09T18:16:00Z">
              <w:rPr/>
            </w:rPrChange>
          </w:rPr>
          <w:t xml:space="preserve"> expondo os operadores a um grande risco. A patrulha terrestre é limitada, pois grande parte das linhas de transmissão ficam em regiões de difícil acesso.</w:t>
        </w:r>
      </w:moveFrom>
    </w:p>
    <w:p w:rsidR="001C52EB" w:rsidRPr="004E7DBD" w:rsidDel="001F7257" w:rsidRDefault="001C52EB" w:rsidP="0003475A">
      <w:pPr>
        <w:rPr>
          <w:moveFrom w:id="3573" w:author="Alexandre Marcondes" w:date="2019-07-03T16:45:00Z"/>
          <w:rPrChange w:id="3574" w:author="Alexandre Marcondes" w:date="2019-07-09T18:16:00Z">
            <w:rPr>
              <w:moveFrom w:id="3575" w:author="Alexandre Marcondes" w:date="2019-07-03T16:45:00Z"/>
            </w:rPr>
          </w:rPrChange>
        </w:rPr>
      </w:pPr>
      <w:moveFrom w:id="3576" w:author="Alexandre Marcondes" w:date="2019-07-03T16:45:00Z">
        <w:r w:rsidRPr="004E7DBD" w:rsidDel="001F7257">
          <w:rPr>
            <w:rPrChange w:id="3577" w:author="Alexandre Marcondes" w:date="2019-07-09T18:16:00Z">
              <w:rPr/>
            </w:rPrChange>
          </w:rPr>
          <w:t>O trabalho</w:t>
        </w:r>
        <w:r w:rsidR="00104FC0" w:rsidRPr="004E7DBD" w:rsidDel="001F7257">
          <w:rPr>
            <w:rPrChange w:id="3578" w:author="Alexandre Marcondes" w:date="2019-07-09T18:16:00Z">
              <w:rPr/>
            </w:rPrChange>
          </w:rPr>
          <w:t xml:space="preserve"> </w:t>
        </w:r>
        <w:r w:rsidR="004B02F7" w:rsidRPr="004E7DBD" w:rsidDel="001F7257">
          <w:rPr>
            <w:rPrChange w:id="3579" w:author="Alexandre Marcondes" w:date="2019-07-09T18:16:00Z">
              <w:rPr/>
            </w:rPrChange>
          </w:rPr>
          <w:t xml:space="preserve">de Rangel, Kienitz e Brandao </w:t>
        </w:r>
        <w:r w:rsidRPr="004E7DBD" w:rsidDel="001F7257">
          <w:rPr>
            <w:rPrChange w:id="3580" w:author="Alexandre Marcondes" w:date="2019-07-09T18:16:00Z">
              <w:rPr/>
            </w:rPrChange>
          </w:rPr>
          <w:t>consiste na utilização de um VANT equipado com câmeras de vídeo e dispositivos de telemetria e controle</w:t>
        </w:r>
        <w:r w:rsidR="00741EA3" w:rsidRPr="004E7DBD" w:rsidDel="001F7257">
          <w:rPr>
            <w:rPrChange w:id="3581" w:author="Alexandre Marcondes" w:date="2019-07-09T18:16:00Z">
              <w:rPr/>
            </w:rPrChange>
          </w:rPr>
          <w:t xml:space="preserve"> para o monitoramento de linhas de transmissão de alta tensão</w:t>
        </w:r>
        <w:r w:rsidRPr="004E7DBD" w:rsidDel="001F7257">
          <w:rPr>
            <w:rPrChange w:id="3582" w:author="Alexandre Marcondes" w:date="2019-07-09T18:16:00Z">
              <w:rPr/>
            </w:rPrChange>
          </w:rPr>
          <w:t>. A operação do VANT é realizada em uma base de comando equipada com laptop, dispositivos recept</w:t>
        </w:r>
        <w:r w:rsidR="00741EA3" w:rsidRPr="004E7DBD" w:rsidDel="001F7257">
          <w:rPr>
            <w:rPrChange w:id="3583" w:author="Alexandre Marcondes" w:date="2019-07-09T18:16:00Z">
              <w:rPr/>
            </w:rPrChange>
          </w:rPr>
          <w:t>o</w:t>
        </w:r>
        <w:r w:rsidRPr="004E7DBD" w:rsidDel="001F7257">
          <w:rPr>
            <w:rPrChange w:id="3584" w:author="Alexandre Marcondes" w:date="2019-07-09T18:16:00Z">
              <w:rPr/>
            </w:rPrChange>
          </w:rPr>
          <w:t>res de frames de vídeo, telemetria, joystick, dispositivos de visualização e softwares específicos.</w:t>
        </w:r>
        <w:r w:rsidR="00741EA3" w:rsidRPr="004E7DBD" w:rsidDel="001F7257">
          <w:rPr>
            <w:rPrChange w:id="3585" w:author="Alexandre Marcondes" w:date="2019-07-09T18:16:00Z">
              <w:rPr/>
            </w:rPrChange>
          </w:rPr>
          <w:t xml:space="preserve"> </w:t>
        </w:r>
        <w:r w:rsidRPr="004E7DBD" w:rsidDel="001F7257">
          <w:rPr>
            <w:rPrChange w:id="3586" w:author="Alexandre Marcondes" w:date="2019-07-09T18:16:00Z">
              <w:rPr/>
            </w:rPrChange>
          </w:rPr>
          <w:t>O software de</w:t>
        </w:r>
        <w:r w:rsidR="00741EA3" w:rsidRPr="004E7DBD" w:rsidDel="001F7257">
          <w:rPr>
            <w:rPrChange w:id="3587" w:author="Alexandre Marcondes" w:date="2019-07-09T18:16:00Z">
              <w:rPr/>
            </w:rPrChange>
          </w:rPr>
          <w:t xml:space="preserve"> navegação desenvolvido, atualiza a interface em tempo real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moveFrom>
    </w:p>
    <w:p w:rsidR="00741EA3" w:rsidRPr="004E7DBD" w:rsidDel="001F7257" w:rsidRDefault="00D37034" w:rsidP="0003475A">
      <w:pPr>
        <w:rPr>
          <w:moveFrom w:id="3588" w:author="Alexandre Marcondes" w:date="2019-07-03T16:45:00Z"/>
          <w:rPrChange w:id="3589" w:author="Alexandre Marcondes" w:date="2019-07-09T18:16:00Z">
            <w:rPr>
              <w:moveFrom w:id="3590" w:author="Alexandre Marcondes" w:date="2019-07-03T16:45:00Z"/>
            </w:rPr>
          </w:rPrChange>
        </w:rPr>
      </w:pPr>
      <w:moveFrom w:id="3591" w:author="Alexandre Marcondes" w:date="2019-07-03T16:45:00Z">
        <w:r w:rsidRPr="004E7DBD" w:rsidDel="001F7257">
          <w:rPr>
            <w:rPrChange w:id="3592" w:author="Alexandre Marcondes" w:date="2019-07-09T18:16:00Z">
              <w:rPr/>
            </w:rPrChange>
          </w:rPr>
          <w:t xml:space="preserve">Ainda sobre inspeção de linhas de transmissão </w:t>
        </w:r>
        <w:r w:rsidR="00F55AF2" w:rsidRPr="004E7DBD" w:rsidDel="001F7257">
          <w:rPr>
            <w:rPrChange w:id="3593" w:author="Alexandre Marcondes" w:date="2019-07-09T18:16:00Z">
              <w:rPr/>
            </w:rPrChange>
          </w:rPr>
          <w:t xml:space="preserve">Deng, Wang, Huang, Tan e Liu </w:t>
        </w:r>
      </w:moveFrom>
      <w:sdt>
        <w:sdtPr>
          <w:rPr>
            <w:rPrChange w:id="3594" w:author="Alexandre Marcondes" w:date="2019-07-09T18:16:00Z">
              <w:rPr/>
            </w:rPrChange>
          </w:rPr>
          <w:id w:val="-259905384"/>
          <w:citation/>
        </w:sdtPr>
        <w:sdtContent>
          <w:moveFrom w:id="3595" w:author="Alexandre Marcondes" w:date="2019-07-03T16:45:00Z">
            <w:r w:rsidR="00F55AF2" w:rsidRPr="004E7DBD" w:rsidDel="001F7257">
              <w:rPr>
                <w:rPrChange w:id="3596" w:author="Alexandre Marcondes" w:date="2019-07-09T18:16:00Z">
                  <w:rPr/>
                </w:rPrChange>
              </w:rPr>
              <w:fldChar w:fldCharType="begin"/>
            </w:r>
            <w:r w:rsidR="00F55AF2" w:rsidRPr="004E7DBD" w:rsidDel="001F7257">
              <w:rPr>
                <w:rPrChange w:id="3597" w:author="Alexandre Marcondes" w:date="2019-07-09T18:16:00Z">
                  <w:rPr/>
                </w:rPrChange>
              </w:rPr>
              <w:instrText xml:space="preserve"> CITATION Den17 \l 1046 </w:instrText>
            </w:r>
            <w:r w:rsidR="00F55AF2" w:rsidRPr="004E7DBD" w:rsidDel="001F7257">
              <w:rPr>
                <w:rPrChange w:id="3598" w:author="Alexandre Marcondes" w:date="2019-07-09T18:16:00Z">
                  <w:rPr/>
                </w:rPrChange>
              </w:rPr>
              <w:fldChar w:fldCharType="separate"/>
            </w:r>
            <w:r w:rsidR="00FF594D" w:rsidRPr="004E7DBD" w:rsidDel="001F7257">
              <w:rPr>
                <w:noProof/>
                <w:rPrChange w:id="3599" w:author="Alexandre Marcondes" w:date="2019-07-09T18:16:00Z">
                  <w:rPr>
                    <w:noProof/>
                  </w:rPr>
                </w:rPrChange>
              </w:rPr>
              <w:t>(10)</w:t>
            </w:r>
            <w:r w:rsidR="00F55AF2" w:rsidRPr="004E7DBD" w:rsidDel="001F7257">
              <w:rPr>
                <w:rPrChange w:id="3600" w:author="Alexandre Marcondes" w:date="2019-07-09T18:16:00Z">
                  <w:rPr/>
                </w:rPrChange>
              </w:rPr>
              <w:fldChar w:fldCharType="end"/>
            </w:r>
          </w:moveFrom>
        </w:sdtContent>
      </w:sdt>
      <w:moveFrom w:id="3601" w:author="Alexandre Marcondes" w:date="2019-07-03T16:45:00Z">
        <w:r w:rsidR="00F55AF2" w:rsidRPr="004E7DBD" w:rsidDel="001F7257">
          <w:rPr>
            <w:rPrChange w:id="3602" w:author="Alexandre Marcondes" w:date="2019-07-09T18:16:00Z">
              <w:rPr/>
            </w:rPrChange>
          </w:rPr>
          <w:t xml:space="preserve"> exploram as </w:t>
        </w:r>
        <w:r w:rsidR="00463C59" w:rsidRPr="004E7DBD" w:rsidDel="001F7257">
          <w:rPr>
            <w:rPrChange w:id="3603" w:author="Alexandre Marcondes" w:date="2019-07-09T18:16:00Z">
              <w:rPr/>
            </w:rPrChange>
          </w:rPr>
          <w:t>vantagens</w:t>
        </w:r>
        <w:r w:rsidR="00F55AF2" w:rsidRPr="004E7DBD" w:rsidDel="001F7257">
          <w:rPr>
            <w:rPrChange w:id="3604" w:author="Alexandre Marcondes" w:date="2019-07-09T18:16:00Z">
              <w:rPr/>
            </w:rPrChange>
          </w:rPr>
          <w:t xml:space="preserve"> no aumento de </w:t>
        </w:r>
        <w:r w:rsidR="00463C59" w:rsidRPr="004E7DBD" w:rsidDel="001F7257">
          <w:rPr>
            <w:rPrChange w:id="3605" w:author="Alexandre Marcondes" w:date="2019-07-09T18:16:00Z">
              <w:rPr/>
            </w:rPrChange>
          </w:rPr>
          <w:t>eficiência</w:t>
        </w:r>
        <w:r w:rsidR="00F55AF2" w:rsidRPr="004E7DBD" w:rsidDel="001F7257">
          <w:rPr>
            <w:rPrChange w:id="3606" w:author="Alexandre Marcondes" w:date="2019-07-09T18:16:00Z">
              <w:rPr/>
            </w:rPrChange>
          </w:rPr>
          <w:t xml:space="preserve"> no uso de múltiplos VANTs e um modelo de comunicação multiplataforma para inspeção de linhas de transmissão. Os vários VANTS servem de fonte de imagens de curta e longa </w:t>
        </w:r>
        <w:r w:rsidR="00463C59" w:rsidRPr="004E7DBD" w:rsidDel="001F7257">
          <w:rPr>
            <w:rPrChange w:id="3607" w:author="Alexandre Marcondes" w:date="2019-07-09T18:16:00Z">
              <w:rPr/>
            </w:rPrChange>
          </w:rPr>
          <w:t>distância</w:t>
        </w:r>
        <w:r w:rsidR="00160E4A" w:rsidRPr="004E7DBD" w:rsidDel="001F7257">
          <w:rPr>
            <w:rPrChange w:id="3608" w:author="Alexandre Marcondes" w:date="2019-07-09T18:16:00Z">
              <w:rPr/>
            </w:rPrChange>
          </w:rPr>
          <w:t xml:space="preserve"> da linha</w:t>
        </w:r>
        <w:r w:rsidR="00F55AF2" w:rsidRPr="004E7DBD" w:rsidDel="001F7257">
          <w:rPr>
            <w:rPrChange w:id="3609" w:author="Alexandre Marcondes" w:date="2019-07-09T18:16:00Z">
              <w:rPr/>
            </w:rPrChange>
          </w:rPr>
          <w:t xml:space="preserve"> que são </w:t>
        </w:r>
        <w:r w:rsidR="00463C59" w:rsidRPr="004E7DBD" w:rsidDel="001F7257">
          <w:rPr>
            <w:rPrChange w:id="3610" w:author="Alexandre Marcondes" w:date="2019-07-09T18:16:00Z">
              <w:rPr/>
            </w:rPrChange>
          </w:rPr>
          <w:t>transmitidas</w:t>
        </w:r>
        <w:r w:rsidR="00F55AF2" w:rsidRPr="004E7DBD" w:rsidDel="001F7257">
          <w:rPr>
            <w:rPrChange w:id="3611" w:author="Alexandre Marcondes" w:date="2019-07-09T18:16:00Z">
              <w:rPr/>
            </w:rPrChange>
          </w:rPr>
          <w:t xml:space="preserve"> em real time para uma </w:t>
        </w:r>
        <w:r w:rsidR="00463C59" w:rsidRPr="004E7DBD" w:rsidDel="001F7257">
          <w:rPr>
            <w:rPrChange w:id="3612" w:author="Alexandre Marcondes" w:date="2019-07-09T18:16:00Z">
              <w:rPr/>
            </w:rPrChange>
          </w:rPr>
          <w:t>estação</w:t>
        </w:r>
        <w:r w:rsidR="00F55AF2" w:rsidRPr="004E7DBD" w:rsidDel="001F7257">
          <w:rPr>
            <w:rPrChange w:id="3613" w:author="Alexandre Marcondes" w:date="2019-07-09T18:16:00Z">
              <w:rPr/>
            </w:rPrChange>
          </w:rPr>
          <w:t xml:space="preserve"> de controle para o sistema de </w:t>
        </w:r>
        <w:r w:rsidR="00463C59" w:rsidRPr="004E7DBD" w:rsidDel="001F7257">
          <w:rPr>
            <w:rPrChange w:id="3614" w:author="Alexandre Marcondes" w:date="2019-07-09T18:16:00Z">
              <w:rPr/>
            </w:rPrChange>
          </w:rPr>
          <w:t>navegação</w:t>
        </w:r>
        <w:r w:rsidR="00F55AF2" w:rsidRPr="004E7DBD" w:rsidDel="001F7257">
          <w:rPr>
            <w:rPrChange w:id="3615" w:author="Alexandre Marcondes" w:date="2019-07-09T18:16:00Z">
              <w:rPr/>
            </w:rPrChange>
          </w:rPr>
          <w:t xml:space="preserve"> e para um escritório </w:t>
        </w:r>
        <w:r w:rsidR="00463C59" w:rsidRPr="004E7DBD" w:rsidDel="001F7257">
          <w:rPr>
            <w:rPrChange w:id="3616" w:author="Alexandre Marcondes" w:date="2019-07-09T18:16:00Z">
              <w:rPr/>
            </w:rPrChange>
          </w:rPr>
          <w:t>onde</w:t>
        </w:r>
        <w:r w:rsidR="00F55AF2" w:rsidRPr="004E7DBD" w:rsidDel="001F7257">
          <w:rPr>
            <w:rPrChange w:id="3617" w:author="Alexandre Marcondes" w:date="2019-07-09T18:16:00Z">
              <w:rPr/>
            </w:rPrChange>
          </w:rPr>
          <w:t xml:space="preserve"> são realizadas a análise das imagens.</w:t>
        </w:r>
      </w:moveFrom>
    </w:p>
    <w:p w:rsidR="00463C59" w:rsidRPr="004E7DBD" w:rsidDel="001F7257" w:rsidRDefault="00160E4A" w:rsidP="0003475A">
      <w:pPr>
        <w:rPr>
          <w:moveFrom w:id="3618" w:author="Alexandre Marcondes" w:date="2019-07-03T16:45:00Z"/>
          <w:rPrChange w:id="3619" w:author="Alexandre Marcondes" w:date="2019-07-09T18:16:00Z">
            <w:rPr>
              <w:moveFrom w:id="3620" w:author="Alexandre Marcondes" w:date="2019-07-03T16:45:00Z"/>
            </w:rPr>
          </w:rPrChange>
        </w:rPr>
      </w:pPr>
      <w:moveFrom w:id="3621" w:author="Alexandre Marcondes" w:date="2019-07-03T16:45:00Z">
        <w:r w:rsidRPr="004E7DBD" w:rsidDel="001F7257">
          <w:rPr>
            <w:rPrChange w:id="3622" w:author="Alexandre Marcondes" w:date="2019-07-09T18:16:00Z">
              <w:rPr/>
            </w:rPrChange>
          </w:rPr>
          <w:t>Para a operação de inspeção é proposto a união das</w:t>
        </w:r>
        <w:r w:rsidR="00463C59" w:rsidRPr="004E7DBD" w:rsidDel="001F7257">
          <w:rPr>
            <w:rPrChange w:id="3623" w:author="Alexandre Marcondes" w:date="2019-07-09T18:16:00Z">
              <w:rPr/>
            </w:rPrChange>
          </w:rPr>
          <w:t xml:space="preserve"> capacidades de</w:t>
        </w:r>
        <w:r w:rsidRPr="004E7DBD" w:rsidDel="001F7257">
          <w:rPr>
            <w:rPrChange w:id="3624" w:author="Alexandre Marcondes" w:date="2019-07-09T18:16:00Z">
              <w:rPr/>
            </w:rPrChange>
          </w:rPr>
          <w:t xml:space="preserve"> diferentes</w:t>
        </w:r>
        <w:r w:rsidR="00463C59" w:rsidRPr="004E7DBD" w:rsidDel="001F7257">
          <w:rPr>
            <w:rPrChange w:id="3625" w:author="Alexandre Marcondes" w:date="2019-07-09T18:16:00Z">
              <w:rPr/>
            </w:rPrChange>
          </w:rPr>
          <w:t xml:space="preserve"> </w:t>
        </w:r>
        <w:r w:rsidRPr="004E7DBD" w:rsidDel="001F7257">
          <w:rPr>
            <w:rPrChange w:id="3626" w:author="Alexandre Marcondes" w:date="2019-07-09T18:16:00Z">
              <w:rPr/>
            </w:rPrChange>
          </w:rPr>
          <w:t xml:space="preserve">tipos de </w:t>
        </w:r>
        <w:r w:rsidR="00463C59" w:rsidRPr="004E7DBD" w:rsidDel="001F7257">
          <w:rPr>
            <w:rPrChange w:id="3627" w:author="Alexandre Marcondes" w:date="2019-07-09T18:16:00Z">
              <w:rPr/>
            </w:rPrChange>
          </w:rPr>
          <w:t>VANT</w:t>
        </w:r>
        <w:r w:rsidRPr="004E7DBD" w:rsidDel="001F7257">
          <w:rPr>
            <w:rPrChange w:id="3628" w:author="Alexandre Marcondes" w:date="2019-07-09T18:16:00Z">
              <w:rPr/>
            </w:rPrChange>
          </w:rPr>
          <w:t>s como os de</w:t>
        </w:r>
        <w:r w:rsidR="00463C59" w:rsidRPr="004E7DBD" w:rsidDel="001F7257">
          <w:rPr>
            <w:rPrChange w:id="3629" w:author="Alexandre Marcondes" w:date="2019-07-09T18:16:00Z">
              <w:rPr/>
            </w:rPrChange>
          </w:rPr>
          <w:t xml:space="preserve"> </w:t>
        </w:r>
        <w:r w:rsidRPr="004E7DBD" w:rsidDel="001F7257">
          <w:rPr>
            <w:rPrChange w:id="3630" w:author="Alexandre Marcondes" w:date="2019-07-09T18:16:00Z">
              <w:rPr/>
            </w:rPrChange>
          </w:rPr>
          <w:t>asa fixa que entregam</w:t>
        </w:r>
        <w:r w:rsidR="00463C59" w:rsidRPr="004E7DBD" w:rsidDel="001F7257">
          <w:rPr>
            <w:rPrChange w:id="3631" w:author="Alexandre Marcondes" w:date="2019-07-09T18:16:00Z">
              <w:rPr/>
            </w:rPrChange>
          </w:rPr>
          <w:t xml:space="preserve"> tempos longos de vo</w:t>
        </w:r>
        <w:r w:rsidR="00FC4BC0" w:rsidRPr="004E7DBD" w:rsidDel="001F7257">
          <w:rPr>
            <w:rPrChange w:id="3632" w:author="Alexandre Marcondes" w:date="2019-07-09T18:16:00Z">
              <w:rPr/>
            </w:rPrChange>
          </w:rPr>
          <w:t>o</w:t>
        </w:r>
        <w:r w:rsidR="00463C59" w:rsidRPr="004E7DBD" w:rsidDel="001F7257">
          <w:rPr>
            <w:rPrChange w:id="3633" w:author="Alexandre Marcondes" w:date="2019-07-09T18:16:00Z">
              <w:rPr/>
            </w:rPrChange>
          </w:rPr>
          <w:t xml:space="preserve"> por</w:t>
        </w:r>
        <w:r w:rsidR="00FC4BC0" w:rsidRPr="004E7DBD" w:rsidDel="001F7257">
          <w:rPr>
            <w:rPrChange w:id="3634" w:author="Alexandre Marcondes" w:date="2019-07-09T18:16:00Z">
              <w:rPr/>
            </w:rPrChange>
          </w:rPr>
          <w:t>é</w:t>
        </w:r>
        <w:r w:rsidR="00463C59" w:rsidRPr="004E7DBD" w:rsidDel="001F7257">
          <w:rPr>
            <w:rPrChange w:id="3635" w:author="Alexandre Marcondes" w:date="2019-07-09T18:16:00Z">
              <w:rPr/>
            </w:rPrChange>
          </w:rPr>
          <w:t xml:space="preserve">m com </w:t>
        </w:r>
        <w:r w:rsidR="00FC4BC0" w:rsidRPr="004E7DBD" w:rsidDel="001F7257">
          <w:rPr>
            <w:rPrChange w:id="3636" w:author="Alexandre Marcondes" w:date="2019-07-09T18:16:00Z">
              <w:rPr/>
            </w:rPrChange>
          </w:rPr>
          <w:t>imagens</w:t>
        </w:r>
        <w:r w:rsidR="00463C59" w:rsidRPr="004E7DBD" w:rsidDel="001F7257">
          <w:rPr>
            <w:rPrChange w:id="3637" w:author="Alexandre Marcondes" w:date="2019-07-09T18:16:00Z">
              <w:rPr/>
            </w:rPrChange>
          </w:rPr>
          <w:t xml:space="preserve"> não tão detalhas quanto a VANT</w:t>
        </w:r>
        <w:r w:rsidRPr="004E7DBD" w:rsidDel="001F7257">
          <w:rPr>
            <w:rPrChange w:id="3638" w:author="Alexandre Marcondes" w:date="2019-07-09T18:16:00Z">
              <w:rPr/>
            </w:rPrChange>
          </w:rPr>
          <w:t>s</w:t>
        </w:r>
        <w:r w:rsidR="00463C59" w:rsidRPr="004E7DBD" w:rsidDel="001F7257">
          <w:rPr>
            <w:rPrChange w:id="3639" w:author="Alexandre Marcondes" w:date="2019-07-09T18:16:00Z">
              <w:rPr/>
            </w:rPrChange>
          </w:rPr>
          <w:t xml:space="preserve"> multirotores</w:t>
        </w:r>
        <w:r w:rsidRPr="004E7DBD" w:rsidDel="001F7257">
          <w:rPr>
            <w:rPrChange w:id="3640" w:author="Alexandre Marcondes" w:date="2019-07-09T18:16:00Z">
              <w:rPr/>
            </w:rPrChange>
          </w:rPr>
          <w:t>,</w:t>
        </w:r>
        <w:r w:rsidR="00463C59" w:rsidRPr="004E7DBD" w:rsidDel="001F7257">
          <w:rPr>
            <w:rPrChange w:id="3641" w:author="Alexandre Marcondes" w:date="2019-07-09T18:16:00Z">
              <w:rPr/>
            </w:rPrChange>
          </w:rPr>
          <w:t xml:space="preserve"> que </w:t>
        </w:r>
        <w:r w:rsidRPr="004E7DBD" w:rsidDel="001F7257">
          <w:rPr>
            <w:rPrChange w:id="3642" w:author="Alexandre Marcondes" w:date="2019-07-09T18:16:00Z">
              <w:rPr/>
            </w:rPrChange>
          </w:rPr>
          <w:t xml:space="preserve">obtém </w:t>
        </w:r>
        <w:r w:rsidR="00463C59" w:rsidRPr="004E7DBD" w:rsidDel="001F7257">
          <w:rPr>
            <w:rPrChange w:id="3643" w:author="Alexandre Marcondes" w:date="2019-07-09T18:16:00Z">
              <w:rPr/>
            </w:rPrChange>
          </w:rPr>
          <w:t xml:space="preserve">imagens mais detalhadas devido </w:t>
        </w:r>
        <w:r w:rsidRPr="004E7DBD" w:rsidDel="001F7257">
          <w:rPr>
            <w:rPrChange w:id="3644" w:author="Alexandre Marcondes" w:date="2019-07-09T18:16:00Z">
              <w:rPr/>
            </w:rPrChange>
          </w:rPr>
          <w:t>a flexibilidade de</w:t>
        </w:r>
        <w:r w:rsidR="00463C59" w:rsidRPr="004E7DBD" w:rsidDel="001F7257">
          <w:rPr>
            <w:rPrChange w:id="3645" w:author="Alexandre Marcondes" w:date="2019-07-09T18:16:00Z">
              <w:rPr/>
            </w:rPrChange>
          </w:rPr>
          <w:t xml:space="preserve"> controle que </w:t>
        </w:r>
        <w:r w:rsidRPr="004E7DBD" w:rsidDel="001F7257">
          <w:rPr>
            <w:rPrChange w:id="3646" w:author="Alexandre Marcondes" w:date="2019-07-09T18:16:00Z">
              <w:rPr/>
            </w:rPrChange>
          </w:rPr>
          <w:t>permite</w:t>
        </w:r>
        <w:r w:rsidR="00463C59" w:rsidRPr="004E7DBD" w:rsidDel="001F7257">
          <w:rPr>
            <w:rPrChange w:id="3647" w:author="Alexandre Marcondes" w:date="2019-07-09T18:16:00Z">
              <w:rPr/>
            </w:rPrChange>
          </w:rPr>
          <w:t xml:space="preserve"> pairar próximo a </w:t>
        </w:r>
        <w:r w:rsidRPr="004E7DBD" w:rsidDel="001F7257">
          <w:rPr>
            <w:rPrChange w:id="3648" w:author="Alexandre Marcondes" w:date="2019-07-09T18:16:00Z">
              <w:rPr/>
            </w:rPrChange>
          </w:rPr>
          <w:t>pontos</w:t>
        </w:r>
        <w:r w:rsidR="00463C59" w:rsidRPr="004E7DBD" w:rsidDel="001F7257">
          <w:rPr>
            <w:rPrChange w:id="3649" w:author="Alexandre Marcondes" w:date="2019-07-09T18:16:00Z">
              <w:rPr/>
            </w:rPrChange>
          </w:rPr>
          <w:t xml:space="preserve"> de interesse</w:t>
        </w:r>
        <w:r w:rsidRPr="004E7DBD" w:rsidDel="001F7257">
          <w:rPr>
            <w:rPrChange w:id="3650" w:author="Alexandre Marcondes" w:date="2019-07-09T18:16:00Z">
              <w:rPr/>
            </w:rPrChange>
          </w:rPr>
          <w:t>,</w:t>
        </w:r>
        <w:r w:rsidR="00463C59" w:rsidRPr="004E7DBD" w:rsidDel="001F7257">
          <w:rPr>
            <w:rPrChange w:id="3651" w:author="Alexandre Marcondes" w:date="2019-07-09T18:16:00Z">
              <w:rPr/>
            </w:rPrChange>
          </w:rPr>
          <w:t xml:space="preserve"> </w:t>
        </w:r>
        <w:r w:rsidR="00FC4BC0" w:rsidRPr="004E7DBD" w:rsidDel="001F7257">
          <w:rPr>
            <w:rPrChange w:id="3652" w:author="Alexandre Marcondes" w:date="2019-07-09T18:16:00Z">
              <w:rPr/>
            </w:rPrChange>
          </w:rPr>
          <w:t>mas</w:t>
        </w:r>
        <w:r w:rsidR="00463C59" w:rsidRPr="004E7DBD" w:rsidDel="001F7257">
          <w:rPr>
            <w:rPrChange w:id="3653" w:author="Alexandre Marcondes" w:date="2019-07-09T18:16:00Z">
              <w:rPr/>
            </w:rPrChange>
          </w:rPr>
          <w:t xml:space="preserve"> com duração de bateria limitada </w:t>
        </w:r>
        <w:r w:rsidRPr="004E7DBD" w:rsidDel="001F7257">
          <w:rPr>
            <w:rPrChange w:id="3654" w:author="Alexandre Marcondes" w:date="2019-07-09T18:16:00Z">
              <w:rPr/>
            </w:rPrChange>
          </w:rPr>
          <w:t>à</w:t>
        </w:r>
        <w:r w:rsidR="00463C59" w:rsidRPr="004E7DBD" w:rsidDel="001F7257">
          <w:rPr>
            <w:rPrChange w:id="3655" w:author="Alexandre Marcondes" w:date="2019-07-09T18:16:00Z">
              <w:rPr/>
            </w:rPrChange>
          </w:rPr>
          <w:t xml:space="preserve"> curtos intervalos de tempo.</w:t>
        </w:r>
      </w:moveFrom>
    </w:p>
    <w:p w:rsidR="001C52EB" w:rsidRPr="004E7DBD" w:rsidDel="001F7257" w:rsidRDefault="00463C59" w:rsidP="0003475A">
      <w:pPr>
        <w:rPr>
          <w:moveFrom w:id="3656" w:author="Alexandre Marcondes" w:date="2019-07-03T16:45:00Z"/>
          <w:rPrChange w:id="3657" w:author="Alexandre Marcondes" w:date="2019-07-09T18:16:00Z">
            <w:rPr>
              <w:moveFrom w:id="3658" w:author="Alexandre Marcondes" w:date="2019-07-03T16:45:00Z"/>
            </w:rPr>
          </w:rPrChange>
        </w:rPr>
      </w:pPr>
      <w:moveFrom w:id="3659" w:author="Alexandre Marcondes" w:date="2019-07-03T16:45:00Z">
        <w:r w:rsidRPr="004E7DBD" w:rsidDel="001F7257">
          <w:rPr>
            <w:rPrChange w:id="3660" w:author="Alexandre Marcondes" w:date="2019-07-09T18:16:00Z">
              <w:rPr/>
            </w:rPrChange>
          </w:rPr>
          <w:t xml:space="preserve">É proposto </w:t>
        </w:r>
        <w:r w:rsidR="00160E4A" w:rsidRPr="004E7DBD" w:rsidDel="001F7257">
          <w:rPr>
            <w:rPrChange w:id="3661" w:author="Alexandre Marcondes" w:date="2019-07-09T18:16:00Z">
              <w:rPr/>
            </w:rPrChange>
          </w:rPr>
          <w:t>também</w:t>
        </w:r>
        <w:r w:rsidRPr="004E7DBD" w:rsidDel="001F7257">
          <w:rPr>
            <w:rPrChange w:id="3662" w:author="Alexandre Marcondes" w:date="2019-07-09T18:16:00Z">
              <w:rPr/>
            </w:rPrChange>
          </w:rPr>
          <w:t xml:space="preserve"> um novo modelo de </w:t>
        </w:r>
        <w:r w:rsidR="00160E4A" w:rsidRPr="004E7DBD" w:rsidDel="001F7257">
          <w:rPr>
            <w:rPrChange w:id="3663" w:author="Alexandre Marcondes" w:date="2019-07-09T18:16:00Z">
              <w:rPr/>
            </w:rPrChange>
          </w:rPr>
          <w:t>comunicação</w:t>
        </w:r>
        <w:r w:rsidRPr="004E7DBD" w:rsidDel="001F7257">
          <w:rPr>
            <w:rPrChange w:id="3664" w:author="Alexandre Marcondes" w:date="2019-07-09T18:16:00Z">
              <w:rPr/>
            </w:rPrChange>
          </w:rPr>
          <w:t xml:space="preserve"> entre os diferentes tipos de VANT</w:t>
        </w:r>
        <w:r w:rsidR="00160E4A" w:rsidRPr="004E7DBD" w:rsidDel="001F7257">
          <w:rPr>
            <w:rPrChange w:id="3665" w:author="Alexandre Marcondes" w:date="2019-07-09T18:16:00Z">
              <w:rPr/>
            </w:rPrChange>
          </w:rPr>
          <w:t xml:space="preserve"> e a estação de comando</w:t>
        </w:r>
        <w:r w:rsidRPr="004E7DBD" w:rsidDel="001F7257">
          <w:rPr>
            <w:rPrChange w:id="3666" w:author="Alexandre Marcondes" w:date="2019-07-09T18:16:00Z">
              <w:rPr/>
            </w:rPrChange>
          </w:rPr>
          <w:t xml:space="preserve">, aumentando a capacidade de comunicação a longa </w:t>
        </w:r>
        <w:r w:rsidR="00160E4A" w:rsidRPr="004E7DBD" w:rsidDel="001F7257">
          <w:rPr>
            <w:rPrChange w:id="3667" w:author="Alexandre Marcondes" w:date="2019-07-09T18:16:00Z">
              <w:rPr/>
            </w:rPrChange>
          </w:rPr>
          <w:t>distância</w:t>
        </w:r>
        <w:r w:rsidRPr="004E7DBD" w:rsidDel="001F7257">
          <w:rPr>
            <w:rPrChange w:id="3668" w:author="Alexandre Marcondes" w:date="2019-07-09T18:16:00Z">
              <w:rPr/>
            </w:rPrChange>
          </w:rPr>
          <w:t xml:space="preserve">, permitindo a inspeção de linhas de </w:t>
        </w:r>
        <w:r w:rsidR="00160E4A" w:rsidRPr="004E7DBD" w:rsidDel="001F7257">
          <w:rPr>
            <w:rPrChange w:id="3669" w:author="Alexandre Marcondes" w:date="2019-07-09T18:16:00Z">
              <w:rPr/>
            </w:rPrChange>
          </w:rPr>
          <w:t>transmissão</w:t>
        </w:r>
        <w:r w:rsidRPr="004E7DBD" w:rsidDel="001F7257">
          <w:rPr>
            <w:rPrChange w:id="3670" w:author="Alexandre Marcondes" w:date="2019-07-09T18:16:00Z">
              <w:rPr/>
            </w:rPrChange>
          </w:rPr>
          <w:t xml:space="preserve"> </w:t>
        </w:r>
        <w:r w:rsidR="00160E4A" w:rsidRPr="004E7DBD" w:rsidDel="001F7257">
          <w:rPr>
            <w:rPrChange w:id="3671" w:author="Alexandre Marcondes" w:date="2019-07-09T18:16:00Z">
              <w:rPr/>
            </w:rPrChange>
          </w:rPr>
          <w:t>mais longas. Segundo levantamento</w:t>
        </w:r>
        <w:r w:rsidR="00FC4BC0" w:rsidRPr="004E7DBD" w:rsidDel="001F7257">
          <w:rPr>
            <w:rPrChange w:id="3672" w:author="Alexandre Marcondes" w:date="2019-07-09T18:16:00Z">
              <w:rPr/>
            </w:rPrChange>
          </w:rPr>
          <w:t>,</w:t>
        </w:r>
        <w:r w:rsidR="00160E4A" w:rsidRPr="004E7DBD" w:rsidDel="001F7257">
          <w:rPr>
            <w:rPrChange w:id="3673" w:author="Alexandre Marcondes" w:date="2019-07-09T18:16:00Z">
              <w:rPr/>
            </w:rPrChange>
          </w:rPr>
          <w:t xml:space="preserve"> o limite para </w:t>
        </w:r>
        <w:r w:rsidR="00FC4BC0" w:rsidRPr="004E7DBD" w:rsidDel="001F7257">
          <w:rPr>
            <w:rPrChange w:id="3674" w:author="Alexandre Marcondes" w:date="2019-07-09T18:16:00Z">
              <w:rPr/>
            </w:rPrChange>
          </w:rPr>
          <w:t xml:space="preserve">controle e </w:t>
        </w:r>
        <w:r w:rsidR="00160E4A" w:rsidRPr="004E7DBD" w:rsidDel="001F7257">
          <w:rPr>
            <w:rPrChange w:id="3675" w:author="Alexandre Marcondes" w:date="2019-07-09T18:16:00Z">
              <w:rPr/>
            </w:rPrChange>
          </w:rPr>
          <w:t xml:space="preserve">comunicação com VANT multirotores </w:t>
        </w:r>
        <w:r w:rsidR="00FC4BC0" w:rsidRPr="004E7DBD" w:rsidDel="001F7257">
          <w:rPr>
            <w:rPrChange w:id="3676" w:author="Alexandre Marcondes" w:date="2019-07-09T18:16:00Z">
              <w:rPr/>
            </w:rPrChange>
          </w:rPr>
          <w:t>é limitado a linha de visão</w:t>
        </w:r>
        <w:r w:rsidR="00D109F3" w:rsidRPr="004E7DBD" w:rsidDel="001F7257">
          <w:rPr>
            <w:rPrChange w:id="3677" w:author="Alexandre Marcondes" w:date="2019-07-09T18:16:00Z">
              <w:rPr/>
            </w:rPrChange>
          </w:rPr>
          <w:t>,</w:t>
        </w:r>
        <w:r w:rsidR="00FC4BC0" w:rsidRPr="004E7DBD" w:rsidDel="001F7257">
          <w:rPr>
            <w:rPrChange w:id="3678" w:author="Alexandre Marcondes" w:date="2019-07-09T18:16:00Z">
              <w:rPr/>
            </w:rPrChange>
          </w:rPr>
          <w:t xml:space="preserve"> que na </w:t>
        </w:r>
        <w:r w:rsidR="00CD00C1" w:rsidRPr="004E7DBD" w:rsidDel="001F7257">
          <w:rPr>
            <w:rPrChange w:id="3679" w:author="Alexandre Marcondes" w:date="2019-07-09T18:16:00Z">
              <w:rPr/>
            </w:rPrChange>
          </w:rPr>
          <w:t>prática</w:t>
        </w:r>
        <w:r w:rsidR="00FC4BC0" w:rsidRPr="004E7DBD" w:rsidDel="001F7257">
          <w:rPr>
            <w:rPrChange w:id="3680" w:author="Alexandre Marcondes" w:date="2019-07-09T18:16:00Z">
              <w:rPr/>
            </w:rPrChange>
          </w:rPr>
          <w:t xml:space="preserve"> </w:t>
        </w:r>
        <w:r w:rsidR="00160E4A" w:rsidRPr="004E7DBD" w:rsidDel="001F7257">
          <w:rPr>
            <w:rPrChange w:id="3681" w:author="Alexandre Marcondes" w:date="2019-07-09T18:16:00Z">
              <w:rPr/>
            </w:rPrChange>
          </w:rPr>
          <w:t xml:space="preserve">está entre 100 m e 1 km </w:t>
        </w:r>
        <w:r w:rsidR="00215C39" w:rsidRPr="004E7DBD" w:rsidDel="001F7257">
          <w:rPr>
            <w:rPrChange w:id="3682" w:author="Alexandre Marcondes" w:date="2019-07-09T18:16:00Z">
              <w:rPr/>
            </w:rPrChange>
          </w:rPr>
          <w:t>enquanto</w:t>
        </w:r>
        <w:r w:rsidR="00160E4A" w:rsidRPr="004E7DBD" w:rsidDel="001F7257">
          <w:rPr>
            <w:rPrChange w:id="3683" w:author="Alexandre Marcondes" w:date="2019-07-09T18:16:00Z">
              <w:rPr/>
            </w:rPrChange>
          </w:rPr>
          <w:t xml:space="preserve"> os de asa fixa costumam não permitir a comunicação em realtime, </w:t>
        </w:r>
        <w:r w:rsidR="00FC4BC0" w:rsidRPr="004E7DBD" w:rsidDel="001F7257">
          <w:rPr>
            <w:rPrChange w:id="3684" w:author="Alexandre Marcondes" w:date="2019-07-09T18:16:00Z">
              <w:rPr/>
            </w:rPrChange>
          </w:rPr>
          <w:t>neste</w:t>
        </w:r>
        <w:r w:rsidR="00D109F3" w:rsidRPr="004E7DBD" w:rsidDel="001F7257">
          <w:rPr>
            <w:rPrChange w:id="3685" w:author="Alexandre Marcondes" w:date="2019-07-09T18:16:00Z">
              <w:rPr/>
            </w:rPrChange>
          </w:rPr>
          <w:t xml:space="preserve"> último</w:t>
        </w:r>
        <w:r w:rsidR="00FC4BC0" w:rsidRPr="004E7DBD" w:rsidDel="001F7257">
          <w:rPr>
            <w:rPrChange w:id="3686" w:author="Alexandre Marcondes" w:date="2019-07-09T18:16:00Z">
              <w:rPr/>
            </w:rPrChange>
          </w:rPr>
          <w:t xml:space="preserve"> a </w:t>
        </w:r>
        <w:r w:rsidR="00160E4A" w:rsidRPr="004E7DBD" w:rsidDel="001F7257">
          <w:rPr>
            <w:rPrChange w:id="3687" w:author="Alexandre Marcondes" w:date="2019-07-09T18:16:00Z">
              <w:rPr/>
            </w:rPrChange>
          </w:rPr>
          <w:t xml:space="preserve">configuração da missão </w:t>
        </w:r>
        <w:r w:rsidR="00FC4BC0" w:rsidRPr="004E7DBD" w:rsidDel="001F7257">
          <w:rPr>
            <w:rPrChange w:id="3688" w:author="Alexandre Marcondes" w:date="2019-07-09T18:16:00Z">
              <w:rPr/>
            </w:rPrChange>
          </w:rPr>
          <w:t xml:space="preserve">costuma ser </w:t>
        </w:r>
        <w:r w:rsidR="00160E4A" w:rsidRPr="004E7DBD" w:rsidDel="001F7257">
          <w:rPr>
            <w:rPrChange w:id="3689" w:author="Alexandre Marcondes" w:date="2019-07-09T18:16:00Z">
              <w:rPr/>
            </w:rPrChange>
          </w:rPr>
          <w:t>possível apenas antes do voo.</w:t>
        </w:r>
        <w:r w:rsidR="00013157" w:rsidRPr="004E7DBD" w:rsidDel="001F7257">
          <w:rPr>
            <w:rPrChange w:id="3690" w:author="Alexandre Marcondes" w:date="2019-07-09T18:16:00Z">
              <w:rPr/>
            </w:rPrChange>
          </w:rPr>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moveFrom>
    </w:p>
    <w:p w:rsidR="00FC4BC0" w:rsidRPr="004E7DBD" w:rsidDel="001F7257" w:rsidRDefault="00FC4BC0" w:rsidP="0003475A">
      <w:pPr>
        <w:rPr>
          <w:moveFrom w:id="3691" w:author="Alexandre Marcondes" w:date="2019-07-03T16:45:00Z"/>
          <w:rPrChange w:id="3692" w:author="Alexandre Marcondes" w:date="2019-07-09T18:16:00Z">
            <w:rPr>
              <w:moveFrom w:id="3693" w:author="Alexandre Marcondes" w:date="2019-07-03T16:45:00Z"/>
            </w:rPr>
          </w:rPrChange>
        </w:rPr>
      </w:pPr>
      <w:moveFrom w:id="3694" w:author="Alexandre Marcondes" w:date="2019-07-03T16:45:00Z">
        <w:r w:rsidRPr="004E7DBD" w:rsidDel="001F7257">
          <w:rPr>
            <w:rPrChange w:id="3695" w:author="Alexandre Marcondes" w:date="2019-07-09T18:16:00Z">
              <w:rPr/>
            </w:rPrChange>
          </w:rPr>
          <w:t>O trabalho ainda propõe uma solução para transmissão das imagens de inspeção para os escrit</w:t>
        </w:r>
        <w:r w:rsidR="00D109F3" w:rsidRPr="004E7DBD" w:rsidDel="001F7257">
          <w:rPr>
            <w:rPrChange w:id="3696" w:author="Alexandre Marcondes" w:date="2019-07-09T18:16:00Z">
              <w:rPr/>
            </w:rPrChange>
          </w:rPr>
          <w:t>órios</w:t>
        </w:r>
        <w:r w:rsidRPr="004E7DBD" w:rsidDel="001F7257">
          <w:rPr>
            <w:rPrChange w:id="3697" w:author="Alexandre Marcondes" w:date="2019-07-09T18:16:00Z">
              <w:rPr/>
            </w:rPrChange>
          </w:rPr>
          <w:t xml:space="preserve"> especialistas.</w:t>
        </w:r>
        <w:r w:rsidR="00D109F3" w:rsidRPr="004E7DBD" w:rsidDel="001F7257">
          <w:rPr>
            <w:rPrChange w:id="3698" w:author="Alexandre Marcondes" w:date="2019-07-09T18:16:00Z">
              <w:rPr/>
            </w:rPrChange>
          </w:rPr>
          <w:t xml:space="preserve"> Em contrapartida a prática anterior de download das imagens em cartões de memória, transporte e finalmente </w:t>
        </w:r>
        <w:r w:rsidR="00CD00C1" w:rsidRPr="004E7DBD" w:rsidDel="001F7257">
          <w:rPr>
            <w:rPrChange w:id="3699" w:author="Alexandre Marcondes" w:date="2019-07-09T18:16:00Z">
              <w:rPr/>
            </w:rPrChange>
          </w:rPr>
          <w:t>análise</w:t>
        </w:r>
        <w:r w:rsidR="00D109F3" w:rsidRPr="004E7DBD" w:rsidDel="001F7257">
          <w:rPr>
            <w:rPrChange w:id="3700" w:author="Alexandre Marcondes" w:date="2019-07-09T18:16:00Z">
              <w:rPr/>
            </w:rPrChange>
          </w:rPr>
          <w:t xml:space="preserve"> em escritórios, localizados a centenas ou milhares de quilômetros do local de inspeção,</w:t>
        </w:r>
        <w:r w:rsidRPr="004E7DBD" w:rsidDel="001F7257">
          <w:rPr>
            <w:rPrChange w:id="3701" w:author="Alexandre Marcondes" w:date="2019-07-09T18:16:00Z">
              <w:rPr/>
            </w:rPrChange>
          </w:rPr>
          <w:t xml:space="preserve"> </w:t>
        </w:r>
        <w:r w:rsidR="00D109F3" w:rsidRPr="004E7DBD" w:rsidDel="001F7257">
          <w:rPr>
            <w:rPrChange w:id="3702" w:author="Alexandre Marcondes" w:date="2019-07-09T18:16:00Z">
              <w:rPr/>
            </w:rPrChange>
          </w:rPr>
          <w:t>as imagens de alta qualidade são transmitidas via satélite, sendo possível o envio simultâneo de 4 canais de vídeos de alta definição.</w:t>
        </w:r>
      </w:moveFrom>
    </w:p>
    <w:p w:rsidR="00013157" w:rsidRPr="004E7DBD" w:rsidDel="001F7257" w:rsidRDefault="0091279C" w:rsidP="0003475A">
      <w:pPr>
        <w:rPr>
          <w:moveFrom w:id="3703" w:author="Alexandre Marcondes" w:date="2019-07-03T16:45:00Z"/>
          <w:rPrChange w:id="3704" w:author="Alexandre Marcondes" w:date="2019-07-09T18:16:00Z">
            <w:rPr>
              <w:moveFrom w:id="3705" w:author="Alexandre Marcondes" w:date="2019-07-03T16:45:00Z"/>
            </w:rPr>
          </w:rPrChange>
        </w:rPr>
      </w:pPr>
      <w:moveFrom w:id="3706" w:author="Alexandre Marcondes" w:date="2019-07-03T16:45:00Z">
        <w:r w:rsidRPr="004E7DBD" w:rsidDel="001F7257">
          <w:rPr>
            <w:rPrChange w:id="3707" w:author="Alexandre Marcondes" w:date="2019-07-09T18:16:00Z">
              <w:rPr/>
            </w:rPrChange>
          </w:rPr>
          <w:t>Frente a crescente implementação de plantas fotovoltaicas</w:t>
        </w:r>
        <w:r w:rsidR="00CB72A5" w:rsidRPr="004E7DBD" w:rsidDel="001F7257">
          <w:rPr>
            <w:rPrChange w:id="3708" w:author="Alexandre Marcondes" w:date="2019-07-09T18:16:00Z">
              <w:rPr/>
            </w:rPrChange>
          </w:rPr>
          <w:t xml:space="preserve"> ao redor do mundo Oliveira, Aghaei, Madukanya, Nascimento e Rüther avaliam a aplicabilidade comercial do uso simultâneo de técnicas de inspeção de painéis fotovoltaicos por meio de termografia </w:t>
        </w:r>
        <w:r w:rsidR="00936BCF" w:rsidRPr="004E7DBD" w:rsidDel="001F7257">
          <w:rPr>
            <w:rPrChange w:id="3709" w:author="Alexandre Marcondes" w:date="2019-07-09T18:16:00Z">
              <w:rPr/>
            </w:rPrChange>
          </w:rPr>
          <w:t>infravermelha (IRT)</w:t>
        </w:r>
        <w:r w:rsidR="00CB72A5" w:rsidRPr="004E7DBD" w:rsidDel="001F7257">
          <w:rPr>
            <w:rPrChange w:id="3710" w:author="Alexandre Marcondes" w:date="2019-07-09T18:16:00Z">
              <w:rPr/>
            </w:rPrChange>
          </w:rPr>
          <w:t xml:space="preserve"> e o uso de VANT</w:t>
        </w:r>
        <w:r w:rsidR="00936BCF" w:rsidRPr="004E7DBD" w:rsidDel="001F7257">
          <w:rPr>
            <w:rPrChange w:id="3711" w:author="Alexandre Marcondes" w:date="2019-07-09T18:16:00Z">
              <w:rPr/>
            </w:rPrChange>
          </w:rPr>
          <w:t xml:space="preserve"> (aIRT)</w:t>
        </w:r>
        <w:r w:rsidR="00CB72A5" w:rsidRPr="004E7DBD" w:rsidDel="001F7257">
          <w:rPr>
            <w:rPrChange w:id="3712" w:author="Alexandre Marcondes" w:date="2019-07-09T18:16:00Z">
              <w:rPr/>
            </w:rPrChange>
          </w:rPr>
          <w:t xml:space="preserve"> para cobrir grandes áreas referentes aos parques fotovoltaicos </w:t>
        </w:r>
      </w:moveFrom>
      <w:sdt>
        <w:sdtPr>
          <w:rPr>
            <w:rPrChange w:id="3713" w:author="Alexandre Marcondes" w:date="2019-07-09T18:16:00Z">
              <w:rPr/>
            </w:rPrChange>
          </w:rPr>
          <w:id w:val="96759536"/>
          <w:citation/>
        </w:sdtPr>
        <w:sdtContent>
          <w:moveFrom w:id="3714" w:author="Alexandre Marcondes" w:date="2019-07-03T16:45:00Z">
            <w:r w:rsidR="00CB72A5" w:rsidRPr="004E7DBD" w:rsidDel="001F7257">
              <w:rPr>
                <w:rPrChange w:id="3715" w:author="Alexandre Marcondes" w:date="2019-07-09T18:16:00Z">
                  <w:rPr/>
                </w:rPrChange>
              </w:rPr>
              <w:fldChar w:fldCharType="begin"/>
            </w:r>
            <w:r w:rsidR="00CB72A5" w:rsidRPr="004E7DBD" w:rsidDel="001F7257">
              <w:rPr>
                <w:rPrChange w:id="3716" w:author="Alexandre Marcondes" w:date="2019-07-09T18:16:00Z">
                  <w:rPr/>
                </w:rPrChange>
              </w:rPr>
              <w:instrText xml:space="preserve"> CITATION DeO18 \l 1046 </w:instrText>
            </w:r>
            <w:r w:rsidR="00CB72A5" w:rsidRPr="004E7DBD" w:rsidDel="001F7257">
              <w:rPr>
                <w:rPrChange w:id="3717" w:author="Alexandre Marcondes" w:date="2019-07-09T18:16:00Z">
                  <w:rPr/>
                </w:rPrChange>
              </w:rPr>
              <w:fldChar w:fldCharType="separate"/>
            </w:r>
            <w:r w:rsidR="00FF594D" w:rsidRPr="004E7DBD" w:rsidDel="001F7257">
              <w:rPr>
                <w:noProof/>
                <w:rPrChange w:id="3718" w:author="Alexandre Marcondes" w:date="2019-07-09T18:16:00Z">
                  <w:rPr>
                    <w:noProof/>
                  </w:rPr>
                </w:rPrChange>
              </w:rPr>
              <w:t>(11)</w:t>
            </w:r>
            <w:r w:rsidR="00CB72A5" w:rsidRPr="004E7DBD" w:rsidDel="001F7257">
              <w:rPr>
                <w:rPrChange w:id="3719" w:author="Alexandre Marcondes" w:date="2019-07-09T18:16:00Z">
                  <w:rPr/>
                </w:rPrChange>
              </w:rPr>
              <w:fldChar w:fldCharType="end"/>
            </w:r>
          </w:moveFrom>
        </w:sdtContent>
      </w:sdt>
      <w:moveFrom w:id="3720" w:author="Alexandre Marcondes" w:date="2019-07-03T16:45:00Z">
        <w:r w:rsidR="00CB72A5" w:rsidRPr="004E7DBD" w:rsidDel="001F7257">
          <w:rPr>
            <w:rPrChange w:id="3721" w:author="Alexandre Marcondes" w:date="2019-07-09T18:16:00Z">
              <w:rPr/>
            </w:rPrChange>
          </w:rPr>
          <w:t xml:space="preserve">. </w:t>
        </w:r>
      </w:moveFrom>
    </w:p>
    <w:p w:rsidR="00936BCF" w:rsidRPr="004E7DBD" w:rsidDel="001F7257" w:rsidRDefault="00936BCF" w:rsidP="0003475A">
      <w:pPr>
        <w:rPr>
          <w:moveFrom w:id="3722" w:author="Alexandre Marcondes" w:date="2019-07-03T16:45:00Z"/>
          <w:rPrChange w:id="3723" w:author="Alexandre Marcondes" w:date="2019-07-09T18:16:00Z">
            <w:rPr>
              <w:moveFrom w:id="3724" w:author="Alexandre Marcondes" w:date="2019-07-03T16:45:00Z"/>
            </w:rPr>
          </w:rPrChange>
        </w:rPr>
      </w:pPr>
      <w:moveFrom w:id="3725" w:author="Alexandre Marcondes" w:date="2019-07-03T16:45:00Z">
        <w:r w:rsidRPr="004E7DBD" w:rsidDel="001F7257">
          <w:rPr>
            <w:rPrChange w:id="3726" w:author="Alexandre Marcondes" w:date="2019-07-09T18:16:00Z">
              <w:rPr/>
            </w:rPrChange>
          </w:rP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rsidRPr="004E7DBD" w:rsidDel="001F7257">
          <w:rPr>
            <w:rPrChange w:id="3727" w:author="Alexandre Marcondes" w:date="2019-07-09T18:16:00Z">
              <w:rPr/>
            </w:rPrChange>
          </w:rPr>
          <w:t xml:space="preserve">o estudo foi motivado por </w:t>
        </w:r>
        <w:r w:rsidRPr="004E7DBD" w:rsidDel="001F7257">
          <w:rPr>
            <w:rPrChange w:id="3728" w:author="Alexandre Marcondes" w:date="2019-07-09T18:16:00Z">
              <w:rPr/>
            </w:rPrChange>
          </w:rPr>
          <w:t xml:space="preserve">um evento chamado tsunami meteorológica </w:t>
        </w:r>
        <w:r w:rsidR="002952D8" w:rsidRPr="004E7DBD" w:rsidDel="001F7257">
          <w:rPr>
            <w:rPrChange w:id="3729" w:author="Alexandre Marcondes" w:date="2019-07-09T18:16:00Z">
              <w:rPr/>
            </w:rPrChange>
          </w:rPr>
          <w:t xml:space="preserve">que comprometeu o funcionamento de células fotovoltaicas </w:t>
        </w:r>
        <w:r w:rsidRPr="004E7DBD" w:rsidDel="001F7257">
          <w:rPr>
            <w:rPrChange w:id="3730" w:author="Alexandre Marcondes" w:date="2019-07-09T18:16:00Z">
              <w:rPr/>
            </w:rPrChange>
          </w:rPr>
          <w:t>de um parque inteiro, a coleta de dados manual torna</w:t>
        </w:r>
        <w:r w:rsidR="002952D8" w:rsidRPr="004E7DBD" w:rsidDel="001F7257">
          <w:rPr>
            <w:rPrChange w:id="3731" w:author="Alexandre Marcondes" w:date="2019-07-09T18:16:00Z">
              <w:rPr/>
            </w:rPrChange>
          </w:rPr>
          <w:t>ria</w:t>
        </w:r>
        <w:r w:rsidRPr="004E7DBD" w:rsidDel="001F7257">
          <w:rPr>
            <w:rPrChange w:id="3732" w:author="Alexandre Marcondes" w:date="2019-07-09T18:16:00Z">
              <w:rPr/>
            </w:rPrChange>
          </w:rPr>
          <w:t xml:space="preserve"> o processo de verificação e posterior manutenção extremamente laborioso.</w:t>
        </w:r>
      </w:moveFrom>
    </w:p>
    <w:p w:rsidR="00454944" w:rsidRPr="004E7DBD" w:rsidDel="001F7257" w:rsidRDefault="00454944" w:rsidP="0003475A">
      <w:pPr>
        <w:rPr>
          <w:moveFrom w:id="3733" w:author="Alexandre Marcondes" w:date="2019-07-03T16:45:00Z"/>
          <w:rPrChange w:id="3734" w:author="Alexandre Marcondes" w:date="2019-07-09T18:16:00Z">
            <w:rPr>
              <w:moveFrom w:id="3735" w:author="Alexandre Marcondes" w:date="2019-07-03T16:45:00Z"/>
            </w:rPr>
          </w:rPrChange>
        </w:rPr>
      </w:pPr>
      <w:moveFrom w:id="3736" w:author="Alexandre Marcondes" w:date="2019-07-03T16:45:00Z">
        <w:r w:rsidRPr="004E7DBD" w:rsidDel="001F7257">
          <w:rPr>
            <w:rPrChange w:id="3737" w:author="Alexandre Marcondes" w:date="2019-07-09T18:16:00Z">
              <w:rPr/>
            </w:rPrChange>
          </w:rPr>
          <w:t>Na solução foram utilizados uma câmera termográfica acoplada a um VANT DJI Phantom 3 Professional</w:t>
        </w:r>
        <w:r w:rsidR="002952D8" w:rsidRPr="004E7DBD" w:rsidDel="001F7257">
          <w:rPr>
            <w:rPrChange w:id="3738" w:author="Alexandre Marcondes" w:date="2019-07-09T18:16:00Z">
              <w:rPr/>
            </w:rPrChange>
          </w:rPr>
          <w:t>.</w:t>
        </w:r>
        <w:r w:rsidRPr="004E7DBD" w:rsidDel="001F7257">
          <w:rPr>
            <w:rPrChange w:id="3739" w:author="Alexandre Marcondes" w:date="2019-07-09T18:16:00Z">
              <w:rPr/>
            </w:rPrChange>
          </w:rPr>
          <w:t xml:space="preserve"> </w:t>
        </w:r>
        <w:r w:rsidR="002952D8" w:rsidRPr="004E7DBD" w:rsidDel="001F7257">
          <w:rPr>
            <w:rPrChange w:id="3740" w:author="Alexandre Marcondes" w:date="2019-07-09T18:16:00Z">
              <w:rPr/>
            </w:rPrChange>
          </w:rPr>
          <w:t>O</w:t>
        </w:r>
        <w:r w:rsidRPr="004E7DBD" w:rsidDel="001F7257">
          <w:rPr>
            <w:rPrChange w:id="3741" w:author="Alexandre Marcondes" w:date="2019-07-09T18:16:00Z">
              <w:rPr/>
            </w:rPrChange>
          </w:rPr>
          <w:t xml:space="preserve"> VANT </w:t>
        </w:r>
        <w:r w:rsidR="002952D8" w:rsidRPr="004E7DBD" w:rsidDel="001F7257">
          <w:rPr>
            <w:rPrChange w:id="3742" w:author="Alexandre Marcondes" w:date="2019-07-09T18:16:00Z">
              <w:rPr/>
            </w:rPrChange>
          </w:rPr>
          <w:t xml:space="preserve">é controlado remotamente e </w:t>
        </w:r>
        <w:r w:rsidRPr="004E7DBD" w:rsidDel="001F7257">
          <w:rPr>
            <w:rPrChange w:id="3743" w:author="Alexandre Marcondes" w:date="2019-07-09T18:16:00Z">
              <w:rPr/>
            </w:rPrChange>
          </w:rPr>
          <w:t xml:space="preserve">transmite as imagens </w:t>
        </w:r>
        <w:r w:rsidR="002952D8" w:rsidRPr="004E7DBD" w:rsidDel="001F7257">
          <w:rPr>
            <w:rPrChange w:id="3744" w:author="Alexandre Marcondes" w:date="2019-07-09T18:16:00Z">
              <w:rPr/>
            </w:rPrChange>
          </w:rPr>
          <w:t>par</w:t>
        </w:r>
        <w:r w:rsidRPr="004E7DBD" w:rsidDel="001F7257">
          <w:rPr>
            <w:rPrChange w:id="3745" w:author="Alexandre Marcondes" w:date="2019-07-09T18:16:00Z">
              <w:rPr/>
            </w:rPrChange>
          </w:rPr>
          <w:t>a estação de comando via uma antena Cloverleaf de 5.8 GHz</w:t>
        </w:r>
        <w:r w:rsidR="002952D8" w:rsidRPr="004E7DBD" w:rsidDel="001F7257">
          <w:rPr>
            <w:rPrChange w:id="3746" w:author="Alexandre Marcondes" w:date="2019-07-09T18:16:00Z">
              <w:rPr/>
            </w:rPrChange>
          </w:rPr>
          <w:t xml:space="preserve"> para posterior análise por meio de técnicas de termografia.</w:t>
        </w:r>
      </w:moveFrom>
    </w:p>
    <w:moveFromRangeEnd w:id="3520"/>
    <w:p w:rsidR="00FC4BC0" w:rsidRPr="004E7DBD" w:rsidDel="001F7257" w:rsidRDefault="00FC4BC0" w:rsidP="00954C83">
      <w:pPr>
        <w:ind w:firstLine="0"/>
        <w:rPr>
          <w:del w:id="3747" w:author="Alexandre Marcondes" w:date="2019-07-03T16:45:00Z"/>
          <w:rPrChange w:id="3748" w:author="Alexandre Marcondes" w:date="2019-07-09T18:16:00Z">
            <w:rPr>
              <w:del w:id="3749" w:author="Alexandre Marcondes" w:date="2019-07-03T16:45:00Z"/>
            </w:rPr>
          </w:rPrChange>
        </w:rPr>
      </w:pPr>
    </w:p>
    <w:p w:rsidR="00810AFE" w:rsidRPr="004E7DBD" w:rsidRDefault="00D373C3" w:rsidP="0085318F">
      <w:pPr>
        <w:pStyle w:val="Ttulo2"/>
        <w:numPr>
          <w:ilvl w:val="1"/>
          <w:numId w:val="6"/>
        </w:numPr>
        <w:rPr>
          <w:rPrChange w:id="3750" w:author="Alexandre Marcondes" w:date="2019-07-09T18:16:00Z">
            <w:rPr/>
          </w:rPrChange>
        </w:rPr>
      </w:pPr>
      <w:bookmarkStart w:id="3751" w:name="_Toc9088177"/>
      <w:bookmarkStart w:id="3752" w:name="_Toc9088681"/>
      <w:bookmarkStart w:id="3753" w:name="_Toc9088886"/>
      <w:r w:rsidRPr="004E7DBD">
        <w:rPr>
          <w:rPrChange w:id="3754" w:author="Alexandre Marcondes" w:date="2019-07-09T18:16:00Z">
            <w:rPr/>
          </w:rPrChange>
        </w:rPr>
        <w:t xml:space="preserve"> </w:t>
      </w:r>
      <w:bookmarkStart w:id="3755" w:name="_Toc11256255"/>
      <w:bookmarkEnd w:id="3751"/>
      <w:bookmarkEnd w:id="3752"/>
      <w:bookmarkEnd w:id="3753"/>
      <w:r w:rsidR="00FF48AF" w:rsidRPr="004E7DBD">
        <w:rPr>
          <w:rPrChange w:id="3756" w:author="Alexandre Marcondes" w:date="2019-07-09T18:16:00Z">
            <w:rPr/>
          </w:rPrChange>
        </w:rPr>
        <w:t>Estrutura do documento</w:t>
      </w:r>
      <w:bookmarkEnd w:id="3755"/>
    </w:p>
    <w:p w:rsidR="00E80B47" w:rsidRPr="004E7DBD" w:rsidRDefault="00E80B47" w:rsidP="00E80B47">
      <w:pPr>
        <w:rPr>
          <w:szCs w:val="24"/>
          <w:rPrChange w:id="3757" w:author="Alexandre Marcondes" w:date="2019-07-09T18:16:00Z">
            <w:rPr>
              <w:szCs w:val="24"/>
            </w:rPr>
          </w:rPrChange>
        </w:rPr>
      </w:pPr>
    </w:p>
    <w:p w:rsidR="00E65971" w:rsidRPr="004E7DBD" w:rsidRDefault="00E65971" w:rsidP="00E65971">
      <w:pPr>
        <w:rPr>
          <w:szCs w:val="24"/>
          <w:rPrChange w:id="3758" w:author="Alexandre Marcondes" w:date="2019-07-09T18:16:00Z">
            <w:rPr>
              <w:szCs w:val="24"/>
            </w:rPr>
          </w:rPrChange>
        </w:rPr>
      </w:pPr>
      <w:r w:rsidRPr="004E7DBD">
        <w:rPr>
          <w:szCs w:val="24"/>
          <w:rPrChange w:id="3759" w:author="Alexandre Marcondes" w:date="2019-07-09T18:16:00Z">
            <w:rPr>
              <w:szCs w:val="24"/>
            </w:rPr>
          </w:rPrChange>
        </w:rPr>
        <w:t xml:space="preserve">Este trabalho está divido em </w:t>
      </w:r>
      <w:proofErr w:type="gramStart"/>
      <w:r w:rsidRPr="004E7DBD">
        <w:rPr>
          <w:szCs w:val="24"/>
          <w:rPrChange w:id="3760" w:author="Alexandre Marcondes" w:date="2019-07-09T18:16:00Z">
            <w:rPr>
              <w:szCs w:val="24"/>
            </w:rPr>
          </w:rPrChange>
        </w:rPr>
        <w:t>7</w:t>
      </w:r>
      <w:proofErr w:type="gramEnd"/>
      <w:r w:rsidRPr="004E7DBD">
        <w:rPr>
          <w:szCs w:val="24"/>
          <w:rPrChange w:id="3761" w:author="Alexandre Marcondes" w:date="2019-07-09T18:16:00Z">
            <w:rPr>
              <w:szCs w:val="24"/>
            </w:rPr>
          </w:rPrChange>
        </w:rPr>
        <w:t xml:space="preserve"> capítulos</w:t>
      </w:r>
      <w:r w:rsidR="00AA70A0" w:rsidRPr="004E7DBD">
        <w:rPr>
          <w:szCs w:val="24"/>
          <w:rPrChange w:id="3762" w:author="Alexandre Marcondes" w:date="2019-07-09T18:16:00Z">
            <w:rPr>
              <w:szCs w:val="24"/>
            </w:rPr>
          </w:rPrChange>
        </w:rPr>
        <w:t>, dos quais o conteúdo é desc</w:t>
      </w:r>
      <w:r w:rsidRPr="004E7DBD">
        <w:rPr>
          <w:szCs w:val="24"/>
          <w:rPrChange w:id="3763" w:author="Alexandre Marcondes" w:date="2019-07-09T18:16:00Z">
            <w:rPr>
              <w:szCs w:val="24"/>
            </w:rPr>
          </w:rPrChange>
        </w:rPr>
        <w:t>rito a seguir. Este capítulo</w:t>
      </w:r>
      <w:r w:rsidR="00AA70A0" w:rsidRPr="004E7DBD">
        <w:rPr>
          <w:szCs w:val="24"/>
          <w:rPrChange w:id="3764" w:author="Alexandre Marcondes" w:date="2019-07-09T18:16:00Z">
            <w:rPr>
              <w:szCs w:val="24"/>
            </w:rPr>
          </w:rPrChange>
        </w:rPr>
        <w:t xml:space="preserve"> de</w:t>
      </w:r>
      <w:r w:rsidRPr="004E7DBD">
        <w:rPr>
          <w:szCs w:val="24"/>
          <w:rPrChange w:id="3765" w:author="Alexandre Marcondes" w:date="2019-07-09T18:16:00Z">
            <w:rPr>
              <w:szCs w:val="24"/>
            </w:rPr>
          </w:rPrChange>
        </w:rPr>
        <w:t xml:space="preserve"> introdução define </w:t>
      </w:r>
      <w:proofErr w:type="gramStart"/>
      <w:r w:rsidRPr="004E7DBD">
        <w:rPr>
          <w:szCs w:val="24"/>
          <w:rPrChange w:id="3766" w:author="Alexandre Marcondes" w:date="2019-07-09T18:16:00Z">
            <w:rPr>
              <w:szCs w:val="24"/>
            </w:rPr>
          </w:rPrChange>
        </w:rPr>
        <w:t>o assunto, objetivos, justificativas</w:t>
      </w:r>
      <w:proofErr w:type="gramEnd"/>
      <w:r w:rsidRPr="004E7DBD">
        <w:rPr>
          <w:szCs w:val="24"/>
          <w:rPrChange w:id="3767" w:author="Alexandre Marcondes" w:date="2019-07-09T18:16:00Z">
            <w:rPr>
              <w:szCs w:val="24"/>
            </w:rPr>
          </w:rPrChange>
        </w:rPr>
        <w:t xml:space="preserve"> e traz um estudo sobre o desenvolvimento de trabalhos relacionados</w:t>
      </w:r>
    </w:p>
    <w:p w:rsidR="00E65971" w:rsidRPr="004E7DBD" w:rsidRDefault="00E65971" w:rsidP="00E65971">
      <w:pPr>
        <w:rPr>
          <w:szCs w:val="24"/>
          <w:rPrChange w:id="3768" w:author="Alexandre Marcondes" w:date="2019-07-09T18:16:00Z">
            <w:rPr>
              <w:szCs w:val="24"/>
            </w:rPr>
          </w:rPrChange>
        </w:rPr>
      </w:pPr>
      <w:r w:rsidRPr="004E7DBD">
        <w:rPr>
          <w:szCs w:val="24"/>
          <w:rPrChange w:id="3769" w:author="Alexandre Marcondes" w:date="2019-07-09T18:16:00Z">
            <w:rPr>
              <w:szCs w:val="24"/>
            </w:rPr>
          </w:rPrChange>
        </w:rPr>
        <w:t xml:space="preserve">O capítulo 2 descreve a empresa </w:t>
      </w:r>
      <w:r w:rsidR="00AA70A0" w:rsidRPr="004E7DBD">
        <w:rPr>
          <w:szCs w:val="24"/>
          <w:rPrChange w:id="3770" w:author="Alexandre Marcondes" w:date="2019-07-09T18:16:00Z">
            <w:rPr>
              <w:szCs w:val="24"/>
            </w:rPr>
          </w:rPrChange>
        </w:rPr>
        <w:t xml:space="preserve">e o departamento </w:t>
      </w:r>
      <w:r w:rsidRPr="004E7DBD">
        <w:rPr>
          <w:szCs w:val="24"/>
          <w:rPrChange w:id="3771" w:author="Alexandre Marcondes" w:date="2019-07-09T18:16:00Z">
            <w:rPr>
              <w:szCs w:val="24"/>
            </w:rPr>
          </w:rPrChange>
        </w:rPr>
        <w:t xml:space="preserve">onde este trabalho foi realizado </w:t>
      </w:r>
      <w:r w:rsidR="00AA70A0" w:rsidRPr="004E7DBD">
        <w:rPr>
          <w:szCs w:val="24"/>
          <w:rPrChange w:id="3772" w:author="Alexandre Marcondes" w:date="2019-07-09T18:16:00Z">
            <w:rPr>
              <w:szCs w:val="24"/>
            </w:rPr>
          </w:rPrChange>
        </w:rPr>
        <w:t>e apresenta</w:t>
      </w:r>
      <w:r w:rsidRPr="004E7DBD">
        <w:rPr>
          <w:szCs w:val="24"/>
          <w:rPrChange w:id="3773" w:author="Alexandre Marcondes" w:date="2019-07-09T18:16:00Z">
            <w:rPr>
              <w:szCs w:val="24"/>
            </w:rPr>
          </w:rPrChange>
        </w:rPr>
        <w:t xml:space="preserve"> um pequeno histórico de colaboração do autor para com a instituição.</w:t>
      </w:r>
    </w:p>
    <w:p w:rsidR="00E65971" w:rsidRPr="004E7DBD" w:rsidRDefault="00E65971" w:rsidP="00E65971">
      <w:pPr>
        <w:rPr>
          <w:szCs w:val="24"/>
          <w:rPrChange w:id="3774" w:author="Alexandre Marcondes" w:date="2019-07-09T18:16:00Z">
            <w:rPr>
              <w:szCs w:val="24"/>
            </w:rPr>
          </w:rPrChange>
        </w:rPr>
      </w:pPr>
      <w:r w:rsidRPr="004E7DBD">
        <w:rPr>
          <w:szCs w:val="24"/>
          <w:rPrChange w:id="3775" w:author="Alexandre Marcondes" w:date="2019-07-09T18:16:00Z">
            <w:rPr>
              <w:szCs w:val="24"/>
            </w:rPr>
          </w:rPrChange>
        </w:rPr>
        <w:lastRenderedPageBreak/>
        <w:t xml:space="preserve">No capítulo 3 são </w:t>
      </w:r>
      <w:r w:rsidR="006F64BA" w:rsidRPr="004E7DBD">
        <w:rPr>
          <w:szCs w:val="24"/>
          <w:rPrChange w:id="3776" w:author="Alexandre Marcondes" w:date="2019-07-09T18:16:00Z">
            <w:rPr>
              <w:szCs w:val="24"/>
            </w:rPr>
          </w:rPrChange>
        </w:rPr>
        <w:t>descritos</w:t>
      </w:r>
      <w:r w:rsidRPr="004E7DBD">
        <w:rPr>
          <w:szCs w:val="24"/>
          <w:rPrChange w:id="3777" w:author="Alexandre Marcondes" w:date="2019-07-09T18:16:00Z">
            <w:rPr>
              <w:szCs w:val="24"/>
            </w:rPr>
          </w:rPrChange>
        </w:rPr>
        <w:t xml:space="preserve"> os conceitos e embasamento teórico</w:t>
      </w:r>
      <w:r w:rsidR="00AA70A0" w:rsidRPr="004E7DBD">
        <w:rPr>
          <w:szCs w:val="24"/>
          <w:rPrChange w:id="3778" w:author="Alexandre Marcondes" w:date="2019-07-09T18:16:00Z">
            <w:rPr>
              <w:szCs w:val="24"/>
            </w:rPr>
          </w:rPrChange>
        </w:rPr>
        <w:t xml:space="preserve"> sobre determinados tópicos</w:t>
      </w:r>
      <w:r w:rsidRPr="004E7DBD">
        <w:rPr>
          <w:szCs w:val="24"/>
          <w:rPrChange w:id="3779" w:author="Alexandre Marcondes" w:date="2019-07-09T18:16:00Z">
            <w:rPr>
              <w:szCs w:val="24"/>
            </w:rPr>
          </w:rPrChange>
        </w:rPr>
        <w:t xml:space="preserve"> necessário</w:t>
      </w:r>
      <w:r w:rsidR="00AA70A0" w:rsidRPr="004E7DBD">
        <w:rPr>
          <w:szCs w:val="24"/>
          <w:rPrChange w:id="3780" w:author="Alexandre Marcondes" w:date="2019-07-09T18:16:00Z">
            <w:rPr>
              <w:szCs w:val="24"/>
            </w:rPr>
          </w:rPrChange>
        </w:rPr>
        <w:t>s</w:t>
      </w:r>
      <w:r w:rsidRPr="004E7DBD">
        <w:rPr>
          <w:szCs w:val="24"/>
          <w:rPrChange w:id="3781" w:author="Alexandre Marcondes" w:date="2019-07-09T18:16:00Z">
            <w:rPr>
              <w:szCs w:val="24"/>
            </w:rPr>
          </w:rPrChange>
        </w:rPr>
        <w:t xml:space="preserve"> para a compreensão das tecnologias utilizadas ao longo do desenvolvimento deste trabalho.</w:t>
      </w:r>
    </w:p>
    <w:p w:rsidR="00E65971" w:rsidRPr="004E7DBD" w:rsidRDefault="00E65971" w:rsidP="00E65971">
      <w:pPr>
        <w:rPr>
          <w:szCs w:val="24"/>
          <w:rPrChange w:id="3782" w:author="Alexandre Marcondes" w:date="2019-07-09T18:16:00Z">
            <w:rPr>
              <w:szCs w:val="24"/>
            </w:rPr>
          </w:rPrChange>
        </w:rPr>
      </w:pPr>
      <w:r w:rsidRPr="004E7DBD">
        <w:rPr>
          <w:szCs w:val="24"/>
          <w:rPrChange w:id="3783" w:author="Alexandre Marcondes" w:date="2019-07-09T18:16:00Z">
            <w:rPr>
              <w:szCs w:val="24"/>
            </w:rPr>
          </w:rPrChange>
        </w:rPr>
        <w:t xml:space="preserve">No capítulo 4 são apresentados os </w:t>
      </w:r>
      <w:r w:rsidR="00AA70A0" w:rsidRPr="004E7DBD">
        <w:rPr>
          <w:szCs w:val="24"/>
          <w:rPrChange w:id="3784" w:author="Alexandre Marcondes" w:date="2019-07-09T18:16:00Z">
            <w:rPr>
              <w:szCs w:val="24"/>
            </w:rPr>
          </w:rPrChange>
        </w:rPr>
        <w:t xml:space="preserve">requisitos da solução, </w:t>
      </w:r>
      <w:r w:rsidRPr="004E7DBD">
        <w:rPr>
          <w:szCs w:val="24"/>
          <w:rPrChange w:id="3785" w:author="Alexandre Marcondes" w:date="2019-07-09T18:16:00Z">
            <w:rPr>
              <w:szCs w:val="24"/>
            </w:rPr>
          </w:rPrChange>
        </w:rPr>
        <w:t>modelos de concepção conceitual da</w:t>
      </w:r>
      <w:r w:rsidR="00AA70A0" w:rsidRPr="004E7DBD">
        <w:rPr>
          <w:szCs w:val="24"/>
          <w:rPrChange w:id="3786" w:author="Alexandre Marcondes" w:date="2019-07-09T18:16:00Z">
            <w:rPr>
              <w:szCs w:val="24"/>
            </w:rPr>
          </w:rPrChange>
        </w:rPr>
        <w:t xml:space="preserve"> solução e</w:t>
      </w:r>
      <w:r w:rsidRPr="004E7DBD">
        <w:rPr>
          <w:szCs w:val="24"/>
          <w:rPrChange w:id="3787" w:author="Alexandre Marcondes" w:date="2019-07-09T18:16:00Z">
            <w:rPr>
              <w:szCs w:val="24"/>
            </w:rPr>
          </w:rPrChange>
        </w:rPr>
        <w:t xml:space="preserve"> </w:t>
      </w:r>
      <w:r w:rsidR="00AA70A0" w:rsidRPr="004E7DBD">
        <w:rPr>
          <w:szCs w:val="24"/>
          <w:rPrChange w:id="3788" w:author="Alexandre Marcondes" w:date="2019-07-09T18:16:00Z">
            <w:rPr>
              <w:szCs w:val="24"/>
            </w:rPr>
          </w:rPrChange>
        </w:rPr>
        <w:t>justificativas sobre a decisão sobre o modelo conceitual escolhido.</w:t>
      </w:r>
    </w:p>
    <w:p w:rsidR="00AA70A0" w:rsidRPr="004E7DBD" w:rsidRDefault="00AA70A0" w:rsidP="00E65971">
      <w:pPr>
        <w:rPr>
          <w:szCs w:val="24"/>
          <w:rPrChange w:id="3789" w:author="Alexandre Marcondes" w:date="2019-07-09T18:16:00Z">
            <w:rPr>
              <w:szCs w:val="24"/>
            </w:rPr>
          </w:rPrChange>
        </w:rPr>
      </w:pPr>
      <w:r w:rsidRPr="004E7DBD">
        <w:rPr>
          <w:szCs w:val="24"/>
          <w:rPrChange w:id="3790" w:author="Alexandre Marcondes" w:date="2019-07-09T18:16:00Z">
            <w:rPr>
              <w:szCs w:val="24"/>
            </w:rPr>
          </w:rPrChange>
        </w:rPr>
        <w:t xml:space="preserve">No capítulo 5 são </w:t>
      </w:r>
      <w:r w:rsidR="006F64BA" w:rsidRPr="004E7DBD">
        <w:rPr>
          <w:szCs w:val="24"/>
          <w:rPrChange w:id="3791" w:author="Alexandre Marcondes" w:date="2019-07-09T18:16:00Z">
            <w:rPr>
              <w:szCs w:val="24"/>
            </w:rPr>
          </w:rPrChange>
        </w:rPr>
        <w:t>exibidos</w:t>
      </w:r>
      <w:r w:rsidRPr="004E7DBD">
        <w:rPr>
          <w:szCs w:val="24"/>
          <w:rPrChange w:id="3792" w:author="Alexandre Marcondes" w:date="2019-07-09T18:16:00Z">
            <w:rPr>
              <w:szCs w:val="24"/>
            </w:rPr>
          </w:rPrChange>
        </w:rPr>
        <w:t xml:space="preserve"> os diagramas de desenvolvimento de software, os códigos fonte dos módulos desenvolvidos e as interfaces de comando do operador.</w:t>
      </w:r>
    </w:p>
    <w:p w:rsidR="00D376EE" w:rsidRPr="004E7DBD" w:rsidRDefault="005F6091" w:rsidP="00D376EE">
      <w:pPr>
        <w:rPr>
          <w:szCs w:val="24"/>
          <w:rPrChange w:id="3793" w:author="Alexandre Marcondes" w:date="2019-07-09T18:16:00Z">
            <w:rPr>
              <w:szCs w:val="24"/>
            </w:rPr>
          </w:rPrChange>
        </w:rPr>
      </w:pPr>
      <w:r w:rsidRPr="004E7DBD">
        <w:rPr>
          <w:szCs w:val="24"/>
          <w:rPrChange w:id="3794" w:author="Alexandre Marcondes" w:date="2019-07-09T18:16:00Z">
            <w:rPr>
              <w:szCs w:val="24"/>
            </w:rPr>
          </w:rPrChange>
        </w:rPr>
        <w:t>O</w:t>
      </w:r>
      <w:r w:rsidR="00504E7E" w:rsidRPr="004E7DBD">
        <w:rPr>
          <w:szCs w:val="24"/>
          <w:rPrChange w:id="3795" w:author="Alexandre Marcondes" w:date="2019-07-09T18:16:00Z">
            <w:rPr>
              <w:szCs w:val="24"/>
            </w:rPr>
          </w:rPrChange>
        </w:rPr>
        <w:t xml:space="preserve"> </w:t>
      </w:r>
      <w:r w:rsidR="00AA70A0" w:rsidRPr="004E7DBD">
        <w:rPr>
          <w:szCs w:val="24"/>
          <w:rPrChange w:id="3796" w:author="Alexandre Marcondes" w:date="2019-07-09T18:16:00Z">
            <w:rPr>
              <w:szCs w:val="24"/>
            </w:rPr>
          </w:rPrChange>
        </w:rPr>
        <w:t xml:space="preserve">capítulo 6 </w:t>
      </w:r>
      <w:r w:rsidR="00D376EE" w:rsidRPr="004E7DBD">
        <w:rPr>
          <w:szCs w:val="24"/>
          <w:rPrChange w:id="3797" w:author="Alexandre Marcondes" w:date="2019-07-09T18:16:00Z">
            <w:rPr>
              <w:szCs w:val="24"/>
            </w:rPr>
          </w:rPrChange>
        </w:rPr>
        <w:t xml:space="preserve">é composto por </w:t>
      </w:r>
      <w:r w:rsidR="00AA70A0" w:rsidRPr="004E7DBD">
        <w:rPr>
          <w:szCs w:val="24"/>
          <w:rPrChange w:id="3798" w:author="Alexandre Marcondes" w:date="2019-07-09T18:16:00Z">
            <w:rPr>
              <w:szCs w:val="24"/>
            </w:rPr>
          </w:rPrChange>
        </w:rPr>
        <w:t xml:space="preserve">uma análise </w:t>
      </w:r>
      <w:r w:rsidR="00D376EE" w:rsidRPr="004E7DBD">
        <w:rPr>
          <w:szCs w:val="24"/>
          <w:rPrChange w:id="3799" w:author="Alexandre Marcondes" w:date="2019-07-09T18:16:00Z">
            <w:rPr>
              <w:szCs w:val="24"/>
            </w:rPr>
          </w:rPrChange>
        </w:rPr>
        <w:t>crítica</w:t>
      </w:r>
      <w:r w:rsidR="00AA70A0" w:rsidRPr="004E7DBD">
        <w:rPr>
          <w:szCs w:val="24"/>
          <w:rPrChange w:id="3800" w:author="Alexandre Marcondes" w:date="2019-07-09T18:16:00Z">
            <w:rPr>
              <w:szCs w:val="24"/>
            </w:rPr>
          </w:rPrChange>
        </w:rPr>
        <w:t xml:space="preserve"> dos resultados da execução do caso de uso principal </w:t>
      </w:r>
      <w:r w:rsidR="00D376EE" w:rsidRPr="004E7DBD">
        <w:rPr>
          <w:szCs w:val="24"/>
          <w:rPrChange w:id="3801" w:author="Alexandre Marcondes" w:date="2019-07-09T18:16:00Z">
            <w:rPr>
              <w:szCs w:val="24"/>
            </w:rPr>
          </w:rPrChange>
        </w:rPr>
        <w:t>e a especificação de um novo VANT baseada em aspectos de melhoria para uso em projetos futuros de aplicação similar.</w:t>
      </w:r>
    </w:p>
    <w:p w:rsidR="00FA721D" w:rsidRPr="004E7DBD" w:rsidRDefault="00D376EE" w:rsidP="00B9128D">
      <w:pPr>
        <w:rPr>
          <w:szCs w:val="24"/>
          <w:rPrChange w:id="3802" w:author="Alexandre Marcondes" w:date="2019-07-09T18:16:00Z">
            <w:rPr>
              <w:szCs w:val="24"/>
            </w:rPr>
          </w:rPrChange>
        </w:rPr>
      </w:pPr>
      <w:r w:rsidRPr="004E7DBD">
        <w:rPr>
          <w:szCs w:val="24"/>
          <w:rPrChange w:id="3803" w:author="Alexandre Marcondes" w:date="2019-07-09T18:16:00Z">
            <w:rPr>
              <w:szCs w:val="24"/>
            </w:rPr>
          </w:rPrChange>
        </w:rPr>
        <w:t xml:space="preserve">No capítulo 7 se conclui sobre os resultados alcançados, se analisa os limites da aplicação e se propõe a continuidade </w:t>
      </w:r>
      <w:r w:rsidR="00504E7E" w:rsidRPr="004E7DBD">
        <w:rPr>
          <w:szCs w:val="24"/>
          <w:rPrChange w:id="3804" w:author="Alexandre Marcondes" w:date="2019-07-09T18:16:00Z">
            <w:rPr>
              <w:szCs w:val="24"/>
            </w:rPr>
          </w:rPrChange>
        </w:rPr>
        <w:t>da pesquisa</w:t>
      </w:r>
      <w:r w:rsidRPr="004E7DBD">
        <w:rPr>
          <w:szCs w:val="24"/>
          <w:rPrChange w:id="3805" w:author="Alexandre Marcondes" w:date="2019-07-09T18:16:00Z">
            <w:rPr>
              <w:szCs w:val="24"/>
            </w:rPr>
          </w:rPrChange>
        </w:rPr>
        <w:t xml:space="preserve"> em forma de desenvolvimento de novos trabalhos na área.</w:t>
      </w:r>
    </w:p>
    <w:p w:rsidR="00FA721D" w:rsidRPr="004E7DBD" w:rsidDel="00CD58B8" w:rsidRDefault="00C77A8D" w:rsidP="0085318F">
      <w:pPr>
        <w:pStyle w:val="Ttulo1"/>
        <w:numPr>
          <w:ilvl w:val="0"/>
          <w:numId w:val="6"/>
        </w:numPr>
        <w:rPr>
          <w:del w:id="3806" w:author="Alexandre Marcondes" w:date="2019-07-03T16:58:00Z"/>
          <w:rPrChange w:id="3807" w:author="Alexandre Marcondes" w:date="2019-07-09T18:16:00Z">
            <w:rPr>
              <w:del w:id="3808" w:author="Alexandre Marcondes" w:date="2019-07-03T16:58:00Z"/>
            </w:rPr>
          </w:rPrChange>
        </w:rPr>
      </w:pPr>
      <w:bookmarkStart w:id="3809" w:name="_Toc11256256"/>
      <w:del w:id="3810" w:author="Alexandre Marcondes" w:date="2019-07-03T16:58:00Z">
        <w:r w:rsidRPr="004E7DBD" w:rsidDel="00CD58B8">
          <w:rPr>
            <w:rPrChange w:id="3811" w:author="Alexandre Marcondes" w:date="2019-07-09T18:16:00Z">
              <w:rPr/>
            </w:rPrChange>
          </w:rPr>
          <w:delText>A EMPRESA</w:delText>
        </w:r>
        <w:bookmarkEnd w:id="3809"/>
      </w:del>
    </w:p>
    <w:p w:rsidR="00A55BBD" w:rsidRPr="004E7DBD" w:rsidDel="00CD58B8" w:rsidRDefault="00A55BBD" w:rsidP="001711B0">
      <w:pPr>
        <w:rPr>
          <w:del w:id="3812" w:author="Alexandre Marcondes" w:date="2019-07-03T16:58:00Z"/>
          <w:rPrChange w:id="3813" w:author="Alexandre Marcondes" w:date="2019-07-09T18:16:00Z">
            <w:rPr>
              <w:del w:id="3814" w:author="Alexandre Marcondes" w:date="2019-07-03T16:58:00Z"/>
            </w:rPr>
          </w:rPrChange>
        </w:rPr>
      </w:pPr>
    </w:p>
    <w:p w:rsidR="00FE2417" w:rsidRPr="004E7DBD" w:rsidDel="00CD58B8" w:rsidRDefault="00FE2417" w:rsidP="001711B0">
      <w:pPr>
        <w:rPr>
          <w:del w:id="3815" w:author="Alexandre Marcondes" w:date="2019-07-03T16:58:00Z"/>
          <w:rPrChange w:id="3816" w:author="Alexandre Marcondes" w:date="2019-07-09T18:16:00Z">
            <w:rPr>
              <w:del w:id="3817" w:author="Alexandre Marcondes" w:date="2019-07-03T16:58:00Z"/>
            </w:rPr>
          </w:rPrChange>
        </w:rPr>
      </w:pPr>
      <w:del w:id="3818" w:author="Alexandre Marcondes" w:date="2019-07-03T16:58:00Z">
        <w:r w:rsidRPr="004E7DBD" w:rsidDel="00CD58B8">
          <w:rPr>
            <w:rPrChange w:id="3819" w:author="Alexandre Marcondes" w:date="2019-07-09T18:16:00Z">
              <w:rPr/>
            </w:rPrChange>
          </w:rPr>
          <w:delText xml:space="preserve">A seguir são descritos detalhes sobre o </w:delText>
        </w:r>
        <w:r w:rsidR="00504E7E" w:rsidRPr="004E7DBD" w:rsidDel="00CD58B8">
          <w:rPr>
            <w:rPrChange w:id="3820" w:author="Alexandre Marcondes" w:date="2019-07-09T18:16:00Z">
              <w:rPr/>
            </w:rPrChange>
          </w:rPr>
          <w:delText>escopo de atuação da F</w:delText>
        </w:r>
        <w:r w:rsidRPr="004E7DBD" w:rsidDel="00CD58B8">
          <w:rPr>
            <w:rPrChange w:id="3821" w:author="Alexandre Marcondes" w:date="2019-07-09T18:16:00Z">
              <w:rPr/>
            </w:rPrChange>
          </w:rPr>
          <w:delText>undação</w:delText>
        </w:r>
        <w:r w:rsidR="00504E7E" w:rsidRPr="004E7DBD" w:rsidDel="00CD58B8">
          <w:rPr>
            <w:rPrChange w:id="3822" w:author="Alexandre Marcondes" w:date="2019-07-09T18:16:00Z">
              <w:rPr/>
            </w:rPrChange>
          </w:rPr>
          <w:delText xml:space="preserve"> CERTI</w:delText>
        </w:r>
        <w:r w:rsidRPr="004E7DBD" w:rsidDel="00CD58B8">
          <w:rPr>
            <w:rPrChange w:id="3823" w:author="Alexandre Marcondes" w:date="2019-07-09T18:16:00Z">
              <w:rPr/>
            </w:rPrChange>
          </w:rPr>
          <w:delText xml:space="preserve"> na qual este trabalho foi desenvolvido.  No decorrer da descrição </w:delText>
        </w:r>
        <w:r w:rsidR="00504E7E" w:rsidRPr="004E7DBD" w:rsidDel="00CD58B8">
          <w:rPr>
            <w:rPrChange w:id="3824" w:author="Alexandre Marcondes" w:date="2019-07-09T18:16:00Z">
              <w:rPr/>
            </w:rPrChange>
          </w:rPr>
          <w:delText xml:space="preserve">é dada </w:delText>
        </w:r>
        <w:r w:rsidRPr="004E7DBD" w:rsidDel="00CD58B8">
          <w:rPr>
            <w:rPrChange w:id="3825" w:author="Alexandre Marcondes" w:date="2019-07-09T18:16:00Z">
              <w:rPr/>
            </w:rPrChange>
          </w:rPr>
          <w:delText xml:space="preserve">ênfase ao laboratório onde especificamente o trabalho foi realizado. Em seguida um breve histórico da atuação do autor </w:delText>
        </w:r>
        <w:r w:rsidR="00504E7E" w:rsidRPr="004E7DBD" w:rsidDel="00CD58B8">
          <w:rPr>
            <w:rPrChange w:id="3826" w:author="Alexandre Marcondes" w:date="2019-07-09T18:16:00Z">
              <w:rPr/>
            </w:rPrChange>
          </w:rPr>
          <w:delText>na instituição é apresentado</w:delText>
        </w:r>
        <w:r w:rsidR="00BD3CB1" w:rsidRPr="004E7DBD" w:rsidDel="00CD58B8">
          <w:rPr>
            <w:rPrChange w:id="3827" w:author="Alexandre Marcondes" w:date="2019-07-09T18:16:00Z">
              <w:rPr/>
            </w:rPrChange>
          </w:rPr>
          <w:delText>.</w:delText>
        </w:r>
      </w:del>
    </w:p>
    <w:p w:rsidR="0089371D" w:rsidRPr="004E7DBD" w:rsidDel="00CD58B8" w:rsidRDefault="0089371D" w:rsidP="001711B0">
      <w:pPr>
        <w:rPr>
          <w:del w:id="3828" w:author="Alexandre Marcondes" w:date="2019-07-03T16:58:00Z"/>
          <w:rPrChange w:id="3829" w:author="Alexandre Marcondes" w:date="2019-07-09T18:16:00Z">
            <w:rPr>
              <w:del w:id="3830" w:author="Alexandre Marcondes" w:date="2019-07-03T16:58:00Z"/>
            </w:rPr>
          </w:rPrChange>
        </w:rPr>
      </w:pPr>
    </w:p>
    <w:p w:rsidR="00FE2417" w:rsidRPr="004E7DBD" w:rsidDel="00CD58B8" w:rsidRDefault="004871F0" w:rsidP="0085318F">
      <w:pPr>
        <w:pStyle w:val="Ttulo2"/>
        <w:numPr>
          <w:ilvl w:val="1"/>
          <w:numId w:val="6"/>
        </w:numPr>
        <w:rPr>
          <w:del w:id="3831" w:author="Alexandre Marcondes" w:date="2019-07-03T16:58:00Z"/>
          <w:rPrChange w:id="3832" w:author="Alexandre Marcondes" w:date="2019-07-09T18:16:00Z">
            <w:rPr>
              <w:del w:id="3833" w:author="Alexandre Marcondes" w:date="2019-07-03T16:58:00Z"/>
            </w:rPr>
          </w:rPrChange>
        </w:rPr>
      </w:pPr>
      <w:bookmarkStart w:id="3834" w:name="_Toc9088179"/>
      <w:bookmarkStart w:id="3835" w:name="_Toc9088683"/>
      <w:bookmarkStart w:id="3836" w:name="_Toc9088888"/>
      <w:del w:id="3837" w:author="Alexandre Marcondes" w:date="2019-07-03T16:58:00Z">
        <w:r w:rsidRPr="004E7DBD" w:rsidDel="00CD58B8">
          <w:rPr>
            <w:rPrChange w:id="3838" w:author="Alexandre Marcondes" w:date="2019-07-09T18:16:00Z">
              <w:rPr/>
            </w:rPrChange>
          </w:rPr>
          <w:delText xml:space="preserve"> </w:delText>
        </w:r>
        <w:bookmarkStart w:id="3839" w:name="_Toc11256257"/>
        <w:r w:rsidR="00FE2417" w:rsidRPr="004E7DBD" w:rsidDel="00CD58B8">
          <w:rPr>
            <w:rPrChange w:id="3840" w:author="Alexandre Marcondes" w:date="2019-07-09T18:16:00Z">
              <w:rPr/>
            </w:rPrChange>
          </w:rPr>
          <w:delText xml:space="preserve">A </w:delText>
        </w:r>
        <w:r w:rsidRPr="004E7DBD" w:rsidDel="00CD58B8">
          <w:rPr>
            <w:rPrChange w:id="3841" w:author="Alexandre Marcondes" w:date="2019-07-09T18:16:00Z">
              <w:rPr/>
            </w:rPrChange>
          </w:rPr>
          <w:delText>F</w:delText>
        </w:r>
        <w:r w:rsidR="00FE2417" w:rsidRPr="004E7DBD" w:rsidDel="00CD58B8">
          <w:rPr>
            <w:rPrChange w:id="3842" w:author="Alexandre Marcondes" w:date="2019-07-09T18:16:00Z">
              <w:rPr/>
            </w:rPrChange>
          </w:rPr>
          <w:delText>undação CERTI</w:delText>
        </w:r>
        <w:bookmarkEnd w:id="3834"/>
        <w:bookmarkEnd w:id="3835"/>
        <w:bookmarkEnd w:id="3836"/>
        <w:bookmarkEnd w:id="3839"/>
      </w:del>
    </w:p>
    <w:p w:rsidR="00FE2417" w:rsidRPr="004E7DBD" w:rsidDel="00CD58B8" w:rsidRDefault="00FE2417" w:rsidP="00FE2417">
      <w:pPr>
        <w:rPr>
          <w:del w:id="3843" w:author="Alexandre Marcondes" w:date="2019-07-03T16:58:00Z"/>
          <w:rPrChange w:id="3844" w:author="Alexandre Marcondes" w:date="2019-07-09T18:16:00Z">
            <w:rPr>
              <w:del w:id="3845" w:author="Alexandre Marcondes" w:date="2019-07-03T16:58:00Z"/>
            </w:rPr>
          </w:rPrChange>
        </w:rPr>
      </w:pPr>
    </w:p>
    <w:p w:rsidR="00C61AA1" w:rsidRPr="004E7DBD" w:rsidDel="00CD58B8" w:rsidRDefault="00C61AA1" w:rsidP="00C61AA1">
      <w:pPr>
        <w:rPr>
          <w:del w:id="3846" w:author="Alexandre Marcondes" w:date="2019-07-03T16:58:00Z"/>
          <w:rPrChange w:id="3847" w:author="Alexandre Marcondes" w:date="2019-07-09T18:16:00Z">
            <w:rPr>
              <w:del w:id="3848" w:author="Alexandre Marcondes" w:date="2019-07-03T16:58:00Z"/>
            </w:rPr>
          </w:rPrChange>
        </w:rPr>
      </w:pPr>
      <w:del w:id="3849" w:author="Alexandre Marcondes" w:date="2019-07-03T16:58:00Z">
        <w:r w:rsidRPr="004E7DBD" w:rsidDel="00CD58B8">
          <w:rPr>
            <w:rPrChange w:id="3850" w:author="Alexandre Marcondes" w:date="2019-07-09T18:16:00Z">
              <w:rPr/>
            </w:rPrChange>
          </w:rPr>
          <w:delText>Como instituição de Ciência, Tecnologia e Inovação, a</w:delText>
        </w:r>
        <w:r w:rsidR="00504E7E" w:rsidRPr="004E7DBD" w:rsidDel="00CD58B8">
          <w:rPr>
            <w:rPrChange w:id="3851" w:author="Alexandre Marcondes" w:date="2019-07-09T18:16:00Z">
              <w:rPr/>
            </w:rPrChange>
          </w:rPr>
          <w:delText xml:space="preserve"> </w:delText>
        </w:r>
        <w:r w:rsidRPr="004E7DBD" w:rsidDel="00CD58B8">
          <w:rPr>
            <w:rPrChange w:id="3852" w:author="Alexandre Marcondes" w:date="2019-07-09T18:16:00Z">
              <w:rPr/>
            </w:rPrChange>
          </w:rPr>
          <w:delText>Fundação Centros de Referência em Tecnologias Inovadoras</w:delText>
        </w:r>
        <w:r w:rsidR="00504E7E" w:rsidRPr="004E7DBD" w:rsidDel="00CD58B8">
          <w:rPr>
            <w:rPrChange w:id="3853" w:author="Alexandre Marcondes" w:date="2019-07-09T18:16:00Z">
              <w:rPr/>
            </w:rPrChange>
          </w:rPr>
          <w:delText xml:space="preserve"> – Fundação CERTI </w:delText>
        </w:r>
        <w:r w:rsidRPr="004E7DBD" w:rsidDel="00CD58B8">
          <w:rPr>
            <w:rPrChange w:id="3854" w:author="Alexandre Marcondes" w:date="2019-07-09T18:16:00Z">
              <w:rPr/>
            </w:rPrChange>
          </w:rPr>
          <w:delTex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delText>
        </w:r>
      </w:del>
      <w:customXmlDelRangeStart w:id="3855" w:author="Alexandre Marcondes" w:date="2019-07-03T16:58:00Z"/>
      <w:sdt>
        <w:sdtPr>
          <w:rPr>
            <w:rPrChange w:id="3856" w:author="Alexandre Marcondes" w:date="2019-07-09T18:16:00Z">
              <w:rPr/>
            </w:rPrChange>
          </w:rPr>
          <w:id w:val="-134884142"/>
          <w:citation/>
        </w:sdtPr>
        <w:sdtContent>
          <w:customXmlDelRangeEnd w:id="3855"/>
          <w:del w:id="3857" w:author="Alexandre Marcondes" w:date="2019-07-03T16:58:00Z">
            <w:r w:rsidRPr="004E7DBD" w:rsidDel="00CD58B8">
              <w:rPr>
                <w:rPrChange w:id="3858" w:author="Alexandre Marcondes" w:date="2019-07-09T18:16:00Z">
                  <w:rPr/>
                </w:rPrChange>
              </w:rPr>
              <w:fldChar w:fldCharType="begin"/>
            </w:r>
            <w:r w:rsidRPr="004E7DBD" w:rsidDel="00CD58B8">
              <w:rPr>
                <w:rPrChange w:id="3859" w:author="Alexandre Marcondes" w:date="2019-07-09T18:16:00Z">
                  <w:rPr/>
                </w:rPrChange>
              </w:rPr>
              <w:delInstrText xml:space="preserve"> CITATION Fun19 \l 1046 </w:delInstrText>
            </w:r>
            <w:r w:rsidRPr="004E7DBD" w:rsidDel="00CD58B8">
              <w:rPr>
                <w:rPrChange w:id="3860" w:author="Alexandre Marcondes" w:date="2019-07-09T18:16:00Z">
                  <w:rPr/>
                </w:rPrChange>
              </w:rPr>
              <w:fldChar w:fldCharType="separate"/>
            </w:r>
            <w:r w:rsidR="00FF594D" w:rsidRPr="004E7DBD" w:rsidDel="00CD58B8">
              <w:rPr>
                <w:noProof/>
                <w:rPrChange w:id="3861" w:author="Alexandre Marcondes" w:date="2019-07-09T18:16:00Z">
                  <w:rPr>
                    <w:noProof/>
                  </w:rPr>
                </w:rPrChange>
              </w:rPr>
              <w:delText>(12)</w:delText>
            </w:r>
            <w:r w:rsidRPr="004E7DBD" w:rsidDel="00CD58B8">
              <w:rPr>
                <w:rPrChange w:id="3862" w:author="Alexandre Marcondes" w:date="2019-07-09T18:16:00Z">
                  <w:rPr/>
                </w:rPrChange>
              </w:rPr>
              <w:fldChar w:fldCharType="end"/>
            </w:r>
          </w:del>
          <w:customXmlDelRangeStart w:id="3863" w:author="Alexandre Marcondes" w:date="2019-07-03T16:58:00Z"/>
        </w:sdtContent>
      </w:sdt>
      <w:customXmlDelRangeEnd w:id="3863"/>
      <w:del w:id="3864" w:author="Alexandre Marcondes" w:date="2019-07-03T16:58:00Z">
        <w:r w:rsidRPr="004E7DBD" w:rsidDel="00CD58B8">
          <w:rPr>
            <w:rPrChange w:id="3865" w:author="Alexandre Marcondes" w:date="2019-07-09T18:16:00Z">
              <w:rPr/>
            </w:rPrChange>
          </w:rPr>
          <w:delText>.</w:delText>
        </w:r>
      </w:del>
    </w:p>
    <w:p w:rsidR="00C61AA1" w:rsidRPr="004E7DBD" w:rsidDel="00CD58B8" w:rsidRDefault="00C61AA1" w:rsidP="00C61AA1">
      <w:pPr>
        <w:rPr>
          <w:del w:id="3866" w:author="Alexandre Marcondes" w:date="2019-07-03T16:58:00Z"/>
          <w:rPrChange w:id="3867" w:author="Alexandre Marcondes" w:date="2019-07-09T18:16:00Z">
            <w:rPr>
              <w:del w:id="3868" w:author="Alexandre Marcondes" w:date="2019-07-03T16:58:00Z"/>
            </w:rPr>
          </w:rPrChange>
        </w:rPr>
      </w:pPr>
      <w:del w:id="3869" w:author="Alexandre Marcondes" w:date="2019-07-03T16:58:00Z">
        <w:r w:rsidRPr="004E7DBD" w:rsidDel="00CD58B8">
          <w:rPr>
            <w:rPrChange w:id="3870" w:author="Alexandre Marcondes" w:date="2019-07-09T18:16:00Z">
              <w:rPr/>
            </w:rPrChange>
          </w:rPr>
          <w:delTex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delText>
        </w:r>
      </w:del>
    </w:p>
    <w:p w:rsidR="00C61AA1" w:rsidRPr="004E7DBD" w:rsidDel="00CD58B8" w:rsidRDefault="00C61AA1" w:rsidP="00C61AA1">
      <w:pPr>
        <w:rPr>
          <w:del w:id="3871" w:author="Alexandre Marcondes" w:date="2019-07-03T16:58:00Z"/>
          <w:rPrChange w:id="3872" w:author="Alexandre Marcondes" w:date="2019-07-09T18:16:00Z">
            <w:rPr>
              <w:del w:id="3873" w:author="Alexandre Marcondes" w:date="2019-07-03T16:58:00Z"/>
            </w:rPr>
          </w:rPrChange>
        </w:rPr>
      </w:pPr>
      <w:del w:id="3874" w:author="Alexandre Marcondes" w:date="2019-07-03T16:58:00Z">
        <w:r w:rsidRPr="004E7DBD" w:rsidDel="00CD58B8">
          <w:rPr>
            <w:rPrChange w:id="3875" w:author="Alexandre Marcondes" w:date="2019-07-09T18:16:00Z">
              <w:rPr/>
            </w:rPrChange>
          </w:rPr>
          <w:delTex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delText>
        </w:r>
      </w:del>
    </w:p>
    <w:p w:rsidR="00C61AA1" w:rsidRPr="004E7DBD" w:rsidDel="00CD58B8" w:rsidRDefault="00C61AA1" w:rsidP="00C61AA1">
      <w:pPr>
        <w:rPr>
          <w:del w:id="3876" w:author="Alexandre Marcondes" w:date="2019-07-03T16:58:00Z"/>
          <w:rPrChange w:id="3877" w:author="Alexandre Marcondes" w:date="2019-07-09T18:16:00Z">
            <w:rPr>
              <w:del w:id="3878" w:author="Alexandre Marcondes" w:date="2019-07-03T16:58:00Z"/>
            </w:rPr>
          </w:rPrChange>
        </w:rPr>
      </w:pPr>
      <w:del w:id="3879" w:author="Alexandre Marcondes" w:date="2019-07-03T16:58:00Z">
        <w:r w:rsidRPr="004E7DBD" w:rsidDel="00CD58B8">
          <w:rPr>
            <w:rPrChange w:id="3880" w:author="Alexandre Marcondes" w:date="2019-07-09T18:16:00Z">
              <w:rPr/>
            </w:rPrChange>
          </w:rPr>
          <w:delText xml:space="preserve">  Atualmente a CERTI é composta por diversos centros que operam diferente áreas de competência, tais centros são conhecidos como Centros de Referência. São eles:</w:delText>
        </w:r>
      </w:del>
    </w:p>
    <w:p w:rsidR="00C61AA1" w:rsidRPr="004E7DBD" w:rsidDel="00CD58B8" w:rsidRDefault="00C61AA1" w:rsidP="00C61AA1">
      <w:pPr>
        <w:rPr>
          <w:del w:id="3881" w:author="Alexandre Marcondes" w:date="2019-07-03T16:58:00Z"/>
          <w:rPrChange w:id="3882" w:author="Alexandre Marcondes" w:date="2019-07-09T18:16:00Z">
            <w:rPr>
              <w:del w:id="3883" w:author="Alexandre Marcondes" w:date="2019-07-03T16:58:00Z"/>
            </w:rPr>
          </w:rPrChange>
        </w:rPr>
      </w:pPr>
    </w:p>
    <w:p w:rsidR="00C61AA1" w:rsidRPr="004E7DBD" w:rsidDel="00CD58B8" w:rsidRDefault="00C61AA1" w:rsidP="0085318F">
      <w:pPr>
        <w:pStyle w:val="PargrafodaLista"/>
        <w:numPr>
          <w:ilvl w:val="0"/>
          <w:numId w:val="3"/>
        </w:numPr>
        <w:rPr>
          <w:del w:id="3884" w:author="Alexandre Marcondes" w:date="2019-07-03T16:58:00Z"/>
          <w:rPrChange w:id="3885" w:author="Alexandre Marcondes" w:date="2019-07-09T18:16:00Z">
            <w:rPr>
              <w:del w:id="3886" w:author="Alexandre Marcondes" w:date="2019-07-03T16:58:00Z"/>
            </w:rPr>
          </w:rPrChange>
        </w:rPr>
      </w:pPr>
      <w:del w:id="3887" w:author="Alexandre Marcondes" w:date="2019-07-03T16:58:00Z">
        <w:r w:rsidRPr="004E7DBD" w:rsidDel="00CD58B8">
          <w:rPr>
            <w:rPrChange w:id="3888" w:author="Alexandre Marcondes" w:date="2019-07-09T18:16:00Z">
              <w:rPr/>
            </w:rPrChange>
          </w:rPr>
          <w:delText>CDM - Centro de Convergência Digital e Mecatrônica</w:delText>
        </w:r>
      </w:del>
    </w:p>
    <w:p w:rsidR="00C61AA1" w:rsidRPr="004E7DBD" w:rsidDel="00CD58B8" w:rsidRDefault="00C61AA1" w:rsidP="0085318F">
      <w:pPr>
        <w:pStyle w:val="PargrafodaLista"/>
        <w:numPr>
          <w:ilvl w:val="0"/>
          <w:numId w:val="3"/>
        </w:numPr>
        <w:rPr>
          <w:del w:id="3889" w:author="Alexandre Marcondes" w:date="2019-07-03T16:58:00Z"/>
          <w:rPrChange w:id="3890" w:author="Alexandre Marcondes" w:date="2019-07-09T18:16:00Z">
            <w:rPr>
              <w:del w:id="3891" w:author="Alexandre Marcondes" w:date="2019-07-03T16:58:00Z"/>
            </w:rPr>
          </w:rPrChange>
        </w:rPr>
      </w:pPr>
      <w:del w:id="3892" w:author="Alexandre Marcondes" w:date="2019-07-03T16:58:00Z">
        <w:r w:rsidRPr="004E7DBD" w:rsidDel="00CD58B8">
          <w:rPr>
            <w:rPrChange w:id="3893" w:author="Alexandre Marcondes" w:date="2019-07-09T18:16:00Z">
              <w:rPr/>
            </w:rPrChange>
          </w:rPr>
          <w:delText>CMI - Centro de Metrologia e Instrumentação</w:delText>
        </w:r>
      </w:del>
    </w:p>
    <w:p w:rsidR="00C61AA1" w:rsidRPr="004E7DBD" w:rsidDel="00CD58B8" w:rsidRDefault="00C61AA1" w:rsidP="0085318F">
      <w:pPr>
        <w:pStyle w:val="PargrafodaLista"/>
        <w:numPr>
          <w:ilvl w:val="0"/>
          <w:numId w:val="3"/>
        </w:numPr>
        <w:rPr>
          <w:del w:id="3894" w:author="Alexandre Marcondes" w:date="2019-07-03T16:58:00Z"/>
          <w:rPrChange w:id="3895" w:author="Alexandre Marcondes" w:date="2019-07-09T18:16:00Z">
            <w:rPr>
              <w:del w:id="3896" w:author="Alexandre Marcondes" w:date="2019-07-03T16:58:00Z"/>
            </w:rPr>
          </w:rPrChange>
        </w:rPr>
      </w:pPr>
      <w:del w:id="3897" w:author="Alexandre Marcondes" w:date="2019-07-03T16:58:00Z">
        <w:r w:rsidRPr="004E7DBD" w:rsidDel="00CD58B8">
          <w:rPr>
            <w:rPrChange w:id="3898" w:author="Alexandre Marcondes" w:date="2019-07-09T18:16:00Z">
              <w:rPr/>
            </w:rPrChange>
          </w:rPr>
          <w:delText>CPC - Centro de Produção Cooperada</w:delText>
        </w:r>
      </w:del>
    </w:p>
    <w:p w:rsidR="00C61AA1" w:rsidRPr="004E7DBD" w:rsidDel="00CD58B8" w:rsidRDefault="00C61AA1" w:rsidP="0085318F">
      <w:pPr>
        <w:pStyle w:val="PargrafodaLista"/>
        <w:numPr>
          <w:ilvl w:val="0"/>
          <w:numId w:val="3"/>
        </w:numPr>
        <w:rPr>
          <w:del w:id="3899" w:author="Alexandre Marcondes" w:date="2019-07-03T16:58:00Z"/>
          <w:rPrChange w:id="3900" w:author="Alexandre Marcondes" w:date="2019-07-09T18:16:00Z">
            <w:rPr>
              <w:del w:id="3901" w:author="Alexandre Marcondes" w:date="2019-07-03T16:58:00Z"/>
            </w:rPr>
          </w:rPrChange>
        </w:rPr>
      </w:pPr>
      <w:del w:id="3902" w:author="Alexandre Marcondes" w:date="2019-07-03T16:58:00Z">
        <w:r w:rsidRPr="004E7DBD" w:rsidDel="00CD58B8">
          <w:rPr>
            <w:rPrChange w:id="3903" w:author="Alexandre Marcondes" w:date="2019-07-09T18:16:00Z">
              <w:rPr/>
            </w:rPrChange>
          </w:rPr>
          <w:delText>CEI - Centro de Empreendedorismo Inovador</w:delText>
        </w:r>
      </w:del>
    </w:p>
    <w:p w:rsidR="00C61AA1" w:rsidRPr="004E7DBD" w:rsidDel="00CD58B8" w:rsidRDefault="00C61AA1" w:rsidP="0085318F">
      <w:pPr>
        <w:pStyle w:val="PargrafodaLista"/>
        <w:numPr>
          <w:ilvl w:val="0"/>
          <w:numId w:val="3"/>
        </w:numPr>
        <w:rPr>
          <w:del w:id="3904" w:author="Alexandre Marcondes" w:date="2019-07-03T16:58:00Z"/>
          <w:rPrChange w:id="3905" w:author="Alexandre Marcondes" w:date="2019-07-09T18:16:00Z">
            <w:rPr>
              <w:del w:id="3906" w:author="Alexandre Marcondes" w:date="2019-07-03T16:58:00Z"/>
            </w:rPr>
          </w:rPrChange>
        </w:rPr>
      </w:pPr>
      <w:del w:id="3907" w:author="Alexandre Marcondes" w:date="2019-07-03T16:58:00Z">
        <w:r w:rsidRPr="004E7DBD" w:rsidDel="00CD58B8">
          <w:rPr>
            <w:rPrChange w:id="3908" w:author="Alexandre Marcondes" w:date="2019-07-09T18:16:00Z">
              <w:rPr/>
            </w:rPrChange>
          </w:rPr>
          <w:delText>CELTA - Centro Empresarial para Laboração de Tecnologias Avançadas</w:delText>
        </w:r>
      </w:del>
    </w:p>
    <w:p w:rsidR="00C61AA1" w:rsidRPr="004E7DBD" w:rsidDel="00CD58B8" w:rsidRDefault="00C61AA1" w:rsidP="0085318F">
      <w:pPr>
        <w:pStyle w:val="PargrafodaLista"/>
        <w:numPr>
          <w:ilvl w:val="0"/>
          <w:numId w:val="3"/>
        </w:numPr>
        <w:rPr>
          <w:del w:id="3909" w:author="Alexandre Marcondes" w:date="2019-07-03T16:58:00Z"/>
          <w:rPrChange w:id="3910" w:author="Alexandre Marcondes" w:date="2019-07-09T18:16:00Z">
            <w:rPr>
              <w:del w:id="3911" w:author="Alexandre Marcondes" w:date="2019-07-03T16:58:00Z"/>
            </w:rPr>
          </w:rPrChange>
        </w:rPr>
      </w:pPr>
      <w:del w:id="3912" w:author="Alexandre Marcondes" w:date="2019-07-03T16:58:00Z">
        <w:r w:rsidRPr="004E7DBD" w:rsidDel="00CD58B8">
          <w:rPr>
            <w:rPrChange w:id="3913" w:author="Alexandre Marcondes" w:date="2019-07-09T18:16:00Z">
              <w:rPr/>
            </w:rPrChange>
          </w:rPr>
          <w:delText>CEV - Centro de Economia Verde</w:delText>
        </w:r>
      </w:del>
    </w:p>
    <w:p w:rsidR="00C61AA1" w:rsidRPr="004E7DBD" w:rsidDel="00CD58B8" w:rsidRDefault="00C61AA1" w:rsidP="0085318F">
      <w:pPr>
        <w:pStyle w:val="PargrafodaLista"/>
        <w:numPr>
          <w:ilvl w:val="0"/>
          <w:numId w:val="3"/>
        </w:numPr>
        <w:rPr>
          <w:del w:id="3914" w:author="Alexandre Marcondes" w:date="2019-07-03T16:58:00Z"/>
          <w:rPrChange w:id="3915" w:author="Alexandre Marcondes" w:date="2019-07-09T18:16:00Z">
            <w:rPr>
              <w:del w:id="3916" w:author="Alexandre Marcondes" w:date="2019-07-03T16:58:00Z"/>
            </w:rPr>
          </w:rPrChange>
        </w:rPr>
      </w:pPr>
      <w:del w:id="3917" w:author="Alexandre Marcondes" w:date="2019-07-03T16:58:00Z">
        <w:r w:rsidRPr="004E7DBD" w:rsidDel="00CD58B8">
          <w:rPr>
            <w:rPrChange w:id="3918" w:author="Alexandre Marcondes" w:date="2019-07-09T18:16:00Z">
              <w:rPr/>
            </w:rPrChange>
          </w:rPr>
          <w:delText>CES - Centro de Energia Sustentável</w:delText>
        </w:r>
      </w:del>
    </w:p>
    <w:p w:rsidR="00C61AA1" w:rsidRPr="004E7DBD" w:rsidDel="00CD58B8" w:rsidRDefault="00C61AA1" w:rsidP="00C61AA1">
      <w:pPr>
        <w:rPr>
          <w:del w:id="3919" w:author="Alexandre Marcondes" w:date="2019-07-03T16:58:00Z"/>
          <w:rPrChange w:id="3920" w:author="Alexandre Marcondes" w:date="2019-07-09T18:16:00Z">
            <w:rPr>
              <w:del w:id="3921" w:author="Alexandre Marcondes" w:date="2019-07-03T16:58:00Z"/>
            </w:rPr>
          </w:rPrChange>
        </w:rPr>
      </w:pPr>
    </w:p>
    <w:p w:rsidR="00B13794" w:rsidRPr="004E7DBD" w:rsidDel="00CD58B8" w:rsidRDefault="006F64BA" w:rsidP="006F64BA">
      <w:pPr>
        <w:rPr>
          <w:del w:id="3922" w:author="Alexandre Marcondes" w:date="2019-07-03T16:58:00Z"/>
          <w:rPrChange w:id="3923" w:author="Alexandre Marcondes" w:date="2019-07-09T18:16:00Z">
            <w:rPr>
              <w:del w:id="3924" w:author="Alexandre Marcondes" w:date="2019-07-03T16:58:00Z"/>
            </w:rPr>
          </w:rPrChange>
        </w:rPr>
      </w:pPr>
      <w:del w:id="3925" w:author="Alexandre Marcondes" w:date="2019-07-03T16:58:00Z">
        <w:r w:rsidRPr="004E7DBD" w:rsidDel="00CD58B8">
          <w:rPr>
            <w:rPrChange w:id="3926" w:author="Alexandre Marcondes" w:date="2019-07-09T18:16:00Z">
              <w:rPr/>
            </w:rPrChange>
          </w:rPr>
          <w:delText>O Centro de Metrologia e Instrumentação (CMI)</w:delText>
        </w:r>
        <w:r w:rsidR="00C61AA1" w:rsidRPr="004E7DBD" w:rsidDel="00CD58B8">
          <w:rPr>
            <w:rPrChange w:id="3927" w:author="Alexandre Marcondes" w:date="2019-07-09T18:16:00Z">
              <w:rPr/>
            </w:rPrChange>
          </w:rPr>
          <w:delText xml:space="preserve">, onde este trabalho </w:delText>
        </w:r>
        <w:r w:rsidRPr="004E7DBD" w:rsidDel="00CD58B8">
          <w:rPr>
            <w:rPrChange w:id="3928" w:author="Alexandre Marcondes" w:date="2019-07-09T18:16:00Z">
              <w:rPr/>
            </w:rPrChange>
          </w:rPr>
          <w:delText>foi</w:delText>
        </w:r>
        <w:r w:rsidR="00C61AA1" w:rsidRPr="004E7DBD" w:rsidDel="00CD58B8">
          <w:rPr>
            <w:rPrChange w:id="3929" w:author="Alexandre Marcondes" w:date="2019-07-09T18:16:00Z">
              <w:rPr/>
            </w:rPrChange>
          </w:rPr>
          <w:delText xml:space="preserve"> desenvolvido, </w:delText>
        </w:r>
        <w:r w:rsidRPr="004E7DBD" w:rsidDel="00CD58B8">
          <w:rPr>
            <w:rPrChange w:id="3930" w:author="Alexandre Marcondes" w:date="2019-07-09T18:16:00Z">
              <w:rPr/>
            </w:rPrChange>
          </w:rPr>
          <w:delText xml:space="preserve">é composto por dois conjuntos laboratoriais referentes as áreas de </w:delText>
        </w:r>
        <w:r w:rsidR="00504E7E" w:rsidRPr="004E7DBD" w:rsidDel="00CD58B8">
          <w:rPr>
            <w:rPrChange w:id="3931" w:author="Alexandre Marcondes" w:date="2019-07-09T18:16:00Z">
              <w:rPr/>
            </w:rPrChange>
          </w:rPr>
          <w:delText>metrologia e instrumentação</w:delText>
        </w:r>
        <w:r w:rsidR="00BD3CB1" w:rsidRPr="004E7DBD" w:rsidDel="00CD58B8">
          <w:rPr>
            <w:rPrChange w:id="3932" w:author="Alexandre Marcondes" w:date="2019-07-09T18:16:00Z">
              <w:rPr/>
            </w:rPrChange>
          </w:rPr>
          <w:delText>.</w:delText>
        </w:r>
        <w:r w:rsidRPr="004E7DBD" w:rsidDel="00CD58B8">
          <w:rPr>
            <w:rPrChange w:id="3933" w:author="Alexandre Marcondes" w:date="2019-07-09T18:16:00Z">
              <w:rPr/>
            </w:rPrChange>
          </w:rPr>
          <w:delText xml:space="preserve"> Este trabalho foi desenvolvido no laboratório de instrumentação do CMI, que </w:delText>
        </w:r>
        <w:r w:rsidR="00045688" w:rsidRPr="004E7DBD" w:rsidDel="00CD58B8">
          <w:rPr>
            <w:rPrChange w:id="3934" w:author="Alexandre Marcondes" w:date="2019-07-09T18:16:00Z">
              <w:rPr/>
            </w:rPrChange>
          </w:rPr>
          <w:delText>desempenha atividades como:</w:delText>
        </w:r>
      </w:del>
    </w:p>
    <w:p w:rsidR="00B13794" w:rsidRPr="004E7DBD" w:rsidDel="00CD58B8" w:rsidRDefault="00B13794" w:rsidP="006F64BA">
      <w:pPr>
        <w:rPr>
          <w:del w:id="3935" w:author="Alexandre Marcondes" w:date="2019-07-03T16:58:00Z"/>
          <w:rPrChange w:id="3936" w:author="Alexandre Marcondes" w:date="2019-07-09T18:16:00Z">
            <w:rPr>
              <w:del w:id="3937" w:author="Alexandre Marcondes" w:date="2019-07-03T16:58:00Z"/>
            </w:rPr>
          </w:rPrChange>
        </w:rPr>
      </w:pPr>
    </w:p>
    <w:p w:rsidR="00B13794" w:rsidRPr="004E7DBD" w:rsidDel="00CD58B8" w:rsidRDefault="00B13794" w:rsidP="0085318F">
      <w:pPr>
        <w:pStyle w:val="PargrafodaLista"/>
        <w:numPr>
          <w:ilvl w:val="0"/>
          <w:numId w:val="4"/>
        </w:numPr>
        <w:rPr>
          <w:del w:id="3938" w:author="Alexandre Marcondes" w:date="2019-07-03T16:58:00Z"/>
          <w:rPrChange w:id="3939" w:author="Alexandre Marcondes" w:date="2019-07-09T18:16:00Z">
            <w:rPr>
              <w:del w:id="3940" w:author="Alexandre Marcondes" w:date="2019-07-03T16:58:00Z"/>
            </w:rPr>
          </w:rPrChange>
        </w:rPr>
      </w:pPr>
      <w:del w:id="3941" w:author="Alexandre Marcondes" w:date="2019-07-03T16:58:00Z">
        <w:r w:rsidRPr="004E7DBD" w:rsidDel="00CD58B8">
          <w:rPr>
            <w:rPrChange w:id="3942" w:author="Alexandre Marcondes" w:date="2019-07-09T18:16:00Z">
              <w:rPr/>
            </w:rPrChange>
          </w:rPr>
          <w:delText>D</w:delText>
        </w:r>
        <w:r w:rsidR="006F64BA" w:rsidRPr="004E7DBD" w:rsidDel="00CD58B8">
          <w:rPr>
            <w:rPrChange w:id="3943" w:author="Alexandre Marcondes" w:date="2019-07-09T18:16:00Z">
              <w:rPr/>
            </w:rPrChange>
          </w:rPr>
          <w:delText>esenvolvimento de sistemas de medição e bancadas de teste</w:delText>
        </w:r>
        <w:r w:rsidRPr="004E7DBD" w:rsidDel="00CD58B8">
          <w:rPr>
            <w:rPrChange w:id="3944" w:author="Alexandre Marcondes" w:date="2019-07-09T18:16:00Z">
              <w:rPr/>
            </w:rPrChange>
          </w:rPr>
          <w:delText>: desenvolvimento de produtos voltados para o controle de qualidade e de suporte a engenharia de produtos</w:delText>
        </w:r>
        <w:r w:rsidR="00504E7E" w:rsidRPr="004E7DBD" w:rsidDel="00CD58B8">
          <w:rPr>
            <w:rPrChange w:id="3945" w:author="Alexandre Marcondes" w:date="2019-07-09T18:16:00Z">
              <w:rPr/>
            </w:rPrChange>
          </w:rPr>
          <w:delText>.</w:delText>
        </w:r>
      </w:del>
    </w:p>
    <w:p w:rsidR="00B13794" w:rsidRPr="004E7DBD" w:rsidDel="00CD58B8" w:rsidRDefault="00B13794" w:rsidP="0085318F">
      <w:pPr>
        <w:pStyle w:val="PargrafodaLista"/>
        <w:numPr>
          <w:ilvl w:val="0"/>
          <w:numId w:val="4"/>
        </w:numPr>
        <w:rPr>
          <w:del w:id="3946" w:author="Alexandre Marcondes" w:date="2019-07-03T16:58:00Z"/>
          <w:rPrChange w:id="3947" w:author="Alexandre Marcondes" w:date="2019-07-09T18:16:00Z">
            <w:rPr>
              <w:del w:id="3948" w:author="Alexandre Marcondes" w:date="2019-07-03T16:58:00Z"/>
            </w:rPr>
          </w:rPrChange>
        </w:rPr>
      </w:pPr>
      <w:del w:id="3949" w:author="Alexandre Marcondes" w:date="2019-07-03T16:58:00Z">
        <w:r w:rsidRPr="004E7DBD" w:rsidDel="00CD58B8">
          <w:rPr>
            <w:rPrChange w:id="3950" w:author="Alexandre Marcondes" w:date="2019-07-09T18:16:00Z">
              <w:rPr/>
            </w:rPrChange>
          </w:rPr>
          <w:delText>S</w:delText>
        </w:r>
        <w:r w:rsidR="006F64BA" w:rsidRPr="004E7DBD" w:rsidDel="00CD58B8">
          <w:rPr>
            <w:rPrChange w:id="3951" w:author="Alexandre Marcondes" w:date="2019-07-09T18:16:00Z">
              <w:rPr/>
            </w:rPrChange>
          </w:rPr>
          <w:delText>erviços de planejamento e execução de testes especiais</w:delText>
        </w:r>
        <w:r w:rsidRPr="004E7DBD" w:rsidDel="00CD58B8">
          <w:rPr>
            <w:rPrChange w:id="3952" w:author="Alexandre Marcondes" w:date="2019-07-09T18:16:00Z">
              <w:rPr/>
            </w:rPrChange>
          </w:rPr>
          <w:delText>: com foco em placas eletrônicas é realizado o planejamento, execução e análise de testes funcionais para produtos mecatrônicos</w:delText>
        </w:r>
        <w:r w:rsidR="00504E7E" w:rsidRPr="004E7DBD" w:rsidDel="00CD58B8">
          <w:rPr>
            <w:rPrChange w:id="3953" w:author="Alexandre Marcondes" w:date="2019-07-09T18:16:00Z">
              <w:rPr/>
            </w:rPrChange>
          </w:rPr>
          <w:delText>.</w:delText>
        </w:r>
      </w:del>
    </w:p>
    <w:p w:rsidR="00B13794" w:rsidRPr="004E7DBD" w:rsidDel="00CD58B8" w:rsidRDefault="00B13794" w:rsidP="0085318F">
      <w:pPr>
        <w:pStyle w:val="PargrafodaLista"/>
        <w:numPr>
          <w:ilvl w:val="0"/>
          <w:numId w:val="4"/>
        </w:numPr>
        <w:rPr>
          <w:del w:id="3954" w:author="Alexandre Marcondes" w:date="2019-07-03T16:58:00Z"/>
          <w:rPrChange w:id="3955" w:author="Alexandre Marcondes" w:date="2019-07-09T18:16:00Z">
            <w:rPr>
              <w:del w:id="3956" w:author="Alexandre Marcondes" w:date="2019-07-03T16:58:00Z"/>
            </w:rPr>
          </w:rPrChange>
        </w:rPr>
      </w:pPr>
      <w:del w:id="3957" w:author="Alexandre Marcondes" w:date="2019-07-03T16:58:00Z">
        <w:r w:rsidRPr="004E7DBD" w:rsidDel="00CD58B8">
          <w:rPr>
            <w:rPrChange w:id="3958" w:author="Alexandre Marcondes" w:date="2019-07-09T18:16:00Z">
              <w:rPr/>
            </w:rPrChange>
          </w:rPr>
          <w:delText>D</w:delText>
        </w:r>
        <w:r w:rsidR="006F64BA" w:rsidRPr="004E7DBD" w:rsidDel="00CD58B8">
          <w:rPr>
            <w:rPrChange w:id="3959" w:author="Alexandre Marcondes" w:date="2019-07-09T18:16:00Z">
              <w:rPr/>
            </w:rPrChange>
          </w:rPr>
          <w:delText xml:space="preserve">esenvolvimento de soluções para monitoramento de </w:delText>
        </w:r>
        <w:r w:rsidRPr="004E7DBD" w:rsidDel="00CD58B8">
          <w:rPr>
            <w:rPrChange w:id="3960" w:author="Alexandre Marcondes" w:date="2019-07-09T18:16:00Z">
              <w:rPr/>
            </w:rPrChange>
          </w:rPr>
          <w:delText xml:space="preserve">ambientes: integração de sensores de variáveis ambientais como: velocidade do vento, temperatura, umidade do ar, pressão atmosférica, radiação solar e nível para instalação de sistemas de monitoramento em regiões remotas. </w:delText>
        </w:r>
      </w:del>
    </w:p>
    <w:p w:rsidR="006F64BA" w:rsidRPr="004E7DBD" w:rsidDel="00CD58B8" w:rsidRDefault="006F64BA" w:rsidP="007B4AC9">
      <w:pPr>
        <w:pStyle w:val="Ttulo2"/>
        <w:rPr>
          <w:del w:id="3961" w:author="Alexandre Marcondes" w:date="2019-07-03T16:57:00Z"/>
          <w:rPrChange w:id="3962" w:author="Alexandre Marcondes" w:date="2019-07-09T18:16:00Z">
            <w:rPr>
              <w:del w:id="3963" w:author="Alexandre Marcondes" w:date="2019-07-03T16:57:00Z"/>
            </w:rPr>
          </w:rPrChange>
        </w:rPr>
      </w:pPr>
    </w:p>
    <w:p w:rsidR="00FE2417" w:rsidRPr="004E7DBD" w:rsidDel="00CD58B8" w:rsidRDefault="004871F0">
      <w:pPr>
        <w:pStyle w:val="Ttulo2"/>
        <w:numPr>
          <w:ilvl w:val="1"/>
          <w:numId w:val="6"/>
        </w:numPr>
        <w:ind w:left="0" w:firstLine="0"/>
        <w:rPr>
          <w:del w:id="3964" w:author="Alexandre Marcondes" w:date="2019-07-03T16:57:00Z"/>
          <w:rPrChange w:id="3965" w:author="Alexandre Marcondes" w:date="2019-07-09T18:16:00Z">
            <w:rPr>
              <w:del w:id="3966" w:author="Alexandre Marcondes" w:date="2019-07-03T16:57:00Z"/>
            </w:rPr>
          </w:rPrChange>
        </w:rPr>
        <w:pPrChange w:id="3967" w:author="Alexandre Marcondes" w:date="2019-07-03T16:57:00Z">
          <w:pPr>
            <w:pStyle w:val="Ttulo2"/>
            <w:numPr>
              <w:ilvl w:val="1"/>
              <w:numId w:val="6"/>
            </w:numPr>
            <w:tabs>
              <w:tab w:val="clear" w:pos="0"/>
            </w:tabs>
            <w:ind w:left="360" w:hanging="360"/>
          </w:pPr>
        </w:pPrChange>
      </w:pPr>
      <w:bookmarkStart w:id="3968" w:name="_Toc9088180"/>
      <w:bookmarkStart w:id="3969" w:name="_Toc9088684"/>
      <w:bookmarkStart w:id="3970" w:name="_Toc9088889"/>
      <w:del w:id="3971" w:author="Alexandre Marcondes" w:date="2019-07-03T16:57:00Z">
        <w:r w:rsidRPr="004E7DBD" w:rsidDel="00CD58B8">
          <w:rPr>
            <w:rPrChange w:id="3972" w:author="Alexandre Marcondes" w:date="2019-07-09T18:16:00Z">
              <w:rPr/>
            </w:rPrChange>
          </w:rPr>
          <w:delText xml:space="preserve"> </w:delText>
        </w:r>
        <w:bookmarkStart w:id="3973" w:name="_Toc11256258"/>
        <w:bookmarkEnd w:id="3968"/>
        <w:bookmarkEnd w:id="3969"/>
        <w:bookmarkEnd w:id="3970"/>
        <w:r w:rsidRPr="004E7DBD" w:rsidDel="00CD58B8">
          <w:rPr>
            <w:rPrChange w:id="3974" w:author="Alexandre Marcondes" w:date="2019-07-09T18:16:00Z">
              <w:rPr/>
            </w:rPrChange>
          </w:rPr>
          <w:delText>O autor</w:delText>
        </w:r>
        <w:bookmarkEnd w:id="3973"/>
      </w:del>
    </w:p>
    <w:p w:rsidR="00FE2417" w:rsidRPr="004E7DBD" w:rsidDel="00CD58B8" w:rsidRDefault="00FE2417">
      <w:pPr>
        <w:ind w:firstLine="0"/>
        <w:rPr>
          <w:del w:id="3975" w:author="Alexandre Marcondes" w:date="2019-07-03T16:57:00Z"/>
          <w:rPrChange w:id="3976" w:author="Alexandre Marcondes" w:date="2019-07-09T18:16:00Z">
            <w:rPr>
              <w:del w:id="3977" w:author="Alexandre Marcondes" w:date="2019-07-03T16:57:00Z"/>
            </w:rPr>
          </w:rPrChange>
        </w:rPr>
        <w:pPrChange w:id="3978" w:author="Alexandre Marcondes" w:date="2019-07-03T16:57:00Z">
          <w:pPr/>
        </w:pPrChange>
      </w:pPr>
    </w:p>
    <w:p w:rsidR="00FE2417" w:rsidRPr="004E7DBD" w:rsidDel="00CD58B8" w:rsidRDefault="00FE2417">
      <w:pPr>
        <w:ind w:firstLine="0"/>
        <w:rPr>
          <w:del w:id="3979" w:author="Alexandre Marcondes" w:date="2019-07-03T16:57:00Z"/>
          <w:rPrChange w:id="3980" w:author="Alexandre Marcondes" w:date="2019-07-09T18:16:00Z">
            <w:rPr>
              <w:del w:id="3981" w:author="Alexandre Marcondes" w:date="2019-07-03T16:57:00Z"/>
            </w:rPr>
          </w:rPrChange>
        </w:rPr>
        <w:pPrChange w:id="3982" w:author="Alexandre Marcondes" w:date="2019-07-03T16:57:00Z">
          <w:pPr/>
        </w:pPrChange>
      </w:pPr>
      <w:del w:id="3983" w:author="Alexandre Marcondes" w:date="2019-07-03T16:57:00Z">
        <w:r w:rsidRPr="004E7DBD" w:rsidDel="00CD58B8">
          <w:rPr>
            <w:rPrChange w:id="3984" w:author="Alexandre Marcondes" w:date="2019-07-09T18:16:00Z">
              <w:rPr/>
            </w:rPrChange>
          </w:rPr>
          <w:delText xml:space="preserve">O autor </w:delText>
        </w:r>
        <w:r w:rsidR="00045688" w:rsidRPr="004E7DBD" w:rsidDel="00CD58B8">
          <w:rPr>
            <w:rPrChange w:id="3985" w:author="Alexandre Marcondes" w:date="2019-07-09T18:16:00Z">
              <w:rPr/>
            </w:rPrChange>
          </w:rPr>
          <w:delText>faz parte do quadro de colaboradores da</w:delText>
        </w:r>
        <w:r w:rsidRPr="004E7DBD" w:rsidDel="00CD58B8">
          <w:rPr>
            <w:rPrChange w:id="3986" w:author="Alexandre Marcondes" w:date="2019-07-09T18:16:00Z">
              <w:rPr/>
            </w:rPrChange>
          </w:rPr>
          <w:delText xml:space="preserve"> Fundação CERTI desde </w:delText>
        </w:r>
        <w:r w:rsidR="004871F0" w:rsidRPr="004E7DBD" w:rsidDel="00CD58B8">
          <w:rPr>
            <w:rPrChange w:id="3987" w:author="Alexandre Marcondes" w:date="2019-07-09T18:16:00Z">
              <w:rPr/>
            </w:rPrChange>
          </w:rPr>
          <w:delText xml:space="preserve">o ano de 2011, quando ingressou </w:delText>
        </w:r>
        <w:r w:rsidR="007B4AC9" w:rsidRPr="004E7DBD" w:rsidDel="00CD58B8">
          <w:rPr>
            <w:rPrChange w:id="3988" w:author="Alexandre Marcondes" w:date="2019-07-09T18:16:00Z">
              <w:rPr/>
            </w:rPrChange>
          </w:rPr>
          <w:delText>como estagiário</w:delText>
        </w:r>
        <w:r w:rsidRPr="004E7DBD" w:rsidDel="00CD58B8">
          <w:rPr>
            <w:rPrChange w:id="3989" w:author="Alexandre Marcondes" w:date="2019-07-09T18:16:00Z">
              <w:rPr/>
            </w:rPrChange>
          </w:rPr>
          <w:delText xml:space="preserve"> para atuar </w:delText>
        </w:r>
        <w:r w:rsidR="004871F0" w:rsidRPr="004E7DBD" w:rsidDel="00CD58B8">
          <w:rPr>
            <w:rPrChange w:id="3990" w:author="Alexandre Marcondes" w:date="2019-07-09T18:16:00Z">
              <w:rPr/>
            </w:rPrChange>
          </w:rPr>
          <w:delText>no</w:delText>
        </w:r>
        <w:r w:rsidR="00045688" w:rsidRPr="004E7DBD" w:rsidDel="00CD58B8">
          <w:rPr>
            <w:rPrChange w:id="3991" w:author="Alexandre Marcondes" w:date="2019-07-09T18:16:00Z">
              <w:rPr/>
            </w:rPrChange>
          </w:rPr>
          <w:delText xml:space="preserve"> hoje</w:delText>
        </w:r>
        <w:r w:rsidRPr="004E7DBD" w:rsidDel="00CD58B8">
          <w:rPr>
            <w:rPrChange w:id="3992" w:author="Alexandre Marcondes" w:date="2019-07-09T18:16:00Z">
              <w:rPr/>
            </w:rPrChange>
          </w:rPr>
          <w:delText xml:space="preserve"> </w:delText>
        </w:r>
        <w:r w:rsidR="004871F0" w:rsidRPr="004E7DBD" w:rsidDel="00CD58B8">
          <w:rPr>
            <w:rPrChange w:id="3993" w:author="Alexandre Marcondes" w:date="2019-07-09T18:16:00Z">
              <w:rPr/>
            </w:rPrChange>
          </w:rPr>
          <w:delText xml:space="preserve">extinto Laboratório de Força, Pressão e Massa (LFPM/CMI). </w:delText>
        </w:r>
        <w:r w:rsidRPr="004E7DBD" w:rsidDel="00CD58B8">
          <w:rPr>
            <w:rPrChange w:id="3994" w:author="Alexandre Marcondes" w:date="2019-07-09T18:16:00Z">
              <w:rPr/>
            </w:rPrChange>
          </w:rPr>
          <w:delText xml:space="preserve">Em 2012, </w:delText>
        </w:r>
        <w:r w:rsidR="004871F0" w:rsidRPr="004E7DBD" w:rsidDel="00CD58B8">
          <w:rPr>
            <w:rPrChange w:id="3995" w:author="Alexandre Marcondes" w:date="2019-07-09T18:16:00Z">
              <w:rPr/>
            </w:rPrChange>
          </w:rPr>
          <w:delText>foi</w:delText>
        </w:r>
        <w:r w:rsidRPr="004E7DBD" w:rsidDel="00CD58B8">
          <w:rPr>
            <w:rPrChange w:id="3996" w:author="Alexandre Marcondes" w:date="2019-07-09T18:16:00Z">
              <w:rPr/>
            </w:rPrChange>
          </w:rPr>
          <w:delText xml:space="preserve"> contratado como técnico metrologista atuando em </w:delText>
        </w:r>
        <w:r w:rsidR="004871F0" w:rsidRPr="004E7DBD" w:rsidDel="00CD58B8">
          <w:rPr>
            <w:rPrChange w:id="3997" w:author="Alexandre Marcondes" w:date="2019-07-09T18:16:00Z">
              <w:rPr/>
            </w:rPrChange>
          </w:rPr>
          <w:delText>serviços de</w:delText>
        </w:r>
        <w:r w:rsidRPr="004E7DBD" w:rsidDel="00CD58B8">
          <w:rPr>
            <w:rPrChange w:id="3998" w:author="Alexandre Marcondes" w:date="2019-07-09T18:16:00Z">
              <w:rPr/>
            </w:rPrChange>
          </w:rPr>
          <w:delText xml:space="preserve"> calibração</w:delText>
        </w:r>
        <w:r w:rsidR="004871F0" w:rsidRPr="004E7DBD" w:rsidDel="00CD58B8">
          <w:rPr>
            <w:rPrChange w:id="3999" w:author="Alexandre Marcondes" w:date="2019-07-09T18:16:00Z">
              <w:rPr/>
            </w:rPrChange>
          </w:rPr>
          <w:delText xml:space="preserve"> e medição de padrões, peças e artefatos, </w:delText>
        </w:r>
        <w:r w:rsidR="005129D4" w:rsidRPr="004E7DBD" w:rsidDel="00CD58B8">
          <w:rPr>
            <w:rPrChange w:id="4000" w:author="Alexandre Marcondes" w:date="2019-07-09T18:16:00Z">
              <w:rPr/>
            </w:rPrChange>
          </w:rPr>
          <w:delText xml:space="preserve">inspeção em eficiência energética em edificações, bem </w:delText>
        </w:r>
        <w:r w:rsidR="004871F0" w:rsidRPr="004E7DBD" w:rsidDel="00CD58B8">
          <w:rPr>
            <w:rPrChange w:id="4001" w:author="Alexandre Marcondes" w:date="2019-07-09T18:16:00Z">
              <w:rPr/>
            </w:rPrChange>
          </w:rPr>
          <w:delText>como auxiliando as</w:delText>
        </w:r>
        <w:r w:rsidRPr="004E7DBD" w:rsidDel="00CD58B8">
          <w:rPr>
            <w:rPrChange w:id="4002" w:author="Alexandre Marcondes" w:date="2019-07-09T18:16:00Z">
              <w:rPr/>
            </w:rPrChange>
          </w:rPr>
          <w:delText xml:space="preserve"> atividades práticas de cursos </w:delText>
        </w:r>
        <w:r w:rsidR="004871F0" w:rsidRPr="004E7DBD" w:rsidDel="00CD58B8">
          <w:rPr>
            <w:rPrChange w:id="4003" w:author="Alexandre Marcondes" w:date="2019-07-09T18:16:00Z">
              <w:rPr/>
            </w:rPrChange>
          </w:rPr>
          <w:delText xml:space="preserve">e treinamentos </w:delText>
        </w:r>
        <w:r w:rsidRPr="004E7DBD" w:rsidDel="00CD58B8">
          <w:rPr>
            <w:rPrChange w:id="4004" w:author="Alexandre Marcondes" w:date="2019-07-09T18:16:00Z">
              <w:rPr/>
            </w:rPrChange>
          </w:rPr>
          <w:delText>ofertados pela Fundação CERTI.</w:delText>
        </w:r>
      </w:del>
    </w:p>
    <w:p w:rsidR="00FE2417" w:rsidRPr="004E7DBD" w:rsidDel="00CD58B8" w:rsidRDefault="00FE2417">
      <w:pPr>
        <w:ind w:firstLine="0"/>
        <w:rPr>
          <w:del w:id="4005" w:author="Alexandre Marcondes" w:date="2019-07-03T16:57:00Z"/>
          <w:rPrChange w:id="4006" w:author="Alexandre Marcondes" w:date="2019-07-09T18:16:00Z">
            <w:rPr>
              <w:del w:id="4007" w:author="Alexandre Marcondes" w:date="2019-07-03T16:57:00Z"/>
            </w:rPr>
          </w:rPrChange>
        </w:rPr>
        <w:pPrChange w:id="4008" w:author="Alexandre Marcondes" w:date="2019-07-03T16:57:00Z">
          <w:pPr/>
        </w:pPrChange>
      </w:pPr>
      <w:del w:id="4009" w:author="Alexandre Marcondes" w:date="2019-07-03T16:57:00Z">
        <w:r w:rsidRPr="004E7DBD" w:rsidDel="00CD58B8">
          <w:rPr>
            <w:rPrChange w:id="4010" w:author="Alexandre Marcondes" w:date="2019-07-09T18:16:00Z">
              <w:rPr/>
            </w:rPrChange>
          </w:rPr>
          <w:delText>Em 2013</w:delText>
        </w:r>
        <w:r w:rsidR="00045688" w:rsidRPr="004E7DBD" w:rsidDel="00CD58B8">
          <w:rPr>
            <w:rPrChange w:id="4011" w:author="Alexandre Marcondes" w:date="2019-07-09T18:16:00Z">
              <w:rPr/>
            </w:rPrChange>
          </w:rPr>
          <w:delText>,</w:delText>
        </w:r>
        <w:r w:rsidRPr="004E7DBD" w:rsidDel="00CD58B8">
          <w:rPr>
            <w:rPrChange w:id="4012" w:author="Alexandre Marcondes" w:date="2019-07-09T18:16:00Z">
              <w:rPr/>
            </w:rPrChange>
          </w:rPr>
          <w:delText xml:space="preserve"> devido ao ingresso no curso de Engenharia de Controle e Automação</w:delText>
        </w:r>
        <w:r w:rsidR="00045688" w:rsidRPr="004E7DBD" w:rsidDel="00CD58B8">
          <w:rPr>
            <w:rPrChange w:id="4013" w:author="Alexandre Marcondes" w:date="2019-07-09T18:16:00Z">
              <w:rPr/>
            </w:rPrChange>
          </w:rPr>
          <w:delText xml:space="preserve"> na UFSC</w:delText>
        </w:r>
        <w:r w:rsidRPr="004E7DBD" w:rsidDel="00CD58B8">
          <w:rPr>
            <w:rPrChange w:id="4014" w:author="Alexandre Marcondes" w:date="2019-07-09T18:16:00Z">
              <w:rPr/>
            </w:rPrChange>
          </w:rPr>
          <w:delText>, o autor passa a integrar o laboratório de instrumentação do CMI, onde</w:delText>
        </w:r>
        <w:r w:rsidR="007B4AC9" w:rsidRPr="004E7DBD" w:rsidDel="00CD58B8">
          <w:rPr>
            <w:rPrChange w:id="4015" w:author="Alexandre Marcondes" w:date="2019-07-09T18:16:00Z">
              <w:rPr/>
            </w:rPrChange>
          </w:rPr>
          <w:delText xml:space="preserve"> até </w:delText>
        </w:r>
        <w:r w:rsidR="00045688" w:rsidRPr="004E7DBD" w:rsidDel="00CD58B8">
          <w:rPr>
            <w:rPrChange w:id="4016" w:author="Alexandre Marcondes" w:date="2019-07-09T18:16:00Z">
              <w:rPr/>
            </w:rPrChange>
          </w:rPr>
          <w:delText>o presente momento</w:delText>
        </w:r>
        <w:r w:rsidRPr="004E7DBD" w:rsidDel="00CD58B8">
          <w:rPr>
            <w:rPrChange w:id="4017" w:author="Alexandre Marcondes" w:date="2019-07-09T18:16:00Z">
              <w:rPr/>
            </w:rPrChange>
          </w:rPr>
          <w:delText xml:space="preserve"> participa do planejamento</w:delText>
        </w:r>
        <w:r w:rsidR="00045688" w:rsidRPr="004E7DBD" w:rsidDel="00CD58B8">
          <w:rPr>
            <w:rPrChange w:id="4018" w:author="Alexandre Marcondes" w:date="2019-07-09T18:16:00Z">
              <w:rPr/>
            </w:rPrChange>
          </w:rPr>
          <w:delText xml:space="preserve">, pesquisa </w:delText>
        </w:r>
        <w:r w:rsidRPr="004E7DBD" w:rsidDel="00CD58B8">
          <w:rPr>
            <w:rPrChange w:id="4019" w:author="Alexandre Marcondes" w:date="2019-07-09T18:16:00Z">
              <w:rPr/>
            </w:rPrChange>
          </w:rPr>
          <w:delText xml:space="preserve">e desenvolvimento </w:delText>
        </w:r>
        <w:r w:rsidR="00045688" w:rsidRPr="004E7DBD" w:rsidDel="00CD58B8">
          <w:rPr>
            <w:rPrChange w:id="4020" w:author="Alexandre Marcondes" w:date="2019-07-09T18:16:00Z">
              <w:rPr/>
            </w:rPrChange>
          </w:rPr>
          <w:delText>de</w:delText>
        </w:r>
        <w:r w:rsidR="007B4AC9" w:rsidRPr="004E7DBD" w:rsidDel="00CD58B8">
          <w:rPr>
            <w:rPrChange w:id="4021" w:author="Alexandre Marcondes" w:date="2019-07-09T18:16:00Z">
              <w:rPr/>
            </w:rPrChange>
          </w:rPr>
          <w:delText xml:space="preserve"> sistemas </w:delText>
        </w:r>
        <w:r w:rsidRPr="004E7DBD" w:rsidDel="00CD58B8">
          <w:rPr>
            <w:rPrChange w:id="4022" w:author="Alexandre Marcondes" w:date="2019-07-09T18:16:00Z">
              <w:rPr/>
            </w:rPrChange>
          </w:rPr>
          <w:delText>de monitoramento de placas eletrônicas</w:delText>
        </w:r>
        <w:r w:rsidR="007B4AC9" w:rsidRPr="004E7DBD" w:rsidDel="00CD58B8">
          <w:rPr>
            <w:rPrChange w:id="4023" w:author="Alexandre Marcondes" w:date="2019-07-09T18:16:00Z">
              <w:rPr/>
            </w:rPrChange>
          </w:rPr>
          <w:delText>, bancadas de teste</w:delText>
        </w:r>
        <w:r w:rsidRPr="004E7DBD" w:rsidDel="00CD58B8">
          <w:rPr>
            <w:rPrChange w:id="4024" w:author="Alexandre Marcondes" w:date="2019-07-09T18:16:00Z">
              <w:rPr/>
            </w:rPrChange>
          </w:rPr>
          <w:delText xml:space="preserve"> e </w:delText>
        </w:r>
        <w:r w:rsidR="007B4AC9" w:rsidRPr="004E7DBD" w:rsidDel="00CD58B8">
          <w:rPr>
            <w:rPrChange w:id="4025" w:author="Alexandre Marcondes" w:date="2019-07-09T18:16:00Z">
              <w:rPr/>
            </w:rPrChange>
          </w:rPr>
          <w:delText>sistemas de medição</w:delText>
        </w:r>
        <w:r w:rsidR="00045688" w:rsidRPr="004E7DBD" w:rsidDel="00CD58B8">
          <w:rPr>
            <w:rPrChange w:id="4026" w:author="Alexandre Marcondes" w:date="2019-07-09T18:16:00Z">
              <w:rPr/>
            </w:rPrChange>
          </w:rPr>
          <w:delText xml:space="preserve">. </w:delText>
        </w:r>
        <w:r w:rsidRPr="004E7DBD" w:rsidDel="00CD58B8">
          <w:rPr>
            <w:rPrChange w:id="4027" w:author="Alexandre Marcondes" w:date="2019-07-09T18:16:00Z">
              <w:rPr/>
            </w:rPrChange>
          </w:rPr>
          <w:delText xml:space="preserve">Em 2017 </w:delText>
        </w:r>
        <w:r w:rsidR="007B4AC9" w:rsidRPr="004E7DBD" w:rsidDel="00CD58B8">
          <w:rPr>
            <w:rPrChange w:id="4028" w:author="Alexandre Marcondes" w:date="2019-07-09T18:16:00Z">
              <w:rPr/>
            </w:rPrChange>
          </w:rPr>
          <w:delText>o autor é contratado como pesquisador técnico passando a integrar funções mais</w:delText>
        </w:r>
        <w:r w:rsidR="00045688" w:rsidRPr="004E7DBD" w:rsidDel="00CD58B8">
          <w:rPr>
            <w:rPrChange w:id="4029" w:author="Alexandre Marcondes" w:date="2019-07-09T18:16:00Z">
              <w:rPr/>
            </w:rPrChange>
          </w:rPr>
          <w:delText xml:space="preserve"> específicas no âmbito de projetos em</w:delText>
        </w:r>
        <w:r w:rsidR="007B4AC9" w:rsidRPr="004E7DBD" w:rsidDel="00CD58B8">
          <w:rPr>
            <w:rPrChange w:id="4030" w:author="Alexandre Marcondes" w:date="2019-07-09T18:16:00Z">
              <w:rPr/>
            </w:rPrChange>
          </w:rPr>
          <w:delText xml:space="preserve"> instrumentação e testes.</w:delText>
        </w:r>
      </w:del>
    </w:p>
    <w:p w:rsidR="001711B0" w:rsidRPr="004E7DBD" w:rsidRDefault="001711B0">
      <w:pPr>
        <w:ind w:firstLine="0"/>
        <w:rPr>
          <w:rPrChange w:id="4031" w:author="Alexandre Marcondes" w:date="2019-07-09T18:16:00Z">
            <w:rPr/>
          </w:rPrChange>
        </w:rPr>
        <w:pPrChange w:id="4032" w:author="Alexandre Marcondes" w:date="2019-07-03T16:57:00Z">
          <w:pPr/>
        </w:pPrChange>
      </w:pPr>
    </w:p>
    <w:p w:rsidR="00FA721D" w:rsidRPr="004E7DBD" w:rsidRDefault="00D8219C" w:rsidP="0085318F">
      <w:pPr>
        <w:pStyle w:val="Ttulo1"/>
        <w:numPr>
          <w:ilvl w:val="0"/>
          <w:numId w:val="6"/>
        </w:numPr>
        <w:rPr>
          <w:rPrChange w:id="4033" w:author="Alexandre Marcondes" w:date="2019-07-09T18:16:00Z">
            <w:rPr/>
          </w:rPrChange>
        </w:rPr>
      </w:pPr>
      <w:bookmarkStart w:id="4034" w:name="_Toc11256259"/>
      <w:r w:rsidRPr="004E7DBD">
        <w:rPr>
          <w:rPrChange w:id="4035" w:author="Alexandre Marcondes" w:date="2019-07-09T18:16:00Z">
            <w:rPr/>
          </w:rPrChange>
        </w:rPr>
        <w:lastRenderedPageBreak/>
        <w:t>FUNDAMENTACÃ</w:t>
      </w:r>
      <w:r w:rsidR="00C77A8D" w:rsidRPr="004E7DBD">
        <w:rPr>
          <w:rPrChange w:id="4036" w:author="Alexandre Marcondes" w:date="2019-07-09T18:16:00Z">
            <w:rPr/>
          </w:rPrChange>
        </w:rPr>
        <w:t>O</w:t>
      </w:r>
      <w:r w:rsidRPr="004E7DBD">
        <w:rPr>
          <w:rPrChange w:id="4037" w:author="Alexandre Marcondes" w:date="2019-07-09T18:16:00Z">
            <w:rPr/>
          </w:rPrChange>
        </w:rPr>
        <w:t xml:space="preserve"> TEÓRICA</w:t>
      </w:r>
      <w:bookmarkEnd w:id="4034"/>
    </w:p>
    <w:p w:rsidR="001711B0" w:rsidRPr="004E7DBD" w:rsidRDefault="001711B0">
      <w:pPr>
        <w:rPr>
          <w:rPrChange w:id="4038" w:author="Alexandre Marcondes" w:date="2019-07-09T18:16:00Z">
            <w:rPr/>
          </w:rPrChange>
        </w:rPr>
      </w:pPr>
    </w:p>
    <w:p w:rsidR="00440F4D" w:rsidRPr="004E7DBD" w:rsidRDefault="00440F4D" w:rsidP="00440F4D">
      <w:pPr>
        <w:rPr>
          <w:rPrChange w:id="4039" w:author="Alexandre Marcondes" w:date="2019-07-09T18:16:00Z">
            <w:rPr/>
          </w:rPrChange>
        </w:rPr>
      </w:pPr>
      <w:r w:rsidRPr="004E7DBD">
        <w:rPr>
          <w:rPrChange w:id="4040" w:author="Alexandre Marcondes" w:date="2019-07-09T18:16:00Z">
            <w:rPr/>
          </w:rPrChange>
        </w:rPr>
        <w:t xml:space="preserve">Neste capítulo são descritos os conceitos </w:t>
      </w:r>
      <w:del w:id="4041" w:author="Alexandre Marcondes" w:date="2019-07-03T17:00:00Z">
        <w:r w:rsidRPr="004E7DBD" w:rsidDel="004F6B99">
          <w:rPr>
            <w:rPrChange w:id="4042" w:author="Alexandre Marcondes" w:date="2019-07-09T18:16:00Z">
              <w:rPr/>
            </w:rPrChange>
          </w:rPr>
          <w:delText xml:space="preserve">de </w:delText>
        </w:r>
      </w:del>
      <w:r w:rsidRPr="004E7DBD">
        <w:rPr>
          <w:rPrChange w:id="4043" w:author="Alexandre Marcondes" w:date="2019-07-09T18:16:00Z">
            <w:rPr/>
          </w:rPrChange>
        </w:rPr>
        <w:t xml:space="preserve">necessários para a compressão do conteúdo envolvido nas atividades de desenvolvimento do sistema de geração de rotas adaptativas. </w:t>
      </w:r>
    </w:p>
    <w:p w:rsidR="00440F4D" w:rsidRPr="004E7DBD" w:rsidRDefault="00440F4D">
      <w:pPr>
        <w:rPr>
          <w:rPrChange w:id="4044" w:author="Alexandre Marcondes" w:date="2019-07-09T18:16:00Z">
            <w:rPr/>
          </w:rPrChange>
        </w:rPr>
      </w:pPr>
    </w:p>
    <w:p w:rsidR="007B4AC9" w:rsidRPr="004E7DBD" w:rsidRDefault="00440F4D" w:rsidP="0085318F">
      <w:pPr>
        <w:pStyle w:val="Ttulo2"/>
        <w:numPr>
          <w:ilvl w:val="1"/>
          <w:numId w:val="6"/>
        </w:numPr>
        <w:rPr>
          <w:rPrChange w:id="4045" w:author="Alexandre Marcondes" w:date="2019-07-09T18:16:00Z">
            <w:rPr/>
          </w:rPrChange>
        </w:rPr>
      </w:pPr>
      <w:bookmarkStart w:id="4046" w:name="_Toc9088182"/>
      <w:bookmarkStart w:id="4047" w:name="_Toc9088686"/>
      <w:bookmarkStart w:id="4048" w:name="_Toc9088891"/>
      <w:bookmarkStart w:id="4049" w:name="_Toc11256260"/>
      <w:r w:rsidRPr="004E7DBD">
        <w:rPr>
          <w:rPrChange w:id="4050" w:author="Alexandre Marcondes" w:date="2019-07-09T18:16:00Z">
            <w:rPr/>
          </w:rPrChange>
        </w:rPr>
        <w:t>ROS</w:t>
      </w:r>
      <w:r w:rsidR="006465D4" w:rsidRPr="004E7DBD">
        <w:rPr>
          <w:rPrChange w:id="4051" w:author="Alexandre Marcondes" w:date="2019-07-09T18:16:00Z">
            <w:rPr/>
          </w:rPrChange>
        </w:rPr>
        <w:t xml:space="preserve"> e </w:t>
      </w:r>
      <w:proofErr w:type="spellStart"/>
      <w:r w:rsidR="006465D4" w:rsidRPr="004E7DBD">
        <w:rPr>
          <w:rPrChange w:id="4052" w:author="Alexandre Marcondes" w:date="2019-07-09T18:16:00Z">
            <w:rPr/>
          </w:rPrChange>
        </w:rPr>
        <w:t>Gazebo</w:t>
      </w:r>
      <w:bookmarkEnd w:id="4046"/>
      <w:bookmarkEnd w:id="4047"/>
      <w:bookmarkEnd w:id="4048"/>
      <w:bookmarkEnd w:id="4049"/>
      <w:proofErr w:type="spellEnd"/>
    </w:p>
    <w:p w:rsidR="00440F4D" w:rsidRPr="004E7DBD" w:rsidRDefault="00440F4D">
      <w:pPr>
        <w:rPr>
          <w:rPrChange w:id="4053" w:author="Alexandre Marcondes" w:date="2019-07-09T18:16:00Z">
            <w:rPr/>
          </w:rPrChange>
        </w:rPr>
      </w:pPr>
    </w:p>
    <w:p w:rsidR="006C1048" w:rsidRPr="004E7DBD" w:rsidRDefault="00440F4D" w:rsidP="00B9128D">
      <w:pPr>
        <w:rPr>
          <w:rPrChange w:id="4054" w:author="Alexandre Marcondes" w:date="2019-07-09T18:16:00Z">
            <w:rPr/>
          </w:rPrChange>
        </w:rPr>
      </w:pPr>
      <w:r w:rsidRPr="004E7DBD">
        <w:rPr>
          <w:rPrChange w:id="4055" w:author="Alexandre Marcondes" w:date="2019-07-09T18:16:00Z">
            <w:rPr/>
          </w:rPrChange>
        </w:rPr>
        <w:t>O ROS (</w:t>
      </w:r>
      <w:proofErr w:type="spellStart"/>
      <w:r w:rsidRPr="004E7DBD">
        <w:rPr>
          <w:i/>
          <w:rPrChange w:id="4056" w:author="Alexandre Marcondes" w:date="2019-07-09T18:16:00Z">
            <w:rPr>
              <w:i/>
            </w:rPr>
          </w:rPrChange>
        </w:rPr>
        <w:t>Robot</w:t>
      </w:r>
      <w:proofErr w:type="spellEnd"/>
      <w:r w:rsidRPr="004E7DBD">
        <w:rPr>
          <w:i/>
          <w:rPrChange w:id="4057" w:author="Alexandre Marcondes" w:date="2019-07-09T18:16:00Z">
            <w:rPr>
              <w:i/>
            </w:rPr>
          </w:rPrChange>
        </w:rPr>
        <w:t xml:space="preserve"> </w:t>
      </w:r>
      <w:proofErr w:type="spellStart"/>
      <w:r w:rsidRPr="004E7DBD">
        <w:rPr>
          <w:i/>
          <w:rPrChange w:id="4058" w:author="Alexandre Marcondes" w:date="2019-07-09T18:16:00Z">
            <w:rPr>
              <w:i/>
            </w:rPr>
          </w:rPrChange>
        </w:rPr>
        <w:t>Operating</w:t>
      </w:r>
      <w:proofErr w:type="spellEnd"/>
      <w:r w:rsidRPr="004E7DBD">
        <w:rPr>
          <w:i/>
          <w:rPrChange w:id="4059" w:author="Alexandre Marcondes" w:date="2019-07-09T18:16:00Z">
            <w:rPr>
              <w:i/>
            </w:rPr>
          </w:rPrChange>
        </w:rPr>
        <w:t xml:space="preserve"> System</w:t>
      </w:r>
      <w:r w:rsidRPr="004E7DBD">
        <w:rPr>
          <w:rPrChange w:id="4060" w:author="Alexandre Marcondes" w:date="2019-07-09T18:16:00Z">
            <w:rPr/>
          </w:rPrChange>
        </w:rPr>
        <w:t xml:space="preserve">) é um sistema operacional para </w:t>
      </w:r>
      <w:r w:rsidR="006C1048" w:rsidRPr="004E7DBD">
        <w:rPr>
          <w:rPrChange w:id="4061" w:author="Alexandre Marcondes" w:date="2019-07-09T18:16:00Z">
            <w:rPr/>
          </w:rPrChange>
        </w:rPr>
        <w:t>aplicações</w:t>
      </w:r>
      <w:r w:rsidRPr="004E7DBD">
        <w:rPr>
          <w:rPrChange w:id="4062" w:author="Alexandre Marcondes" w:date="2019-07-09T18:16:00Z">
            <w:rPr/>
          </w:rPrChange>
        </w:rPr>
        <w:t xml:space="preserve"> </w:t>
      </w:r>
      <w:r w:rsidR="00D8219C" w:rsidRPr="004E7DBD">
        <w:rPr>
          <w:rPrChange w:id="4063" w:author="Alexandre Marcondes" w:date="2019-07-09T18:16:00Z">
            <w:rPr/>
          </w:rPrChange>
        </w:rPr>
        <w:t xml:space="preserve">em </w:t>
      </w:r>
      <w:r w:rsidRPr="004E7DBD">
        <w:rPr>
          <w:rPrChange w:id="4064" w:author="Alexandre Marcondes" w:date="2019-07-09T18:16:00Z">
            <w:rPr/>
          </w:rPrChange>
        </w:rPr>
        <w:t>robótica</w:t>
      </w:r>
      <w:r w:rsidR="006C1048" w:rsidRPr="004E7DBD">
        <w:rPr>
          <w:rPrChange w:id="4065" w:author="Alexandre Marcondes" w:date="2019-07-09T18:16:00Z">
            <w:rPr/>
          </w:rPrChange>
        </w:rPr>
        <w:t>, que reúne ferramentas,</w:t>
      </w:r>
      <w:r w:rsidR="00D8219C" w:rsidRPr="004E7DBD">
        <w:rPr>
          <w:rPrChange w:id="4066" w:author="Alexandre Marcondes" w:date="2019-07-09T18:16:00Z">
            <w:rPr/>
          </w:rPrChange>
        </w:rPr>
        <w:t xml:space="preserve"> bibliotecas e convenções que tê</w:t>
      </w:r>
      <w:r w:rsidR="006C1048" w:rsidRPr="004E7DBD">
        <w:rPr>
          <w:rPrChange w:id="4067" w:author="Alexandre Marcondes" w:date="2019-07-09T18:16:00Z">
            <w:rPr/>
          </w:rPrChange>
        </w:rPr>
        <w:t>m por objetivo dar suporte ao desenvolvimento de aplicações de alta complexidade e robustez. O propósito do seu desenvolvimento é baseado no desenvolvimento colaborativo entre laboratórios ou desenvolvedores entusiastas</w:t>
      </w:r>
      <w:r w:rsidR="00B9128D" w:rsidRPr="004E7DBD">
        <w:rPr>
          <w:rPrChange w:id="4068" w:author="Alexandre Marcondes" w:date="2019-07-09T18:16:00Z">
            <w:rPr/>
          </w:rPrChange>
        </w:rPr>
        <w:t xml:space="preserve">, no qual a </w:t>
      </w:r>
      <w:r w:rsidR="00B9128D" w:rsidRPr="004E7DBD">
        <w:rPr>
          <w:i/>
          <w:rPrChange w:id="4069" w:author="Alexandre Marcondes" w:date="2019-07-09T18:16:00Z">
            <w:rPr>
              <w:i/>
            </w:rPr>
          </w:rPrChange>
        </w:rPr>
        <w:t>expertise</w:t>
      </w:r>
      <w:r w:rsidR="00B9128D" w:rsidRPr="004E7DBD">
        <w:rPr>
          <w:rPrChange w:id="4070" w:author="Alexandre Marcondes" w:date="2019-07-09T18:16:00Z">
            <w:rPr/>
          </w:rPrChange>
        </w:rPr>
        <w:t xml:space="preserve"> dos colaboradores</w:t>
      </w:r>
      <w:r w:rsidR="006C1048" w:rsidRPr="004E7DBD">
        <w:rPr>
          <w:rPrChange w:id="4071" w:author="Alexandre Marcondes" w:date="2019-07-09T18:16:00Z">
            <w:rPr/>
          </w:rPrChange>
        </w:rPr>
        <w:t xml:space="preserve"> </w:t>
      </w:r>
      <w:r w:rsidR="00B9128D" w:rsidRPr="004E7DBD">
        <w:rPr>
          <w:rPrChange w:id="4072" w:author="Alexandre Marcondes" w:date="2019-07-09T18:16:00Z">
            <w:rPr/>
          </w:rPrChange>
        </w:rPr>
        <w:t xml:space="preserve">é </w:t>
      </w:r>
      <w:r w:rsidR="006C1048" w:rsidRPr="004E7DBD">
        <w:rPr>
          <w:rPrChange w:id="4073" w:author="Alexandre Marcondes" w:date="2019-07-09T18:16:00Z">
            <w:rPr/>
          </w:rPrChange>
        </w:rPr>
        <w:t>dissemi</w:t>
      </w:r>
      <w:r w:rsidR="00B9128D" w:rsidRPr="004E7DBD">
        <w:rPr>
          <w:rPrChange w:id="4074" w:author="Alexandre Marcondes" w:date="2019-07-09T18:16:00Z">
            <w:rPr/>
          </w:rPrChange>
        </w:rPr>
        <w:t>nada</w:t>
      </w:r>
      <w:r w:rsidR="006C1048" w:rsidRPr="004E7DBD">
        <w:rPr>
          <w:rPrChange w:id="4075" w:author="Alexandre Marcondes" w:date="2019-07-09T18:16:00Z">
            <w:rPr/>
          </w:rPrChange>
        </w:rPr>
        <w:t xml:space="preserve"> em uma aplicação de nível mundial e de alta confiança</w:t>
      </w:r>
      <w:sdt>
        <w:sdtPr>
          <w:rPr>
            <w:rPrChange w:id="4076" w:author="Alexandre Marcondes" w:date="2019-07-09T18:16:00Z">
              <w:rPr/>
            </w:rPrChange>
          </w:rPr>
          <w:id w:val="2017416689"/>
          <w:citation/>
        </w:sdtPr>
        <w:sdtContent>
          <w:r w:rsidR="009B690E" w:rsidRPr="004E7DBD">
            <w:rPr>
              <w:rPrChange w:id="4077" w:author="Alexandre Marcondes" w:date="2019-07-09T18:16:00Z">
                <w:rPr/>
              </w:rPrChange>
            </w:rPr>
            <w:fldChar w:fldCharType="begin"/>
          </w:r>
          <w:r w:rsidR="009B690E" w:rsidRPr="004E7DBD">
            <w:rPr>
              <w:rPrChange w:id="4078" w:author="Alexandre Marcondes" w:date="2019-07-09T18:16:00Z">
                <w:rPr/>
              </w:rPrChange>
            </w:rPr>
            <w:instrText xml:space="preserve"> CITATION Ros19 \l 1046 </w:instrText>
          </w:r>
          <w:r w:rsidR="009B690E" w:rsidRPr="004E7DBD">
            <w:rPr>
              <w:rPrChange w:id="4079" w:author="Alexandre Marcondes" w:date="2019-07-09T18:16:00Z">
                <w:rPr/>
              </w:rPrChange>
            </w:rPr>
            <w:fldChar w:fldCharType="separate"/>
          </w:r>
          <w:r w:rsidR="00FF594D" w:rsidRPr="004E7DBD">
            <w:rPr>
              <w:noProof/>
              <w:rPrChange w:id="4080" w:author="Alexandre Marcondes" w:date="2019-07-09T18:16:00Z">
                <w:rPr>
                  <w:noProof/>
                </w:rPr>
              </w:rPrChange>
            </w:rPr>
            <w:t xml:space="preserve"> (13)</w:t>
          </w:r>
          <w:r w:rsidR="009B690E" w:rsidRPr="004E7DBD">
            <w:rPr>
              <w:rPrChange w:id="4081" w:author="Alexandre Marcondes" w:date="2019-07-09T18:16:00Z">
                <w:rPr/>
              </w:rPrChange>
            </w:rPr>
            <w:fldChar w:fldCharType="end"/>
          </w:r>
        </w:sdtContent>
      </w:sdt>
      <w:r w:rsidR="006C1048" w:rsidRPr="004E7DBD">
        <w:rPr>
          <w:rPrChange w:id="4082" w:author="Alexandre Marcondes" w:date="2019-07-09T18:16:00Z">
            <w:rPr/>
          </w:rPrChange>
        </w:rPr>
        <w:t>.</w:t>
      </w:r>
    </w:p>
    <w:p w:rsidR="006465D4" w:rsidRPr="004E7DBD" w:rsidRDefault="007013F3" w:rsidP="00B9128D">
      <w:pPr>
        <w:rPr>
          <w:rPrChange w:id="4083" w:author="Alexandre Marcondes" w:date="2019-07-09T18:16:00Z">
            <w:rPr/>
          </w:rPrChange>
        </w:rPr>
      </w:pPr>
      <w:proofErr w:type="spellStart"/>
      <w:r w:rsidRPr="004E7DBD">
        <w:rPr>
          <w:rPrChange w:id="4084" w:author="Alexandre Marcondes" w:date="2019-07-09T18:16:00Z">
            <w:rPr/>
          </w:rPrChange>
        </w:rPr>
        <w:t>Gazebo</w:t>
      </w:r>
      <w:proofErr w:type="spellEnd"/>
      <w:r w:rsidRPr="004E7DBD">
        <w:rPr>
          <w:rPrChange w:id="4085" w:author="Alexandre Marcondes" w:date="2019-07-09T18:16:00Z">
            <w:rPr/>
          </w:rPrChange>
        </w:rPr>
        <w:t xml:space="preserve"> é o software de simulação que acompanha o ROS, servindo como suporte a criação de um ambiente de teste, com simulação de física, sensores e robôs.</w:t>
      </w:r>
    </w:p>
    <w:p w:rsidR="00B9128D" w:rsidRPr="004E7DBD" w:rsidRDefault="00B9128D">
      <w:pPr>
        <w:rPr>
          <w:rPrChange w:id="4086" w:author="Alexandre Marcondes" w:date="2019-07-09T18:16:00Z">
            <w:rPr/>
          </w:rPrChange>
        </w:rPr>
      </w:pPr>
      <w:r w:rsidRPr="004E7DBD">
        <w:rPr>
          <w:rPrChange w:id="4087" w:author="Alexandre Marcondes" w:date="2019-07-09T18:16:00Z">
            <w:rPr/>
          </w:rPrChange>
        </w:rPr>
        <w:t xml:space="preserve">A seguir são descritos os conceitos básicos de funcionalidades do ROS </w:t>
      </w:r>
      <w:r w:rsidR="007013F3" w:rsidRPr="004E7DBD">
        <w:rPr>
          <w:rPrChange w:id="4088" w:author="Alexandre Marcondes" w:date="2019-07-09T18:16:00Z">
            <w:rPr/>
          </w:rPrChange>
        </w:rPr>
        <w:t xml:space="preserve">e do </w:t>
      </w:r>
      <w:proofErr w:type="spellStart"/>
      <w:r w:rsidR="007013F3" w:rsidRPr="004E7DBD">
        <w:rPr>
          <w:rPrChange w:id="4089" w:author="Alexandre Marcondes" w:date="2019-07-09T18:16:00Z">
            <w:rPr/>
          </w:rPrChange>
        </w:rPr>
        <w:t>Gazebo</w:t>
      </w:r>
      <w:proofErr w:type="spellEnd"/>
      <w:r w:rsidR="007013F3" w:rsidRPr="004E7DBD">
        <w:rPr>
          <w:rPrChange w:id="4090" w:author="Alexandre Marcondes" w:date="2019-07-09T18:16:00Z">
            <w:rPr/>
          </w:rPrChange>
        </w:rPr>
        <w:t xml:space="preserve"> </w:t>
      </w:r>
      <w:r w:rsidRPr="004E7DBD">
        <w:rPr>
          <w:rPrChange w:id="4091" w:author="Alexandre Marcondes" w:date="2019-07-09T18:16:00Z">
            <w:rPr/>
          </w:rPrChange>
        </w:rPr>
        <w:t>utilizados ao longo do desenvolvimento do trabalho.</w:t>
      </w:r>
    </w:p>
    <w:p w:rsidR="00CA504D" w:rsidRPr="004E7DBD" w:rsidRDefault="00CA504D">
      <w:pPr>
        <w:rPr>
          <w:rPrChange w:id="4092" w:author="Alexandre Marcondes" w:date="2019-07-09T18:16:00Z">
            <w:rPr/>
          </w:rPrChange>
        </w:rPr>
      </w:pPr>
    </w:p>
    <w:p w:rsidR="00CA504D" w:rsidRPr="004E7DBD" w:rsidRDefault="00CA504D" w:rsidP="0085318F">
      <w:pPr>
        <w:pStyle w:val="Ttulo3"/>
        <w:numPr>
          <w:ilvl w:val="2"/>
          <w:numId w:val="6"/>
        </w:numPr>
        <w:rPr>
          <w:rPrChange w:id="4093" w:author="Alexandre Marcondes" w:date="2019-07-09T18:16:00Z">
            <w:rPr/>
          </w:rPrChange>
        </w:rPr>
      </w:pPr>
      <w:bookmarkStart w:id="4094" w:name="_Toc9088183"/>
      <w:bookmarkStart w:id="4095" w:name="_Toc9088687"/>
      <w:bookmarkStart w:id="4096" w:name="_Toc9088892"/>
      <w:bookmarkStart w:id="4097" w:name="_Toc11256261"/>
      <w:r w:rsidRPr="004E7DBD">
        <w:rPr>
          <w:rPrChange w:id="4098" w:author="Alexandre Marcondes" w:date="2019-07-09T18:16:00Z">
            <w:rPr/>
          </w:rPrChange>
        </w:rPr>
        <w:t>Nodos</w:t>
      </w:r>
      <w:bookmarkEnd w:id="4094"/>
      <w:bookmarkEnd w:id="4095"/>
      <w:bookmarkEnd w:id="4096"/>
      <w:bookmarkEnd w:id="4097"/>
    </w:p>
    <w:p w:rsidR="00CA504D" w:rsidRPr="004E7DBD" w:rsidRDefault="00CA504D" w:rsidP="00CA504D">
      <w:pPr>
        <w:rPr>
          <w:rPrChange w:id="4099" w:author="Alexandre Marcondes" w:date="2019-07-09T18:16:00Z">
            <w:rPr/>
          </w:rPrChange>
        </w:rPr>
      </w:pPr>
    </w:p>
    <w:p w:rsidR="00CA504D" w:rsidRPr="004E7DBD" w:rsidRDefault="00CA504D" w:rsidP="00CA504D">
      <w:pPr>
        <w:rPr>
          <w:rPrChange w:id="4100" w:author="Alexandre Marcondes" w:date="2019-07-09T18:16:00Z">
            <w:rPr/>
          </w:rPrChange>
        </w:rPr>
      </w:pPr>
      <w:r w:rsidRPr="004E7DBD">
        <w:rPr>
          <w:rPrChange w:id="4101" w:author="Alexandre Marcondes" w:date="2019-07-09T18:16:00Z">
            <w:rPr/>
          </w:rPrChange>
        </w:rPr>
        <w:t>Nodo</w:t>
      </w:r>
      <w:r w:rsidR="00FC4703" w:rsidRPr="004E7DBD">
        <w:rPr>
          <w:rPrChange w:id="4102" w:author="Alexandre Marcondes" w:date="2019-07-09T18:16:00Z">
            <w:rPr/>
          </w:rPrChange>
        </w:rPr>
        <w:t>s</w:t>
      </w:r>
      <w:r w:rsidRPr="004E7DBD">
        <w:rPr>
          <w:rPrChange w:id="4103" w:author="Alexandre Marcondes" w:date="2019-07-09T18:16:00Z">
            <w:rPr/>
          </w:rPrChange>
        </w:rPr>
        <w:t xml:space="preserve"> são programas que realizam operações modulares. Em aplicações ROS, onde a modularidade é característica, é </w:t>
      </w:r>
      <w:r w:rsidR="00D8219C" w:rsidRPr="004E7DBD">
        <w:rPr>
          <w:rPrChange w:id="4104" w:author="Alexandre Marcondes" w:date="2019-07-09T18:16:00Z">
            <w:rPr/>
          </w:rPrChange>
        </w:rPr>
        <w:t xml:space="preserve">comum </w:t>
      </w:r>
      <w:r w:rsidRPr="004E7DBD">
        <w:rPr>
          <w:rPrChange w:id="4105" w:author="Alexandre Marcondes" w:date="2019-07-09T18:16:00Z">
            <w:rPr/>
          </w:rPrChange>
        </w:rPr>
        <w:t xml:space="preserve">encontrar muitos nodos trabalhando em conjunto compreendendo a solução final. Cada nodo opera funções que dependem de informações e dados provindos de diferentes programas, para isso comunicam entre si através de serviços, tópicos ou </w:t>
      </w:r>
      <w:proofErr w:type="spellStart"/>
      <w:r w:rsidRPr="004E7DBD">
        <w:rPr>
          <w:i/>
          <w:rPrChange w:id="4106" w:author="Alexandre Marcondes" w:date="2019-07-09T18:16:00Z">
            <w:rPr>
              <w:i/>
            </w:rPr>
          </w:rPrChange>
        </w:rPr>
        <w:t>actionlibs</w:t>
      </w:r>
      <w:proofErr w:type="spellEnd"/>
      <w:r w:rsidRPr="004E7DBD">
        <w:rPr>
          <w:rPrChange w:id="4107" w:author="Alexandre Marcondes" w:date="2019-07-09T18:16:00Z">
            <w:rPr/>
          </w:rPrChange>
        </w:rPr>
        <w:t>. Por exemplo</w:t>
      </w:r>
      <w:r w:rsidR="00D8219C" w:rsidRPr="004E7DBD">
        <w:rPr>
          <w:rPrChange w:id="4108" w:author="Alexandre Marcondes" w:date="2019-07-09T18:16:00Z">
            <w:rPr/>
          </w:rPrChange>
        </w:rPr>
        <w:t>,</w:t>
      </w:r>
      <w:r w:rsidRPr="004E7DBD">
        <w:rPr>
          <w:rPrChange w:id="4109" w:author="Alexandre Marcondes" w:date="2019-07-09T18:16:00Z">
            <w:rPr/>
          </w:rPrChange>
        </w:rP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rPr>
            <w:rPrChange w:id="4110" w:author="Alexandre Marcondes" w:date="2019-07-09T18:16:00Z">
              <w:rPr/>
            </w:rPrChange>
          </w:rPr>
          <w:id w:val="1744144690"/>
          <w:citation/>
        </w:sdtPr>
        <w:sdtContent>
          <w:r w:rsidRPr="004E7DBD">
            <w:rPr>
              <w:rPrChange w:id="4111" w:author="Alexandre Marcondes" w:date="2019-07-09T18:16:00Z">
                <w:rPr/>
              </w:rPrChange>
            </w:rPr>
            <w:fldChar w:fldCharType="begin"/>
          </w:r>
          <w:r w:rsidRPr="004E7DBD">
            <w:rPr>
              <w:rPrChange w:id="4112" w:author="Alexandre Marcondes" w:date="2019-07-09T18:16:00Z">
                <w:rPr/>
              </w:rPrChange>
            </w:rPr>
            <w:instrText xml:space="preserve"> CITATION Ros18 \l 1046 </w:instrText>
          </w:r>
          <w:r w:rsidRPr="004E7DBD">
            <w:rPr>
              <w:rPrChange w:id="4113" w:author="Alexandre Marcondes" w:date="2019-07-09T18:16:00Z">
                <w:rPr/>
              </w:rPrChange>
            </w:rPr>
            <w:fldChar w:fldCharType="separate"/>
          </w:r>
          <w:r w:rsidR="00FF594D" w:rsidRPr="004E7DBD">
            <w:rPr>
              <w:noProof/>
              <w:rPrChange w:id="4114" w:author="Alexandre Marcondes" w:date="2019-07-09T18:16:00Z">
                <w:rPr>
                  <w:noProof/>
                </w:rPr>
              </w:rPrChange>
            </w:rPr>
            <w:t xml:space="preserve"> (14)</w:t>
          </w:r>
          <w:r w:rsidRPr="004E7DBD">
            <w:rPr>
              <w:rPrChange w:id="4115" w:author="Alexandre Marcondes" w:date="2019-07-09T18:16:00Z">
                <w:rPr/>
              </w:rPrChange>
            </w:rPr>
            <w:fldChar w:fldCharType="end"/>
          </w:r>
        </w:sdtContent>
      </w:sdt>
      <w:r w:rsidRPr="004E7DBD">
        <w:rPr>
          <w:rPrChange w:id="4116" w:author="Alexandre Marcondes" w:date="2019-07-09T18:16:00Z">
            <w:rPr/>
          </w:rPrChange>
        </w:rPr>
        <w:t>.</w:t>
      </w:r>
    </w:p>
    <w:p w:rsidR="00CA504D" w:rsidRPr="004E7DBD" w:rsidDel="0090299C" w:rsidRDefault="00CA504D">
      <w:pPr>
        <w:rPr>
          <w:del w:id="4117" w:author="Alexandre Marcondes" w:date="2019-07-04T17:50:00Z"/>
          <w:rPrChange w:id="4118" w:author="Alexandre Marcondes" w:date="2019-07-09T18:16:00Z">
            <w:rPr>
              <w:del w:id="4119" w:author="Alexandre Marcondes" w:date="2019-07-04T17:50:00Z"/>
            </w:rPr>
          </w:rPrChange>
        </w:rPr>
        <w:pPrChange w:id="4120" w:author="Alexandre Marcondes" w:date="2019-07-04T17:50:00Z">
          <w:pPr>
            <w:pStyle w:val="Ttulo3"/>
          </w:pPr>
        </w:pPrChange>
      </w:pPr>
      <w:r w:rsidRPr="004E7DBD">
        <w:rPr>
          <w:rPrChange w:id="4121" w:author="Alexandre Marcondes" w:date="2019-07-09T18:16:00Z">
            <w:rPr/>
          </w:rPrChange>
        </w:rPr>
        <w:t>Até o presente momento nodos podem ser escritos em Java, C++ e Python</w:t>
      </w:r>
      <w:r w:rsidR="009D49A7" w:rsidRPr="004E7DBD">
        <w:rPr>
          <w:rPrChange w:id="4122" w:author="Alexandre Marcondes" w:date="2019-07-09T18:16:00Z">
            <w:rPr/>
          </w:rPrChange>
        </w:rPr>
        <w:t xml:space="preserve">. </w:t>
      </w:r>
      <w:r w:rsidRPr="004E7DBD">
        <w:rPr>
          <w:rPrChange w:id="4123" w:author="Alexandre Marcondes" w:date="2019-07-09T18:16:00Z">
            <w:rPr/>
          </w:rPrChange>
        </w:rPr>
        <w:t xml:space="preserve">Com esta funcionalidade fabricantes de sensores, ou desenvolvedores de algoritmos podem integrar a funcionalidade de seus desenvolvimentos utilizando as </w:t>
      </w:r>
      <w:proofErr w:type="spellStart"/>
      <w:r w:rsidRPr="004E7DBD">
        <w:rPr>
          <w:rPrChange w:id="4124" w:author="Alexandre Marcondes" w:date="2019-07-09T18:16:00Z">
            <w:rPr/>
          </w:rPrChange>
        </w:rPr>
        <w:t>API´s</w:t>
      </w:r>
      <w:proofErr w:type="spellEnd"/>
      <w:r w:rsidRPr="004E7DBD">
        <w:rPr>
          <w:rPrChange w:id="4125" w:author="Alexandre Marcondes" w:date="2019-07-09T18:16:00Z">
            <w:rPr/>
          </w:rPrChange>
        </w:rPr>
        <w:t xml:space="preserve"> </w:t>
      </w:r>
      <w:r w:rsidRPr="004E7DBD">
        <w:rPr>
          <w:rPrChange w:id="4126" w:author="Alexandre Marcondes" w:date="2019-07-09T18:16:00Z">
            <w:rPr/>
          </w:rPrChange>
        </w:rPr>
        <w:lastRenderedPageBreak/>
        <w:t>(</w:t>
      </w:r>
      <w:proofErr w:type="spellStart"/>
      <w:r w:rsidRPr="004E7DBD">
        <w:rPr>
          <w:i/>
          <w:rPrChange w:id="4127" w:author="Alexandre Marcondes" w:date="2019-07-09T18:16:00Z">
            <w:rPr>
              <w:i/>
            </w:rPr>
          </w:rPrChange>
        </w:rPr>
        <w:t>Application</w:t>
      </w:r>
      <w:proofErr w:type="spellEnd"/>
      <w:r w:rsidRPr="004E7DBD">
        <w:rPr>
          <w:i/>
          <w:rPrChange w:id="4128" w:author="Alexandre Marcondes" w:date="2019-07-09T18:16:00Z">
            <w:rPr>
              <w:i/>
            </w:rPr>
          </w:rPrChange>
        </w:rPr>
        <w:t xml:space="preserve"> </w:t>
      </w:r>
      <w:proofErr w:type="spellStart"/>
      <w:r w:rsidRPr="004E7DBD">
        <w:rPr>
          <w:i/>
          <w:rPrChange w:id="4129" w:author="Alexandre Marcondes" w:date="2019-07-09T18:16:00Z">
            <w:rPr>
              <w:i/>
            </w:rPr>
          </w:rPrChange>
        </w:rPr>
        <w:t>Programming</w:t>
      </w:r>
      <w:proofErr w:type="spellEnd"/>
      <w:r w:rsidRPr="004E7DBD">
        <w:rPr>
          <w:i/>
          <w:rPrChange w:id="4130" w:author="Alexandre Marcondes" w:date="2019-07-09T18:16:00Z">
            <w:rPr>
              <w:i/>
            </w:rPr>
          </w:rPrChange>
        </w:rPr>
        <w:t xml:space="preserve"> Interface</w:t>
      </w:r>
      <w:r w:rsidRPr="004E7DBD">
        <w:rPr>
          <w:rPrChange w:id="4131" w:author="Alexandre Marcondes" w:date="2019-07-09T18:16:00Z">
            <w:rPr/>
          </w:rPrChange>
        </w:rPr>
        <w:t xml:space="preserve">) fornecidas nas linguagens acima mencionadas. Neste trabalho utilizou-se uma solução composta por programas em Python e Java. Para ser distribuído um nodo precisa pertencer a um </w:t>
      </w:r>
      <w:proofErr w:type="gramStart"/>
      <w:r w:rsidRPr="004E7DBD">
        <w:rPr>
          <w:rPrChange w:id="4132" w:author="Alexandre Marcondes" w:date="2019-07-09T18:16:00Z">
            <w:rPr/>
          </w:rPrChange>
        </w:rPr>
        <w:t>pacote.</w:t>
      </w:r>
      <w:proofErr w:type="gramEnd"/>
    </w:p>
    <w:p w:rsidR="0090299C" w:rsidRPr="004E7DBD" w:rsidRDefault="0090299C" w:rsidP="00CA504D">
      <w:pPr>
        <w:rPr>
          <w:ins w:id="4133" w:author="Alexandre Marcondes" w:date="2019-07-04T17:50:00Z"/>
          <w:rPrChange w:id="4134" w:author="Alexandre Marcondes" w:date="2019-07-09T18:16:00Z">
            <w:rPr>
              <w:ins w:id="4135" w:author="Alexandre Marcondes" w:date="2019-07-04T17:50:00Z"/>
            </w:rPr>
          </w:rPrChange>
        </w:rPr>
      </w:pPr>
    </w:p>
    <w:p w:rsidR="00CA504D" w:rsidRPr="004E7DBD" w:rsidDel="0090299C" w:rsidRDefault="00CA504D">
      <w:pPr>
        <w:ind w:firstLine="0"/>
        <w:rPr>
          <w:del w:id="4136" w:author="Alexandre Marcondes" w:date="2019-07-04T17:50:00Z"/>
          <w:rPrChange w:id="4137" w:author="Alexandre Marcondes" w:date="2019-07-09T18:16:00Z">
            <w:rPr>
              <w:del w:id="4138" w:author="Alexandre Marcondes" w:date="2019-07-04T17:50:00Z"/>
            </w:rPr>
          </w:rPrChange>
        </w:rPr>
        <w:pPrChange w:id="4139" w:author="Alexandre Marcondes" w:date="2019-07-04T17:50:00Z">
          <w:pPr>
            <w:pStyle w:val="Ttulo3"/>
            <w:numPr>
              <w:ilvl w:val="2"/>
              <w:numId w:val="6"/>
            </w:numPr>
            <w:tabs>
              <w:tab w:val="clear" w:pos="0"/>
            </w:tabs>
            <w:ind w:left="720" w:hanging="720"/>
          </w:pPr>
        </w:pPrChange>
      </w:pPr>
    </w:p>
    <w:p w:rsidR="00CA504D" w:rsidRPr="004E7DBD" w:rsidDel="0090299C" w:rsidRDefault="00CA504D">
      <w:pPr>
        <w:pStyle w:val="Ttulo3"/>
        <w:numPr>
          <w:ilvl w:val="2"/>
          <w:numId w:val="6"/>
        </w:numPr>
        <w:rPr>
          <w:moveFrom w:id="4140" w:author="Alexandre Marcondes" w:date="2019-07-04T17:50:00Z"/>
          <w:rPrChange w:id="4141" w:author="Alexandre Marcondes" w:date="2019-07-09T18:16:00Z">
            <w:rPr>
              <w:moveFrom w:id="4142" w:author="Alexandre Marcondes" w:date="2019-07-04T17:50:00Z"/>
            </w:rPr>
          </w:rPrChange>
        </w:rPr>
        <w:pPrChange w:id="4143" w:author="Alexandre Marcondes" w:date="2019-07-04T17:50:00Z">
          <w:pPr>
            <w:pStyle w:val="Ttulo3"/>
          </w:pPr>
        </w:pPrChange>
      </w:pPr>
      <w:bookmarkStart w:id="4144" w:name="_Toc9088184"/>
      <w:bookmarkStart w:id="4145" w:name="_Toc9088688"/>
      <w:bookmarkStart w:id="4146" w:name="_Toc9088893"/>
      <w:bookmarkStart w:id="4147" w:name="_Toc11256262"/>
      <w:moveFromRangeStart w:id="4148" w:author="Alexandre Marcondes" w:date="2019-07-04T17:50:00Z" w:name="move13155052"/>
      <w:moveFrom w:id="4149" w:author="Alexandre Marcondes" w:date="2019-07-04T17:50:00Z">
        <w:r w:rsidRPr="004E7DBD" w:rsidDel="0090299C">
          <w:rPr>
            <w:rPrChange w:id="4150" w:author="Alexandre Marcondes" w:date="2019-07-09T18:16:00Z">
              <w:rPr/>
            </w:rPrChange>
          </w:rPr>
          <w:t>Pacotes</w:t>
        </w:r>
        <w:bookmarkEnd w:id="4144"/>
        <w:bookmarkEnd w:id="4145"/>
        <w:bookmarkEnd w:id="4146"/>
        <w:bookmarkEnd w:id="4147"/>
      </w:moveFrom>
    </w:p>
    <w:moveFromRangeEnd w:id="4148"/>
    <w:p w:rsidR="0090299C" w:rsidRPr="004E7DBD" w:rsidRDefault="0090299C">
      <w:pPr>
        <w:ind w:firstLine="0"/>
        <w:rPr>
          <w:ins w:id="4151" w:author="Alexandre Marcondes" w:date="2019-07-04T17:50:00Z"/>
          <w:rPrChange w:id="4152" w:author="Alexandre Marcondes" w:date="2019-07-09T18:16:00Z">
            <w:rPr>
              <w:ins w:id="4153" w:author="Alexandre Marcondes" w:date="2019-07-04T17:50:00Z"/>
            </w:rPr>
          </w:rPrChange>
        </w:rPr>
        <w:pPrChange w:id="4154" w:author="Alexandre Marcondes" w:date="2019-07-04T17:50:00Z">
          <w:pPr>
            <w:pStyle w:val="Ttulo3"/>
            <w:numPr>
              <w:ilvl w:val="2"/>
              <w:numId w:val="6"/>
            </w:numPr>
            <w:tabs>
              <w:tab w:val="clear" w:pos="0"/>
            </w:tabs>
            <w:ind w:left="720" w:hanging="720"/>
          </w:pPr>
        </w:pPrChange>
      </w:pPr>
    </w:p>
    <w:p w:rsidR="00CA504D" w:rsidRPr="004E7DBD" w:rsidRDefault="0090299C">
      <w:pPr>
        <w:pStyle w:val="Ttulo3"/>
        <w:numPr>
          <w:ilvl w:val="2"/>
          <w:numId w:val="6"/>
        </w:numPr>
        <w:rPr>
          <w:rPrChange w:id="4155" w:author="Alexandre Marcondes" w:date="2019-07-09T18:16:00Z">
            <w:rPr/>
          </w:rPrChange>
        </w:rPr>
        <w:pPrChange w:id="4156" w:author="Alexandre Marcondes" w:date="2019-07-04T17:50:00Z">
          <w:pPr>
            <w:pStyle w:val="Ttulo3"/>
          </w:pPr>
        </w:pPrChange>
      </w:pPr>
      <w:moveToRangeStart w:id="4157" w:author="Alexandre Marcondes" w:date="2019-07-04T17:50:00Z" w:name="move13155052"/>
      <w:moveTo w:id="4158" w:author="Alexandre Marcondes" w:date="2019-07-04T17:50:00Z">
        <w:r w:rsidRPr="004E7DBD">
          <w:rPr>
            <w:rPrChange w:id="4159" w:author="Alexandre Marcondes" w:date="2019-07-09T18:16:00Z">
              <w:rPr/>
            </w:rPrChange>
          </w:rPr>
          <w:t>Pacotes</w:t>
        </w:r>
      </w:moveTo>
      <w:moveToRangeEnd w:id="4157"/>
    </w:p>
    <w:p w:rsidR="00CA504D" w:rsidRPr="004E7DBD" w:rsidRDefault="00CA504D" w:rsidP="00CA504D">
      <w:pPr>
        <w:rPr>
          <w:rPrChange w:id="4160" w:author="Alexandre Marcondes" w:date="2019-07-09T18:16:00Z">
            <w:rPr/>
          </w:rPrChange>
        </w:rPr>
      </w:pPr>
      <w:r w:rsidRPr="004E7DBD">
        <w:rPr>
          <w:rPrChange w:id="4161" w:author="Alexandre Marcondes" w:date="2019-07-09T18:16:00Z">
            <w:rPr/>
          </w:rPrChange>
        </w:rPr>
        <w:t xml:space="preserve">Um pacote é um conjunto de nodos, bibliotecas, </w:t>
      </w:r>
      <w:r w:rsidRPr="004E7DBD">
        <w:rPr>
          <w:i/>
          <w:rPrChange w:id="4162" w:author="Alexandre Marcondes" w:date="2019-07-09T18:16:00Z">
            <w:rPr>
              <w:i/>
            </w:rPr>
          </w:rPrChange>
        </w:rPr>
        <w:t>softwares</w:t>
      </w:r>
      <w:r w:rsidRPr="004E7DBD">
        <w:rPr>
          <w:rPrChange w:id="4163" w:author="Alexandre Marcondes" w:date="2019-07-09T18:16:00Z">
            <w:rPr/>
          </w:rPrChange>
        </w:rP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rPr>
            <w:rPrChange w:id="4164" w:author="Alexandre Marcondes" w:date="2019-07-09T18:16:00Z">
              <w:rPr/>
            </w:rPrChange>
          </w:rPr>
          <w:id w:val="-1780864032"/>
          <w:citation/>
        </w:sdtPr>
        <w:sdtContent>
          <w:r w:rsidRPr="004E7DBD">
            <w:rPr>
              <w:rPrChange w:id="4165" w:author="Alexandre Marcondes" w:date="2019-07-09T18:16:00Z">
                <w:rPr/>
              </w:rPrChange>
            </w:rPr>
            <w:fldChar w:fldCharType="begin"/>
          </w:r>
          <w:r w:rsidRPr="004E7DBD">
            <w:rPr>
              <w:rPrChange w:id="4166" w:author="Alexandre Marcondes" w:date="2019-07-09T18:16:00Z">
                <w:rPr/>
              </w:rPrChange>
            </w:rPr>
            <w:instrText xml:space="preserve"> CITATION ROS19 \l 1046 </w:instrText>
          </w:r>
          <w:r w:rsidRPr="004E7DBD">
            <w:rPr>
              <w:rPrChange w:id="4167" w:author="Alexandre Marcondes" w:date="2019-07-09T18:16:00Z">
                <w:rPr/>
              </w:rPrChange>
            </w:rPr>
            <w:fldChar w:fldCharType="separate"/>
          </w:r>
          <w:r w:rsidR="00FF594D" w:rsidRPr="004E7DBD">
            <w:rPr>
              <w:noProof/>
              <w:rPrChange w:id="4168" w:author="Alexandre Marcondes" w:date="2019-07-09T18:16:00Z">
                <w:rPr>
                  <w:noProof/>
                </w:rPr>
              </w:rPrChange>
            </w:rPr>
            <w:t xml:space="preserve"> (15)</w:t>
          </w:r>
          <w:r w:rsidRPr="004E7DBD">
            <w:rPr>
              <w:rPrChange w:id="4169" w:author="Alexandre Marcondes" w:date="2019-07-09T18:16:00Z">
                <w:rPr/>
              </w:rPrChange>
            </w:rPr>
            <w:fldChar w:fldCharType="end"/>
          </w:r>
        </w:sdtContent>
      </w:sdt>
      <w:r w:rsidRPr="004E7DBD">
        <w:rPr>
          <w:rPrChange w:id="4170" w:author="Alexandre Marcondes" w:date="2019-07-09T18:16:00Z">
            <w:rPr/>
          </w:rPrChange>
        </w:rPr>
        <w:t>.</w:t>
      </w:r>
    </w:p>
    <w:p w:rsidR="00CA504D" w:rsidRPr="004E7DBD" w:rsidRDefault="00CA504D" w:rsidP="00CA504D">
      <w:pPr>
        <w:rPr>
          <w:rPrChange w:id="4171" w:author="Alexandre Marcondes" w:date="2019-07-09T18:16:00Z">
            <w:rPr/>
          </w:rPrChange>
        </w:rPr>
      </w:pPr>
      <w:r w:rsidRPr="004E7DBD">
        <w:rPr>
          <w:rPrChange w:id="4172" w:author="Alexandre Marcondes" w:date="2019-07-09T18:16:00Z">
            <w:rPr/>
          </w:rPrChange>
        </w:rPr>
        <w:t xml:space="preserve">A estrutura de um pacote é padronizada, e é necessário que durante o desenvolvimento da aplicação se siga com atenção a estrutura determinada pelo </w:t>
      </w:r>
      <w:r w:rsidRPr="004E7DBD">
        <w:rPr>
          <w:i/>
          <w:rPrChange w:id="4173" w:author="Alexandre Marcondes" w:date="2019-07-09T18:16:00Z">
            <w:rPr>
              <w:i/>
            </w:rPr>
          </w:rPrChange>
        </w:rPr>
        <w:t xml:space="preserve">framework </w:t>
      </w:r>
      <w:r w:rsidRPr="004E7DBD">
        <w:rPr>
          <w:rPrChange w:id="4174" w:author="Alexandre Marcondes" w:date="2019-07-09T18:16:00Z">
            <w:rPr/>
          </w:rPrChange>
        </w:rPr>
        <w:t xml:space="preserve">ROS, para que o código seja compilado utilizando a ferramenta </w:t>
      </w:r>
      <w:proofErr w:type="spellStart"/>
      <w:r w:rsidRPr="004E7DBD">
        <w:rPr>
          <w:i/>
          <w:rPrChange w:id="4175" w:author="Alexandre Marcondes" w:date="2019-07-09T18:16:00Z">
            <w:rPr>
              <w:i/>
            </w:rPr>
          </w:rPrChange>
        </w:rPr>
        <w:t>catkin_make</w:t>
      </w:r>
      <w:proofErr w:type="spellEnd"/>
      <w:r w:rsidR="009D49A7" w:rsidRPr="004E7DBD">
        <w:rPr>
          <w:i/>
          <w:rPrChange w:id="4176" w:author="Alexandre Marcondes" w:date="2019-07-09T18:16:00Z">
            <w:rPr>
              <w:i/>
            </w:rPr>
          </w:rPrChange>
        </w:rPr>
        <w:t xml:space="preserve">; </w:t>
      </w:r>
      <w:r w:rsidRPr="004E7DBD">
        <w:rPr>
          <w:rPrChange w:id="4177" w:author="Alexandre Marcondes" w:date="2019-07-09T18:16:00Z">
            <w:rPr/>
          </w:rPrChange>
        </w:rPr>
        <w:t>Exemplos de pacotes são:</w:t>
      </w:r>
    </w:p>
    <w:p w:rsidR="009D49A7" w:rsidRPr="004E7DBD" w:rsidRDefault="009D49A7" w:rsidP="00CA504D">
      <w:pPr>
        <w:rPr>
          <w:rPrChange w:id="4178" w:author="Alexandre Marcondes" w:date="2019-07-09T18:16:00Z">
            <w:rPr/>
          </w:rPrChange>
        </w:rPr>
      </w:pPr>
    </w:p>
    <w:p w:rsidR="00CA504D" w:rsidRPr="004E7DBD" w:rsidRDefault="00CA504D" w:rsidP="0085318F">
      <w:pPr>
        <w:pStyle w:val="PargrafodaLista"/>
        <w:numPr>
          <w:ilvl w:val="0"/>
          <w:numId w:val="5"/>
        </w:numPr>
        <w:rPr>
          <w:rPrChange w:id="4179" w:author="Alexandre Marcondes" w:date="2019-07-09T18:16:00Z">
            <w:rPr/>
          </w:rPrChange>
        </w:rPr>
      </w:pPr>
      <w:proofErr w:type="spellStart"/>
      <w:r w:rsidRPr="004E7DBD">
        <w:rPr>
          <w:i/>
          <w:rPrChange w:id="4180" w:author="Alexandre Marcondes" w:date="2019-07-09T18:16:00Z">
            <w:rPr>
              <w:i/>
            </w:rPr>
          </w:rPrChange>
        </w:rPr>
        <w:t>Moveit</w:t>
      </w:r>
      <w:proofErr w:type="spellEnd"/>
      <w:r w:rsidRPr="004E7DBD">
        <w:rPr>
          <w:rPrChange w:id="4181" w:author="Alexandre Marcondes" w:date="2019-07-09T18:16:00Z">
            <w:rPr/>
          </w:rPrChange>
        </w:rPr>
        <w:t xml:space="preserve">: pacote utilizado para </w:t>
      </w:r>
      <w:r w:rsidRPr="004E7DBD">
        <w:rPr>
          <w:i/>
          <w:rPrChange w:id="4182" w:author="Alexandre Marcondes" w:date="2019-07-09T18:16:00Z">
            <w:rPr>
              <w:i/>
            </w:rPr>
          </w:rPrChange>
        </w:rPr>
        <w:t xml:space="preserve">path </w:t>
      </w:r>
      <w:proofErr w:type="spellStart"/>
      <w:r w:rsidRPr="004E7DBD">
        <w:rPr>
          <w:i/>
          <w:rPrChange w:id="4183" w:author="Alexandre Marcondes" w:date="2019-07-09T18:16:00Z">
            <w:rPr>
              <w:i/>
            </w:rPr>
          </w:rPrChange>
        </w:rPr>
        <w:t>planning</w:t>
      </w:r>
      <w:proofErr w:type="spellEnd"/>
      <w:r w:rsidRPr="004E7DBD">
        <w:rPr>
          <w:rPrChange w:id="4184" w:author="Alexandre Marcondes" w:date="2019-07-09T18:16:00Z">
            <w:rPr/>
          </w:rPrChange>
        </w:rPr>
        <w:t xml:space="preserve"> de braços robóticos e robôs móveis.</w:t>
      </w:r>
    </w:p>
    <w:p w:rsidR="00CA504D" w:rsidRPr="004E7DBD" w:rsidRDefault="00CA504D" w:rsidP="0085318F">
      <w:pPr>
        <w:pStyle w:val="PargrafodaLista"/>
        <w:numPr>
          <w:ilvl w:val="0"/>
          <w:numId w:val="5"/>
        </w:numPr>
        <w:rPr>
          <w:rPrChange w:id="4185" w:author="Alexandre Marcondes" w:date="2019-07-09T18:16:00Z">
            <w:rPr/>
          </w:rPrChange>
        </w:rPr>
      </w:pPr>
      <w:proofErr w:type="spellStart"/>
      <w:r w:rsidRPr="004E7DBD">
        <w:rPr>
          <w:i/>
          <w:rPrChange w:id="4186" w:author="Alexandre Marcondes" w:date="2019-07-09T18:16:00Z">
            <w:rPr>
              <w:i/>
            </w:rPr>
          </w:rPrChange>
        </w:rPr>
        <w:t>Depthimage_to_scan</w:t>
      </w:r>
      <w:proofErr w:type="spellEnd"/>
      <w:r w:rsidRPr="004E7DBD">
        <w:rPr>
          <w:rPrChange w:id="4187" w:author="Alexandre Marcondes" w:date="2019-07-09T18:16:00Z">
            <w:rPr/>
          </w:rPrChange>
        </w:rPr>
        <w:t xml:space="preserve">: pacote utilizado para conversão de nuvem de pontos em tipo de dados </w:t>
      </w:r>
      <w:proofErr w:type="spellStart"/>
      <w:r w:rsidRPr="004E7DBD">
        <w:rPr>
          <w:i/>
          <w:rPrChange w:id="4188" w:author="Alexandre Marcondes" w:date="2019-07-09T18:16:00Z">
            <w:rPr>
              <w:i/>
            </w:rPr>
          </w:rPrChange>
        </w:rPr>
        <w:t>scan</w:t>
      </w:r>
      <w:proofErr w:type="spellEnd"/>
      <w:r w:rsidRPr="004E7DBD">
        <w:rPr>
          <w:rPrChange w:id="4189" w:author="Alexandre Marcondes" w:date="2019-07-09T18:16:00Z">
            <w:rPr/>
          </w:rPrChange>
        </w:rPr>
        <w:t>.</w:t>
      </w:r>
    </w:p>
    <w:p w:rsidR="00CA504D" w:rsidRPr="004E7DBD" w:rsidRDefault="00CA504D" w:rsidP="0085318F">
      <w:pPr>
        <w:pStyle w:val="PargrafodaLista"/>
        <w:numPr>
          <w:ilvl w:val="0"/>
          <w:numId w:val="5"/>
        </w:numPr>
        <w:rPr>
          <w:rPrChange w:id="4190" w:author="Alexandre Marcondes" w:date="2019-07-09T18:16:00Z">
            <w:rPr/>
          </w:rPrChange>
        </w:rPr>
      </w:pPr>
      <w:proofErr w:type="spellStart"/>
      <w:r w:rsidRPr="004E7DBD">
        <w:rPr>
          <w:i/>
          <w:rPrChange w:id="4191" w:author="Alexandre Marcondes" w:date="2019-07-09T18:16:00Z">
            <w:rPr>
              <w:i/>
            </w:rPr>
          </w:rPrChange>
        </w:rPr>
        <w:t>Navigation</w:t>
      </w:r>
      <w:proofErr w:type="spellEnd"/>
      <w:r w:rsidRPr="004E7DBD">
        <w:rPr>
          <w:rPrChange w:id="4192" w:author="Alexandre Marcondes" w:date="2019-07-09T18:16:00Z">
            <w:rPr/>
          </w:rPrChange>
        </w:rPr>
        <w:t>: pacote utilizado para navegação especializada em robótica móvel.</w:t>
      </w:r>
    </w:p>
    <w:p w:rsidR="00CA504D" w:rsidRPr="004E7DBD" w:rsidRDefault="00CA504D" w:rsidP="0085318F">
      <w:pPr>
        <w:pStyle w:val="PargrafodaLista"/>
        <w:numPr>
          <w:ilvl w:val="0"/>
          <w:numId w:val="5"/>
        </w:numPr>
        <w:rPr>
          <w:rPrChange w:id="4193" w:author="Alexandre Marcondes" w:date="2019-07-09T18:16:00Z">
            <w:rPr/>
          </w:rPrChange>
        </w:rPr>
      </w:pPr>
      <w:proofErr w:type="spellStart"/>
      <w:r w:rsidRPr="004E7DBD">
        <w:rPr>
          <w:i/>
          <w:rPrChange w:id="4194" w:author="Alexandre Marcondes" w:date="2019-07-09T18:16:00Z">
            <w:rPr>
              <w:i/>
            </w:rPr>
          </w:rPrChange>
        </w:rPr>
        <w:t>Geonav_transform</w:t>
      </w:r>
      <w:proofErr w:type="spellEnd"/>
      <w:r w:rsidRPr="004E7DBD">
        <w:rPr>
          <w:rPrChange w:id="4195" w:author="Alexandre Marcondes" w:date="2019-07-09T18:16:00Z">
            <w:rPr/>
          </w:rPrChange>
        </w:rPr>
        <w:t>: pacote utilizado na conversão de coordenadas geográficas para coordenadas cartesianas.</w:t>
      </w:r>
    </w:p>
    <w:p w:rsidR="00CA504D" w:rsidRPr="004E7DBD" w:rsidRDefault="00CA504D" w:rsidP="00CA504D">
      <w:pPr>
        <w:rPr>
          <w:rPrChange w:id="4196" w:author="Alexandre Marcondes" w:date="2019-07-09T18:16:00Z">
            <w:rPr/>
          </w:rPrChange>
        </w:rPr>
      </w:pPr>
    </w:p>
    <w:p w:rsidR="00CA504D" w:rsidRPr="004E7DBD" w:rsidRDefault="00CA504D" w:rsidP="00CA504D">
      <w:pPr>
        <w:rPr>
          <w:rPrChange w:id="4197" w:author="Alexandre Marcondes" w:date="2019-07-09T18:16:00Z">
            <w:rPr/>
          </w:rPrChange>
        </w:rPr>
      </w:pPr>
      <w:r w:rsidRPr="004E7DBD">
        <w:rPr>
          <w:rPrChange w:id="4198" w:author="Alexandre Marcondes" w:date="2019-07-09T18:16:00Z">
            <w:rPr/>
          </w:rPrChange>
        </w:rPr>
        <w:t xml:space="preserve">A comunidade ROS encoraja o desenvolvimento e modificação dos códigos fornecidos em pacotes. </w:t>
      </w:r>
      <w:r w:rsidR="009D49A7" w:rsidRPr="004E7DBD">
        <w:rPr>
          <w:rPrChange w:id="4199" w:author="Alexandre Marcondes" w:date="2019-07-09T18:16:00Z">
            <w:rPr/>
          </w:rPrChange>
        </w:rPr>
        <w:t>Essa</w:t>
      </w:r>
      <w:r w:rsidR="00137EC3" w:rsidRPr="004E7DBD">
        <w:rPr>
          <w:rPrChange w:id="4200" w:author="Alexandre Marcondes" w:date="2019-07-09T18:16:00Z">
            <w:rPr/>
          </w:rPrChange>
        </w:rPr>
        <w:t xml:space="preserve"> </w:t>
      </w:r>
      <w:r w:rsidRPr="004E7DBD">
        <w:rPr>
          <w:rPrChange w:id="4201" w:author="Alexandre Marcondes" w:date="2019-07-09T18:16:00Z">
            <w:rPr/>
          </w:rPrChange>
        </w:rPr>
        <w:t xml:space="preserve">prática intensifica o uso e publicação e revisão de </w:t>
      </w:r>
      <w:r w:rsidRPr="004E7DBD">
        <w:rPr>
          <w:i/>
          <w:rPrChange w:id="4202" w:author="Alexandre Marcondes" w:date="2019-07-09T18:16:00Z">
            <w:rPr>
              <w:i/>
            </w:rPr>
          </w:rPrChange>
        </w:rPr>
        <w:t>bugs</w:t>
      </w:r>
      <w:r w:rsidR="00137EC3" w:rsidRPr="004E7DBD">
        <w:rPr>
          <w:rPrChange w:id="4203" w:author="Alexandre Marcondes" w:date="2019-07-09T18:16:00Z">
            <w:rPr/>
          </w:rPrChange>
        </w:rPr>
        <w:t xml:space="preserve"> </w:t>
      </w:r>
      <w:r w:rsidRPr="004E7DBD">
        <w:rPr>
          <w:rPrChange w:id="4204" w:author="Alexandre Marcondes" w:date="2019-07-09T18:16:00Z">
            <w:rPr/>
          </w:rPrChange>
        </w:rPr>
        <w:t xml:space="preserve">e correções. Alguns </w:t>
      </w:r>
      <w:r w:rsidR="009D49A7" w:rsidRPr="004E7DBD">
        <w:rPr>
          <w:rPrChange w:id="4205" w:author="Alexandre Marcondes" w:date="2019-07-09T18:16:00Z">
            <w:rPr/>
          </w:rPrChange>
        </w:rPr>
        <w:t xml:space="preserve">desses </w:t>
      </w:r>
      <w:r w:rsidRPr="004E7DBD">
        <w:rPr>
          <w:rPrChange w:id="4206" w:author="Alexandre Marcondes" w:date="2019-07-09T18:16:00Z">
            <w:rPr/>
          </w:rPrChange>
        </w:rPr>
        <w:t>pacotes são extensivamente testados e com robustez comprovada para aplicações em robótica.</w:t>
      </w:r>
    </w:p>
    <w:p w:rsidR="009D49A7" w:rsidRPr="004E7DBD" w:rsidRDefault="009D49A7" w:rsidP="00CA504D">
      <w:pPr>
        <w:rPr>
          <w:rPrChange w:id="4207" w:author="Alexandre Marcondes" w:date="2019-07-09T18:16:00Z">
            <w:rPr/>
          </w:rPrChange>
        </w:rPr>
      </w:pPr>
    </w:p>
    <w:p w:rsidR="0049315B" w:rsidRPr="004E7DBD" w:rsidRDefault="0049315B" w:rsidP="0085318F">
      <w:pPr>
        <w:pStyle w:val="Ttulo3"/>
        <w:numPr>
          <w:ilvl w:val="2"/>
          <w:numId w:val="6"/>
        </w:numPr>
        <w:rPr>
          <w:rPrChange w:id="4208" w:author="Alexandre Marcondes" w:date="2019-07-09T18:16:00Z">
            <w:rPr/>
          </w:rPrChange>
        </w:rPr>
      </w:pPr>
      <w:bookmarkStart w:id="4209" w:name="_Toc9088185"/>
      <w:bookmarkStart w:id="4210" w:name="_Toc9088689"/>
      <w:bookmarkStart w:id="4211" w:name="_Toc9088894"/>
      <w:bookmarkStart w:id="4212" w:name="_Toc11256263"/>
      <w:r w:rsidRPr="004E7DBD">
        <w:rPr>
          <w:rPrChange w:id="4213" w:author="Alexandre Marcondes" w:date="2019-07-09T18:16:00Z">
            <w:rPr/>
          </w:rPrChange>
        </w:rPr>
        <w:t xml:space="preserve">ROS </w:t>
      </w:r>
      <w:proofErr w:type="spellStart"/>
      <w:r w:rsidR="009D49A7" w:rsidRPr="004E7DBD">
        <w:rPr>
          <w:i/>
          <w:rPrChange w:id="4214" w:author="Alexandre Marcondes" w:date="2019-07-09T18:16:00Z">
            <w:rPr>
              <w:i/>
            </w:rPr>
          </w:rPrChange>
        </w:rPr>
        <w:t>m</w:t>
      </w:r>
      <w:r w:rsidRPr="004E7DBD">
        <w:rPr>
          <w:i/>
          <w:rPrChange w:id="4215" w:author="Alexandre Marcondes" w:date="2019-07-09T18:16:00Z">
            <w:rPr>
              <w:i/>
            </w:rPr>
          </w:rPrChange>
        </w:rPr>
        <w:t>aster</w:t>
      </w:r>
      <w:bookmarkEnd w:id="4209"/>
      <w:bookmarkEnd w:id="4210"/>
      <w:bookmarkEnd w:id="4211"/>
      <w:bookmarkEnd w:id="4212"/>
      <w:proofErr w:type="spellEnd"/>
    </w:p>
    <w:p w:rsidR="0049315B" w:rsidRPr="004E7DBD" w:rsidRDefault="0049315B">
      <w:pPr>
        <w:rPr>
          <w:rPrChange w:id="4216" w:author="Alexandre Marcondes" w:date="2019-07-09T18:16:00Z">
            <w:rPr/>
          </w:rPrChange>
        </w:rPr>
      </w:pPr>
    </w:p>
    <w:p w:rsidR="0049315B" w:rsidRPr="004E7DBD" w:rsidRDefault="0049315B">
      <w:pPr>
        <w:rPr>
          <w:rPrChange w:id="4217" w:author="Alexandre Marcondes" w:date="2019-07-09T18:16:00Z">
            <w:rPr/>
          </w:rPrChange>
        </w:rPr>
      </w:pPr>
      <w:r w:rsidRPr="004E7DBD">
        <w:rPr>
          <w:rPrChange w:id="4218" w:author="Alexandre Marcondes" w:date="2019-07-09T18:16:00Z">
            <w:rPr/>
          </w:rPrChange>
        </w:rPr>
        <w:lastRenderedPageBreak/>
        <w:t xml:space="preserve">O ROS </w:t>
      </w:r>
      <w:proofErr w:type="spellStart"/>
      <w:r w:rsidRPr="004E7DBD">
        <w:rPr>
          <w:i/>
          <w:rPrChange w:id="4219" w:author="Alexandre Marcondes" w:date="2019-07-09T18:16:00Z">
            <w:rPr>
              <w:i/>
            </w:rPr>
          </w:rPrChange>
        </w:rPr>
        <w:t>master</w:t>
      </w:r>
      <w:proofErr w:type="spellEnd"/>
      <w:r w:rsidRPr="004E7DBD">
        <w:rPr>
          <w:rPrChange w:id="4220" w:author="Alexandre Marcondes" w:date="2019-07-09T18:16:00Z">
            <w:rPr/>
          </w:rPrChange>
        </w:rPr>
        <w:t xml:space="preserve"> é o programa </w:t>
      </w:r>
      <w:r w:rsidRPr="004E7DBD">
        <w:rPr>
          <w:i/>
          <w:rPrChange w:id="4221" w:author="Alexandre Marcondes" w:date="2019-07-09T18:16:00Z">
            <w:rPr>
              <w:i/>
            </w:rPr>
          </w:rPrChange>
        </w:rPr>
        <w:t xml:space="preserve">core </w:t>
      </w:r>
      <w:r w:rsidRPr="004E7DBD">
        <w:rPr>
          <w:rPrChange w:id="4222" w:author="Alexandre Marcondes" w:date="2019-07-09T18:16:00Z">
            <w:rPr/>
          </w:rPrChange>
        </w:rPr>
        <w:t xml:space="preserve">que realiza a comunicação entre as diferentes funcionalidades que permeiam a solução. ROS </w:t>
      </w:r>
      <w:proofErr w:type="spellStart"/>
      <w:r w:rsidR="009D49A7" w:rsidRPr="004E7DBD">
        <w:rPr>
          <w:i/>
          <w:rPrChange w:id="4223" w:author="Alexandre Marcondes" w:date="2019-07-09T18:16:00Z">
            <w:rPr>
              <w:i/>
            </w:rPr>
          </w:rPrChange>
        </w:rPr>
        <w:t>m</w:t>
      </w:r>
      <w:r w:rsidRPr="004E7DBD">
        <w:rPr>
          <w:i/>
          <w:rPrChange w:id="4224" w:author="Alexandre Marcondes" w:date="2019-07-09T18:16:00Z">
            <w:rPr>
              <w:i/>
            </w:rPr>
          </w:rPrChange>
        </w:rPr>
        <w:t>aster</w:t>
      </w:r>
      <w:proofErr w:type="spellEnd"/>
      <w:r w:rsidRPr="004E7DBD">
        <w:rPr>
          <w:rPrChange w:id="4225" w:author="Alexandre Marcondes" w:date="2019-07-09T18:16:00Z">
            <w:rPr/>
          </w:rPrChange>
        </w:rPr>
        <w:t xml:space="preserve"> pode ser pensando como um comunicador. </w:t>
      </w:r>
      <w:r w:rsidR="00771FF7" w:rsidRPr="004E7DBD">
        <w:rPr>
          <w:rPrChange w:id="4226" w:author="Alexandre Marcondes" w:date="2019-07-09T18:16:00Z">
            <w:rPr/>
          </w:rPrChange>
        </w:rPr>
        <w:t xml:space="preserve">Todos os nodos que rodam na camada ROS registram-se no </w:t>
      </w:r>
      <w:proofErr w:type="spellStart"/>
      <w:r w:rsidR="00771FF7" w:rsidRPr="004E7DBD">
        <w:rPr>
          <w:i/>
          <w:rPrChange w:id="4227" w:author="Alexandre Marcondes" w:date="2019-07-09T18:16:00Z">
            <w:rPr>
              <w:i/>
            </w:rPr>
          </w:rPrChange>
        </w:rPr>
        <w:t>master</w:t>
      </w:r>
      <w:proofErr w:type="spellEnd"/>
      <w:r w:rsidR="00771FF7" w:rsidRPr="004E7DBD">
        <w:rPr>
          <w:rPrChange w:id="4228" w:author="Alexandre Marcondes" w:date="2019-07-09T18:16:00Z">
            <w:rPr/>
          </w:rPrChange>
        </w:rPr>
        <w:t xml:space="preserve"> para poder operar, no ato de registro os nodos armazenam em uma tabela, localizada no </w:t>
      </w:r>
      <w:proofErr w:type="spellStart"/>
      <w:r w:rsidR="00771FF7" w:rsidRPr="004E7DBD">
        <w:rPr>
          <w:rPrChange w:id="4229" w:author="Alexandre Marcondes" w:date="2019-07-09T18:16:00Z">
            <w:rPr/>
          </w:rPrChange>
        </w:rPr>
        <w:t>master</w:t>
      </w:r>
      <w:proofErr w:type="spellEnd"/>
      <w:r w:rsidR="00771FF7" w:rsidRPr="004E7DBD">
        <w:rPr>
          <w:rPrChange w:id="4230" w:author="Alexandre Marcondes" w:date="2019-07-09T18:16:00Z">
            <w:rPr/>
          </w:rPrChange>
        </w:rPr>
        <w:t>, suas intenções de leitura e escrita</w:t>
      </w:r>
      <w:sdt>
        <w:sdtPr>
          <w:rPr>
            <w:rPrChange w:id="4231" w:author="Alexandre Marcondes" w:date="2019-07-09T18:16:00Z">
              <w:rPr/>
            </w:rPrChange>
          </w:rPr>
          <w:id w:val="-197621908"/>
          <w:citation/>
        </w:sdtPr>
        <w:sdtContent>
          <w:r w:rsidR="009B690E" w:rsidRPr="004E7DBD">
            <w:rPr>
              <w:rPrChange w:id="4232" w:author="Alexandre Marcondes" w:date="2019-07-09T18:16:00Z">
                <w:rPr/>
              </w:rPrChange>
            </w:rPr>
            <w:fldChar w:fldCharType="begin"/>
          </w:r>
          <w:r w:rsidR="009B690E" w:rsidRPr="004E7DBD">
            <w:rPr>
              <w:rPrChange w:id="4233" w:author="Alexandre Marcondes" w:date="2019-07-09T18:16:00Z">
                <w:rPr/>
              </w:rPrChange>
            </w:rPr>
            <w:instrText xml:space="preserve"> CITATION Cle19 \l 1046 </w:instrText>
          </w:r>
          <w:r w:rsidR="009B690E" w:rsidRPr="004E7DBD">
            <w:rPr>
              <w:rPrChange w:id="4234" w:author="Alexandre Marcondes" w:date="2019-07-09T18:16:00Z">
                <w:rPr/>
              </w:rPrChange>
            </w:rPr>
            <w:fldChar w:fldCharType="separate"/>
          </w:r>
          <w:r w:rsidR="00FF594D" w:rsidRPr="004E7DBD">
            <w:rPr>
              <w:noProof/>
              <w:rPrChange w:id="4235" w:author="Alexandre Marcondes" w:date="2019-07-09T18:16:00Z">
                <w:rPr>
                  <w:noProof/>
                </w:rPr>
              </w:rPrChange>
            </w:rPr>
            <w:t xml:space="preserve"> (16)</w:t>
          </w:r>
          <w:r w:rsidR="009B690E" w:rsidRPr="004E7DBD">
            <w:rPr>
              <w:rPrChange w:id="4236" w:author="Alexandre Marcondes" w:date="2019-07-09T18:16:00Z">
                <w:rPr/>
              </w:rPrChange>
            </w:rPr>
            <w:fldChar w:fldCharType="end"/>
          </w:r>
        </w:sdtContent>
      </w:sdt>
      <w:r w:rsidRPr="004E7DBD">
        <w:rPr>
          <w:rPrChange w:id="4237" w:author="Alexandre Marcondes" w:date="2019-07-09T18:16:00Z">
            <w:rPr/>
          </w:rPrChange>
        </w:rPr>
        <w:t>.</w:t>
      </w:r>
    </w:p>
    <w:p w:rsidR="00D84467" w:rsidRPr="004E7DBD" w:rsidRDefault="0049315B" w:rsidP="009D49A7">
      <w:pPr>
        <w:rPr>
          <w:rPrChange w:id="4238" w:author="Alexandre Marcondes" w:date="2019-07-09T18:16:00Z">
            <w:rPr/>
          </w:rPrChange>
        </w:rPr>
      </w:pPr>
      <w:r w:rsidRPr="004E7DBD">
        <w:rPr>
          <w:rPrChange w:id="4239" w:author="Alexandre Marcondes" w:date="2019-07-09T18:16:00Z">
            <w:rPr/>
          </w:rPrChange>
        </w:rPr>
        <w:t xml:space="preserve">O </w:t>
      </w:r>
      <w:proofErr w:type="spellStart"/>
      <w:r w:rsidRPr="004E7DBD">
        <w:rPr>
          <w:i/>
          <w:rPrChange w:id="4240" w:author="Alexandre Marcondes" w:date="2019-07-09T18:16:00Z">
            <w:rPr>
              <w:i/>
            </w:rPr>
          </w:rPrChange>
        </w:rPr>
        <w:t>master</w:t>
      </w:r>
      <w:proofErr w:type="spellEnd"/>
      <w:r w:rsidRPr="004E7DBD">
        <w:rPr>
          <w:rPrChange w:id="4241" w:author="Alexandre Marcondes" w:date="2019-07-09T18:16:00Z">
            <w:rPr/>
          </w:rPrChange>
        </w:rPr>
        <w:t xml:space="preserve"> atua como um comunicar/distribuidor que no instante de recebimento de um dado</w:t>
      </w:r>
      <w:r w:rsidR="00771FF7" w:rsidRPr="004E7DBD">
        <w:rPr>
          <w:rPrChange w:id="4242" w:author="Alexandre Marcondes" w:date="2019-07-09T18:16:00Z">
            <w:rPr/>
          </w:rPrChange>
        </w:rPr>
        <w:t xml:space="preserve"> o distribui para quem o está requisitando.</w:t>
      </w:r>
      <w:r w:rsidR="009D49A7" w:rsidRPr="004E7DBD">
        <w:rPr>
          <w:rPrChange w:id="4243" w:author="Alexandre Marcondes" w:date="2019-07-09T18:16:00Z">
            <w:rPr/>
          </w:rPrChange>
        </w:rPr>
        <w:t xml:space="preserve"> </w:t>
      </w:r>
      <w:r w:rsidR="00137EC3" w:rsidRPr="004E7DBD">
        <w:rPr>
          <w:rPrChange w:id="4244" w:author="Alexandre Marcondes" w:date="2019-07-09T18:16:00Z">
            <w:rPr/>
          </w:rPrChange>
        </w:rPr>
        <w:t xml:space="preserve">Como exemplo, </w:t>
      </w:r>
      <w:r w:rsidR="009D49A7" w:rsidRPr="004E7DBD">
        <w:rPr>
          <w:rPrChange w:id="4245" w:author="Alexandre Marcondes" w:date="2019-07-09T18:16:00Z">
            <w:rPr/>
          </w:rPrChange>
        </w:rPr>
        <w:t>pode-se</w:t>
      </w:r>
      <w:r w:rsidR="00137EC3" w:rsidRPr="004E7DBD">
        <w:rPr>
          <w:rPrChange w:id="4246" w:author="Alexandre Marcondes" w:date="2019-07-09T18:16:00Z">
            <w:rPr/>
          </w:rPrChange>
        </w:rPr>
        <w:t xml:space="preserve"> </w:t>
      </w:r>
      <w:r w:rsidR="00771FF7" w:rsidRPr="004E7DBD">
        <w:rPr>
          <w:rPrChange w:id="4247" w:author="Alexandre Marcondes" w:date="2019-07-09T18:16:00Z">
            <w:rPr/>
          </w:rPrChange>
        </w:rPr>
        <w:t xml:space="preserve">citar a conversão de </w:t>
      </w:r>
      <w:r w:rsidR="009D49A7" w:rsidRPr="004E7DBD">
        <w:rPr>
          <w:rPrChange w:id="4248" w:author="Alexandre Marcondes" w:date="2019-07-09T18:16:00Z">
            <w:rPr/>
          </w:rPrChange>
        </w:rPr>
        <w:t xml:space="preserve">dados do tipo </w:t>
      </w:r>
      <w:r w:rsidR="00771FF7" w:rsidRPr="004E7DBD">
        <w:rPr>
          <w:rPrChange w:id="4249" w:author="Alexandre Marcondes" w:date="2019-07-09T18:16:00Z">
            <w:rPr/>
          </w:rPrChange>
        </w:rPr>
        <w:t xml:space="preserve">nuvem de pontos para o tipo </w:t>
      </w:r>
      <w:proofErr w:type="spellStart"/>
      <w:r w:rsidR="00771FF7" w:rsidRPr="004E7DBD">
        <w:rPr>
          <w:i/>
          <w:rPrChange w:id="4250" w:author="Alexandre Marcondes" w:date="2019-07-09T18:16:00Z">
            <w:rPr>
              <w:i/>
            </w:rPr>
          </w:rPrChange>
        </w:rPr>
        <w:t>scan</w:t>
      </w:r>
      <w:proofErr w:type="spellEnd"/>
      <w:r w:rsidR="00137EC3" w:rsidRPr="004E7DBD">
        <w:rPr>
          <w:rPrChange w:id="4251" w:author="Alexandre Marcondes" w:date="2019-07-09T18:16:00Z">
            <w:rPr/>
          </w:rPrChange>
        </w:rPr>
        <w:t>. Nessa</w:t>
      </w:r>
      <w:r w:rsidR="00771FF7" w:rsidRPr="004E7DBD">
        <w:rPr>
          <w:rPrChange w:id="4252" w:author="Alexandre Marcondes" w:date="2019-07-09T18:16:00Z">
            <w:rPr/>
          </w:rPrChange>
        </w:rPr>
        <w:t xml:space="preserve"> conversão pode-se utilizar um nodo</w:t>
      </w:r>
      <w:r w:rsidR="009D49A7" w:rsidRPr="004E7DBD">
        <w:rPr>
          <w:rPrChange w:id="4253" w:author="Alexandre Marcondes" w:date="2019-07-09T18:16:00Z">
            <w:rPr/>
          </w:rPrChange>
        </w:rPr>
        <w:t xml:space="preserve"> fornecedor da nuvem de pontos</w:t>
      </w:r>
      <w:r w:rsidR="00771FF7" w:rsidRPr="004E7DBD">
        <w:rPr>
          <w:rPrChange w:id="4254" w:author="Alexandre Marcondes" w:date="2019-07-09T18:16:00Z">
            <w:rPr/>
          </w:rPrChange>
        </w:rPr>
        <w:t xml:space="preserve">, enquanto outro nodo realiza a conversão da nuvem de pontos para o tipo de dados </w:t>
      </w:r>
      <w:proofErr w:type="spellStart"/>
      <w:r w:rsidR="00771FF7" w:rsidRPr="004E7DBD">
        <w:rPr>
          <w:i/>
          <w:rPrChange w:id="4255" w:author="Alexandre Marcondes" w:date="2019-07-09T18:16:00Z">
            <w:rPr>
              <w:i/>
            </w:rPr>
          </w:rPrChange>
        </w:rPr>
        <w:t>scan</w:t>
      </w:r>
      <w:proofErr w:type="spellEnd"/>
      <w:r w:rsidR="009D49A7" w:rsidRPr="004E7DBD">
        <w:rPr>
          <w:rPrChange w:id="4256" w:author="Alexandre Marcondes" w:date="2019-07-09T18:16:00Z">
            <w:rPr/>
          </w:rPrChange>
        </w:rPr>
        <w:t xml:space="preserve">. O tipo de dados </w:t>
      </w:r>
      <w:proofErr w:type="spellStart"/>
      <w:r w:rsidR="009D49A7" w:rsidRPr="004E7DBD">
        <w:rPr>
          <w:i/>
          <w:rPrChange w:id="4257" w:author="Alexandre Marcondes" w:date="2019-07-09T18:16:00Z">
            <w:rPr>
              <w:i/>
            </w:rPr>
          </w:rPrChange>
        </w:rPr>
        <w:t>scan</w:t>
      </w:r>
      <w:proofErr w:type="spellEnd"/>
      <w:r w:rsidR="00771FF7" w:rsidRPr="004E7DBD">
        <w:rPr>
          <w:rPrChange w:id="4258" w:author="Alexandre Marcondes" w:date="2019-07-09T18:16:00Z">
            <w:rPr/>
          </w:rPrChange>
        </w:rPr>
        <w:t xml:space="preserve"> pode</w:t>
      </w:r>
      <w:r w:rsidR="00587893" w:rsidRPr="004E7DBD">
        <w:rPr>
          <w:rPrChange w:id="4259" w:author="Alexandre Marcondes" w:date="2019-07-09T18:16:00Z">
            <w:rPr/>
          </w:rPrChange>
        </w:rPr>
        <w:t xml:space="preserve"> </w:t>
      </w:r>
      <w:r w:rsidR="00771FF7" w:rsidRPr="004E7DBD">
        <w:rPr>
          <w:rPrChange w:id="4260" w:author="Alexandre Marcondes" w:date="2019-07-09T18:16:00Z">
            <w:rPr/>
          </w:rPrChange>
        </w:rPr>
        <w:t>ser utilizado para aplicações de mapeamento e detecção de obstáculos</w:t>
      </w:r>
      <w:r w:rsidR="009D49A7" w:rsidRPr="004E7DBD">
        <w:rPr>
          <w:rPrChange w:id="4261" w:author="Alexandre Marcondes" w:date="2019-07-09T18:16:00Z">
            <w:rPr/>
          </w:rPrChange>
        </w:rPr>
        <w:t xml:space="preserve">. A </w:t>
      </w:r>
      <w:r w:rsidR="009D49A7" w:rsidRPr="004E7DBD">
        <w:rPr>
          <w:strike/>
          <w:rPrChange w:id="4262" w:author="Alexandre Marcondes" w:date="2019-07-09T18:16:00Z">
            <w:rPr>
              <w:strike/>
            </w:rPr>
          </w:rPrChange>
        </w:rPr>
        <w:fldChar w:fldCharType="begin"/>
      </w:r>
      <w:r w:rsidR="009D49A7" w:rsidRPr="004E7DBD">
        <w:rPr>
          <w:strike/>
          <w:rPrChange w:id="4263" w:author="Alexandre Marcondes" w:date="2019-07-09T18:16:00Z">
            <w:rPr>
              <w:strike/>
            </w:rPr>
          </w:rPrChange>
        </w:rPr>
        <w:instrText xml:space="preserve"> REF _Ref8049216 \h </w:instrText>
      </w:r>
      <w:r w:rsidR="009D49A7" w:rsidRPr="004E7DBD">
        <w:rPr>
          <w:strike/>
          <w:rPrChange w:id="4264" w:author="Alexandre Marcondes" w:date="2019-07-09T18:16:00Z">
            <w:rPr>
              <w:strike/>
            </w:rPr>
          </w:rPrChange>
        </w:rPr>
      </w:r>
      <w:r w:rsidR="009D49A7" w:rsidRPr="004E7DBD">
        <w:rPr>
          <w:strike/>
          <w:rPrChange w:id="4265" w:author="Alexandre Marcondes" w:date="2019-07-09T18:16:00Z">
            <w:rPr>
              <w:strike/>
            </w:rPr>
          </w:rPrChange>
        </w:rPr>
        <w:fldChar w:fldCharType="separate"/>
      </w:r>
      <w:r w:rsidR="00C239C6" w:rsidRPr="004E7DBD">
        <w:rPr>
          <w:rPrChange w:id="4266" w:author="Alexandre Marcondes" w:date="2019-07-09T18:16:00Z">
            <w:rPr/>
          </w:rPrChange>
        </w:rPr>
        <w:t xml:space="preserve">Figura </w:t>
      </w:r>
      <w:r w:rsidR="00C239C6" w:rsidRPr="004E7DBD">
        <w:rPr>
          <w:noProof/>
          <w:rPrChange w:id="4267" w:author="Alexandre Marcondes" w:date="2019-07-09T18:16:00Z">
            <w:rPr>
              <w:noProof/>
            </w:rPr>
          </w:rPrChange>
        </w:rPr>
        <w:t>2</w:t>
      </w:r>
      <w:r w:rsidR="009D49A7" w:rsidRPr="004E7DBD">
        <w:rPr>
          <w:rPrChange w:id="4268" w:author="Alexandre Marcondes" w:date="2019-07-09T18:16:00Z">
            <w:rPr/>
          </w:rPrChange>
        </w:rPr>
        <w:fldChar w:fldCharType="end"/>
      </w:r>
      <w:r w:rsidR="009D49A7" w:rsidRPr="004E7DBD">
        <w:rPr>
          <w:rPrChange w:id="4269" w:author="Alexandre Marcondes" w:date="2019-07-09T18:16:00Z">
            <w:rPr/>
          </w:rPrChange>
        </w:rPr>
        <w:t xml:space="preserve"> exibe os </w:t>
      </w:r>
      <w:r w:rsidR="00CA504D" w:rsidRPr="004E7DBD">
        <w:rPr>
          <w:rPrChange w:id="4270" w:author="Alexandre Marcondes" w:date="2019-07-09T18:16:00Z">
            <w:rPr/>
          </w:rPrChange>
        </w:rPr>
        <w:t>registro</w:t>
      </w:r>
      <w:r w:rsidR="000D466F" w:rsidRPr="004E7DBD">
        <w:rPr>
          <w:rPrChange w:id="4271" w:author="Alexandre Marcondes" w:date="2019-07-09T18:16:00Z">
            <w:rPr/>
          </w:rPrChange>
        </w:rPr>
        <w:t>s</w:t>
      </w:r>
      <w:r w:rsidR="00CA504D" w:rsidRPr="004E7DBD">
        <w:rPr>
          <w:rPrChange w:id="4272" w:author="Alexandre Marcondes" w:date="2019-07-09T18:16:00Z">
            <w:rPr/>
          </w:rPrChange>
        </w:rPr>
        <w:t xml:space="preserve"> de dois nodos com o ROS </w:t>
      </w:r>
      <w:proofErr w:type="spellStart"/>
      <w:r w:rsidR="00137EC3" w:rsidRPr="004E7DBD">
        <w:rPr>
          <w:i/>
          <w:rPrChange w:id="4273" w:author="Alexandre Marcondes" w:date="2019-07-09T18:16:00Z">
            <w:rPr>
              <w:i/>
            </w:rPr>
          </w:rPrChange>
        </w:rPr>
        <w:t>master</w:t>
      </w:r>
      <w:proofErr w:type="spellEnd"/>
      <w:r w:rsidR="009D49A7" w:rsidRPr="004E7DBD">
        <w:rPr>
          <w:rPrChange w:id="4274" w:author="Alexandre Marcondes" w:date="2019-07-09T18:16:00Z">
            <w:rPr/>
          </w:rPrChange>
        </w:rPr>
        <w:t>.</w:t>
      </w:r>
    </w:p>
    <w:p w:rsidR="00D84467" w:rsidRPr="004E7DBD" w:rsidRDefault="00D84467" w:rsidP="00D84467">
      <w:pPr>
        <w:pStyle w:val="Legenda"/>
        <w:keepNext/>
        <w:jc w:val="center"/>
        <w:rPr>
          <w:rPrChange w:id="4275" w:author="Alexandre Marcondes" w:date="2019-07-09T18:16:00Z">
            <w:rPr/>
          </w:rPrChange>
        </w:rPr>
      </w:pPr>
      <w:bookmarkStart w:id="4276" w:name="_Ref8049216"/>
      <w:bookmarkStart w:id="4277" w:name="_Toc9086545"/>
      <w:bookmarkStart w:id="4278" w:name="_Toc9086870"/>
      <w:bookmarkStart w:id="4279" w:name="_Toc9086997"/>
      <w:bookmarkStart w:id="4280" w:name="_Toc9088008"/>
      <w:bookmarkStart w:id="4281" w:name="_Toc9088349"/>
      <w:bookmarkStart w:id="4282" w:name="_Toc9088474"/>
      <w:r w:rsidRPr="004E7DBD">
        <w:rPr>
          <w:rPrChange w:id="4283" w:author="Alexandre Marcondes" w:date="2019-07-09T18:16:00Z">
            <w:rPr/>
          </w:rPrChange>
        </w:rPr>
        <w:t xml:space="preserve">Figura </w:t>
      </w:r>
      <w:r w:rsidR="00DF2272" w:rsidRPr="004E7DBD">
        <w:rPr>
          <w:noProof/>
          <w:rPrChange w:id="4284" w:author="Alexandre Marcondes" w:date="2019-07-09T18:16:00Z">
            <w:rPr>
              <w:noProof/>
            </w:rPr>
          </w:rPrChange>
        </w:rPr>
        <w:fldChar w:fldCharType="begin"/>
      </w:r>
      <w:r w:rsidR="00DF2272" w:rsidRPr="004E7DBD">
        <w:rPr>
          <w:noProof/>
          <w:rPrChange w:id="4285" w:author="Alexandre Marcondes" w:date="2019-07-09T18:16:00Z">
            <w:rPr>
              <w:noProof/>
            </w:rPr>
          </w:rPrChange>
        </w:rPr>
        <w:instrText xml:space="preserve"> SEQ Figura \* ARABIC </w:instrText>
      </w:r>
      <w:r w:rsidR="00DF2272" w:rsidRPr="004E7DBD">
        <w:rPr>
          <w:noProof/>
          <w:rPrChange w:id="4286" w:author="Alexandre Marcondes" w:date="2019-07-09T18:16:00Z">
            <w:rPr>
              <w:noProof/>
            </w:rPr>
          </w:rPrChange>
        </w:rPr>
        <w:fldChar w:fldCharType="separate"/>
      </w:r>
      <w:r w:rsidR="00881DF2" w:rsidRPr="004E7DBD">
        <w:rPr>
          <w:noProof/>
          <w:rPrChange w:id="4287" w:author="Alexandre Marcondes" w:date="2019-07-09T18:16:00Z">
            <w:rPr>
              <w:noProof/>
            </w:rPr>
          </w:rPrChange>
        </w:rPr>
        <w:t>2</w:t>
      </w:r>
      <w:r w:rsidR="00DF2272" w:rsidRPr="004E7DBD">
        <w:rPr>
          <w:noProof/>
          <w:rPrChange w:id="4288" w:author="Alexandre Marcondes" w:date="2019-07-09T18:16:00Z">
            <w:rPr>
              <w:noProof/>
            </w:rPr>
          </w:rPrChange>
        </w:rPr>
        <w:fldChar w:fldCharType="end"/>
      </w:r>
      <w:bookmarkEnd w:id="4276"/>
      <w:r w:rsidRPr="004E7DBD">
        <w:rPr>
          <w:rPrChange w:id="4289" w:author="Alexandre Marcondes" w:date="2019-07-09T18:16:00Z">
            <w:rPr/>
          </w:rPrChange>
        </w:rPr>
        <w:t xml:space="preserve"> - Registro com ROS Master</w:t>
      </w:r>
      <w:bookmarkEnd w:id="4277"/>
      <w:bookmarkEnd w:id="4278"/>
      <w:bookmarkEnd w:id="4279"/>
      <w:bookmarkEnd w:id="4280"/>
      <w:bookmarkEnd w:id="4281"/>
      <w:bookmarkEnd w:id="4282"/>
    </w:p>
    <w:p w:rsidR="00D84467" w:rsidRPr="004E7DBD" w:rsidRDefault="00CA504D" w:rsidP="00D84467">
      <w:pPr>
        <w:keepNext/>
        <w:jc w:val="center"/>
        <w:rPr>
          <w:rPrChange w:id="4290" w:author="Alexandre Marcondes" w:date="2019-07-09T18:16:00Z">
            <w:rPr/>
          </w:rPrChange>
        </w:rPr>
      </w:pPr>
      <w:r w:rsidRPr="004E7DBD">
        <w:rPr>
          <w:noProof/>
          <w:lang w:eastAsia="pt-BR"/>
          <w:rPrChange w:id="4291" w:author="Alexandre Marcondes" w:date="2019-07-09T18:16:00Z">
            <w:rPr>
              <w:noProof/>
              <w:lang w:eastAsia="pt-BR"/>
            </w:rPr>
          </w:rPrChange>
        </w:rPr>
        <w:drawing>
          <wp:inline distT="0" distB="0" distL="0" distR="0" wp14:anchorId="7A7C297E" wp14:editId="0850C242">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Pr="004E7DBD" w:rsidRDefault="00D84467" w:rsidP="00D84467">
      <w:pPr>
        <w:keepNext/>
        <w:rPr>
          <w:ins w:id="4292" w:author="Alexandre Marcondes" w:date="2019-07-04T16:55:00Z"/>
          <w:rPrChange w:id="4293" w:author="Alexandre Marcondes" w:date="2019-07-09T18:16:00Z">
            <w:rPr>
              <w:ins w:id="4294" w:author="Alexandre Marcondes" w:date="2019-07-04T16:55:00Z"/>
            </w:rPr>
          </w:rPrChange>
        </w:rPr>
      </w:pPr>
      <w:r w:rsidRPr="004E7DBD">
        <w:rPr>
          <w:rPrChange w:id="4295" w:author="Alexandre Marcondes" w:date="2019-07-09T18:16:00Z">
            <w:rPr/>
          </w:rPrChange>
        </w:rPr>
        <w:t xml:space="preserve">Fonte: </w:t>
      </w:r>
      <w:proofErr w:type="gramStart"/>
      <w:r w:rsidRPr="004E7DBD">
        <w:rPr>
          <w:rPrChange w:id="4296" w:author="Alexandre Marcondes" w:date="2019-07-09T18:16:00Z">
            <w:rPr/>
          </w:rPrChange>
        </w:rPr>
        <w:t>https</w:t>
      </w:r>
      <w:proofErr w:type="gramEnd"/>
      <w:r w:rsidRPr="004E7DBD">
        <w:rPr>
          <w:rPrChange w:id="4297" w:author="Alexandre Marcondes" w:date="2019-07-09T18:16:00Z">
            <w:rPr/>
          </w:rPrChange>
        </w:rPr>
        <w:t>://robohub.org/ros-101-intro-to-the-robot-operating-system/</w:t>
      </w:r>
    </w:p>
    <w:p w:rsidR="0084066B" w:rsidRPr="004E7DBD" w:rsidRDefault="0084066B" w:rsidP="00D84467">
      <w:pPr>
        <w:keepNext/>
        <w:rPr>
          <w:rPrChange w:id="4298" w:author="Alexandre Marcondes" w:date="2019-07-09T18:16:00Z">
            <w:rPr/>
          </w:rPrChange>
        </w:rPr>
      </w:pPr>
    </w:p>
    <w:p w:rsidR="00B9128D" w:rsidRPr="004E7DBD" w:rsidDel="0084066B" w:rsidRDefault="00B9128D">
      <w:pPr>
        <w:rPr>
          <w:del w:id="4299" w:author="Alexandre Marcondes" w:date="2019-07-04T16:55:00Z"/>
          <w:rPrChange w:id="4300" w:author="Alexandre Marcondes" w:date="2019-07-09T18:16:00Z">
            <w:rPr>
              <w:del w:id="4301" w:author="Alexandre Marcondes" w:date="2019-07-04T16:55:00Z"/>
            </w:rPr>
          </w:rPrChange>
        </w:rPr>
      </w:pPr>
    </w:p>
    <w:p w:rsidR="00137EC3" w:rsidRPr="004E7DBD" w:rsidDel="0084066B" w:rsidRDefault="00137EC3">
      <w:pPr>
        <w:rPr>
          <w:del w:id="4302" w:author="Alexandre Marcondes" w:date="2019-07-04T16:55:00Z"/>
          <w:rPrChange w:id="4303" w:author="Alexandre Marcondes" w:date="2019-07-09T18:16:00Z">
            <w:rPr>
              <w:del w:id="4304" w:author="Alexandre Marcondes" w:date="2019-07-04T16:55:00Z"/>
            </w:rPr>
          </w:rPrChange>
        </w:rPr>
      </w:pPr>
    </w:p>
    <w:p w:rsidR="00137EC3" w:rsidRPr="004E7DBD" w:rsidDel="0084066B" w:rsidRDefault="00137EC3">
      <w:pPr>
        <w:ind w:firstLine="0"/>
        <w:rPr>
          <w:del w:id="4305" w:author="Alexandre Marcondes" w:date="2019-07-04T16:55:00Z"/>
          <w:rPrChange w:id="4306" w:author="Alexandre Marcondes" w:date="2019-07-09T18:16:00Z">
            <w:rPr>
              <w:del w:id="4307" w:author="Alexandre Marcondes" w:date="2019-07-04T16:55:00Z"/>
            </w:rPr>
          </w:rPrChange>
        </w:rPr>
        <w:pPrChange w:id="4308" w:author="Alexandre Marcondes" w:date="2019-07-04T16:55:00Z">
          <w:pPr/>
        </w:pPrChange>
      </w:pPr>
    </w:p>
    <w:p w:rsidR="00D02DE4" w:rsidRPr="004E7DBD" w:rsidRDefault="00D02DE4" w:rsidP="0085318F">
      <w:pPr>
        <w:pStyle w:val="Ttulo3"/>
        <w:numPr>
          <w:ilvl w:val="2"/>
          <w:numId w:val="6"/>
        </w:numPr>
        <w:rPr>
          <w:rPrChange w:id="4309" w:author="Alexandre Marcondes" w:date="2019-07-09T18:16:00Z">
            <w:rPr/>
          </w:rPrChange>
        </w:rPr>
      </w:pPr>
      <w:bookmarkStart w:id="4310" w:name="_Toc9088186"/>
      <w:bookmarkStart w:id="4311" w:name="_Toc9088690"/>
      <w:bookmarkStart w:id="4312" w:name="_Toc9088895"/>
      <w:bookmarkStart w:id="4313" w:name="_Toc11256264"/>
      <w:r w:rsidRPr="004E7DBD">
        <w:rPr>
          <w:rPrChange w:id="4314" w:author="Alexandre Marcondes" w:date="2019-07-09T18:16:00Z">
            <w:rPr/>
          </w:rPrChange>
        </w:rPr>
        <w:t>Tópicos</w:t>
      </w:r>
      <w:bookmarkEnd w:id="4310"/>
      <w:bookmarkEnd w:id="4311"/>
      <w:bookmarkEnd w:id="4312"/>
      <w:bookmarkEnd w:id="4313"/>
    </w:p>
    <w:p w:rsidR="00D02DE4" w:rsidRPr="004E7DBD" w:rsidRDefault="00D02DE4">
      <w:pPr>
        <w:rPr>
          <w:rPrChange w:id="4315" w:author="Alexandre Marcondes" w:date="2019-07-09T18:16:00Z">
            <w:rPr/>
          </w:rPrChange>
        </w:rPr>
      </w:pPr>
    </w:p>
    <w:p w:rsidR="00587893" w:rsidRPr="004E7DBD" w:rsidRDefault="00D02DE4">
      <w:pPr>
        <w:rPr>
          <w:rPrChange w:id="4316" w:author="Alexandre Marcondes" w:date="2019-07-09T18:16:00Z">
            <w:rPr/>
          </w:rPrChange>
        </w:rPr>
      </w:pPr>
      <w:r w:rsidRPr="004E7DBD">
        <w:rPr>
          <w:rPrChange w:id="4317" w:author="Alexandre Marcondes" w:date="2019-07-09T18:16:00Z">
            <w:rPr/>
          </w:rPrChange>
        </w:rPr>
        <w:t xml:space="preserve">Tópicos </w:t>
      </w:r>
      <w:proofErr w:type="gramStart"/>
      <w:r w:rsidR="00587893" w:rsidRPr="004E7DBD">
        <w:rPr>
          <w:rPrChange w:id="4318" w:author="Alexandre Marcondes" w:date="2019-07-09T18:16:00Z">
            <w:rPr/>
          </w:rPrChange>
        </w:rPr>
        <w:t>são</w:t>
      </w:r>
      <w:proofErr w:type="gramEnd"/>
      <w:r w:rsidR="00587893" w:rsidRPr="004E7DBD">
        <w:rPr>
          <w:rPrChange w:id="4319" w:author="Alexandre Marcondes" w:date="2019-07-09T18:16:00Z">
            <w:rPr/>
          </w:rPrChange>
        </w:rPr>
        <w:t xml:space="preserve"> a forma mais simples de troca de mensagem disponível em ROS</w:t>
      </w:r>
      <w:r w:rsidR="00DA424F" w:rsidRPr="004E7DBD">
        <w:rPr>
          <w:rPrChange w:id="4320" w:author="Alexandre Marcondes" w:date="2019-07-09T18:16:00Z">
            <w:rPr/>
          </w:rPrChange>
        </w:rPr>
        <w:t xml:space="preserve">, é conhecida como </w:t>
      </w:r>
      <w:r w:rsidR="009B690E" w:rsidRPr="004E7DBD">
        <w:rPr>
          <w:rPrChange w:id="4321" w:author="Alexandre Marcondes" w:date="2019-07-09T18:16:00Z">
            <w:rPr/>
          </w:rPrChange>
        </w:rPr>
        <w:t>comunicação</w:t>
      </w:r>
      <w:r w:rsidR="00DA424F" w:rsidRPr="004E7DBD">
        <w:rPr>
          <w:rPrChange w:id="4322" w:author="Alexandre Marcondes" w:date="2019-07-09T18:16:00Z">
            <w:rPr/>
          </w:rPrChange>
        </w:rPr>
        <w:t xml:space="preserve"> 1-para-muitos</w:t>
      </w:r>
      <w:r w:rsidR="00587893" w:rsidRPr="004E7DBD">
        <w:rPr>
          <w:rPrChange w:id="4323" w:author="Alexandre Marcondes" w:date="2019-07-09T18:16:00Z">
            <w:rPr/>
          </w:rPrChange>
        </w:rPr>
        <w:t xml:space="preserve">. Funcionam como </w:t>
      </w:r>
      <w:proofErr w:type="spellStart"/>
      <w:r w:rsidR="00587893" w:rsidRPr="004E7DBD">
        <w:rPr>
          <w:i/>
          <w:rPrChange w:id="4324" w:author="Alexandre Marcondes" w:date="2019-07-09T18:16:00Z">
            <w:rPr>
              <w:i/>
            </w:rPr>
          </w:rPrChange>
        </w:rPr>
        <w:t>buses</w:t>
      </w:r>
      <w:proofErr w:type="spellEnd"/>
      <w:r w:rsidR="00587893" w:rsidRPr="004E7DBD">
        <w:rPr>
          <w:rPrChange w:id="4325" w:author="Alexandre Marcondes" w:date="2019-07-09T18:16:00Z">
            <w:rPr/>
          </w:rPrChange>
        </w:rPr>
        <w:t xml:space="preserve"> virtuais que desacoplam o produtor do consumidor. Os nodos ao registrar suas intenções de escrita (</w:t>
      </w:r>
      <w:proofErr w:type="spellStart"/>
      <w:r w:rsidR="00587893" w:rsidRPr="004E7DBD">
        <w:rPr>
          <w:i/>
          <w:rPrChange w:id="4326" w:author="Alexandre Marcondes" w:date="2019-07-09T18:16:00Z">
            <w:rPr>
              <w:i/>
            </w:rPr>
          </w:rPrChange>
        </w:rPr>
        <w:t>publishers</w:t>
      </w:r>
      <w:proofErr w:type="spellEnd"/>
      <w:r w:rsidR="00587893" w:rsidRPr="004E7DBD">
        <w:rPr>
          <w:rPrChange w:id="4327" w:author="Alexandre Marcondes" w:date="2019-07-09T18:16:00Z">
            <w:rPr/>
          </w:rPrChange>
        </w:rPr>
        <w:t>) e leitura</w:t>
      </w:r>
      <w:r w:rsidR="009B690E" w:rsidRPr="004E7DBD">
        <w:rPr>
          <w:rPrChange w:id="4328" w:author="Alexandre Marcondes" w:date="2019-07-09T18:16:00Z">
            <w:rPr/>
          </w:rPrChange>
        </w:rPr>
        <w:t xml:space="preserve"> </w:t>
      </w:r>
      <w:r w:rsidR="00587893" w:rsidRPr="004E7DBD">
        <w:rPr>
          <w:rPrChange w:id="4329" w:author="Alexandre Marcondes" w:date="2019-07-09T18:16:00Z">
            <w:rPr/>
          </w:rPrChange>
        </w:rPr>
        <w:t>(</w:t>
      </w:r>
      <w:proofErr w:type="spellStart"/>
      <w:r w:rsidR="00587893" w:rsidRPr="004E7DBD">
        <w:rPr>
          <w:i/>
          <w:rPrChange w:id="4330" w:author="Alexandre Marcondes" w:date="2019-07-09T18:16:00Z">
            <w:rPr>
              <w:i/>
            </w:rPr>
          </w:rPrChange>
        </w:rPr>
        <w:t>subscribers</w:t>
      </w:r>
      <w:proofErr w:type="spellEnd"/>
      <w:r w:rsidR="00587893" w:rsidRPr="004E7DBD">
        <w:rPr>
          <w:rPrChange w:id="4331" w:author="Alexandre Marcondes" w:date="2019-07-09T18:16:00Z">
            <w:rPr/>
          </w:rPrChange>
        </w:rPr>
        <w:t xml:space="preserve">), denominam um nome dado ao espaço de memória onde deverão ser publicadas determinadas informações. </w:t>
      </w:r>
      <w:r w:rsidR="009D49A7" w:rsidRPr="004E7DBD">
        <w:rPr>
          <w:rPrChange w:id="4332" w:author="Alexandre Marcondes" w:date="2019-07-09T18:16:00Z">
            <w:rPr/>
          </w:rPrChange>
        </w:rPr>
        <w:t>Pode-se</w:t>
      </w:r>
      <w:r w:rsidR="00587893" w:rsidRPr="004E7DBD">
        <w:rPr>
          <w:rPrChange w:id="4333" w:author="Alexandre Marcondes" w:date="2019-07-09T18:16:00Z">
            <w:rPr/>
          </w:rPrChange>
        </w:rPr>
        <w:t xml:space="preserve"> entender </w:t>
      </w:r>
      <w:r w:rsidR="009D49A7" w:rsidRPr="004E7DBD">
        <w:rPr>
          <w:rPrChange w:id="4334" w:author="Alexandre Marcondes" w:date="2019-07-09T18:16:00Z">
            <w:rPr/>
          </w:rPrChange>
        </w:rPr>
        <w:t>esse</w:t>
      </w:r>
      <w:r w:rsidR="00587893" w:rsidRPr="004E7DBD">
        <w:rPr>
          <w:rPrChange w:id="4335" w:author="Alexandre Marcondes" w:date="2019-07-09T18:16:00Z">
            <w:rPr/>
          </w:rPrChange>
        </w:rPr>
        <w:t xml:space="preserve"> espaço de memória com um tópico</w:t>
      </w:r>
      <w:r w:rsidR="009B690E" w:rsidRPr="004E7DBD">
        <w:rPr>
          <w:rPrChange w:id="4336" w:author="Alexandre Marcondes" w:date="2019-07-09T18:16:00Z">
            <w:rPr/>
          </w:rPrChange>
        </w:rPr>
        <w:t xml:space="preserve"> </w:t>
      </w:r>
      <w:sdt>
        <w:sdtPr>
          <w:rPr>
            <w:rPrChange w:id="4337" w:author="Alexandre Marcondes" w:date="2019-07-09T18:16:00Z">
              <w:rPr/>
            </w:rPrChange>
          </w:rPr>
          <w:id w:val="-1651056719"/>
          <w:citation/>
        </w:sdtPr>
        <w:sdtContent>
          <w:r w:rsidR="009B690E" w:rsidRPr="004E7DBD">
            <w:rPr>
              <w:rPrChange w:id="4338" w:author="Alexandre Marcondes" w:date="2019-07-09T18:16:00Z">
                <w:rPr/>
              </w:rPrChange>
            </w:rPr>
            <w:fldChar w:fldCharType="begin"/>
          </w:r>
          <w:r w:rsidR="009B690E" w:rsidRPr="004E7DBD">
            <w:rPr>
              <w:rPrChange w:id="4339" w:author="Alexandre Marcondes" w:date="2019-07-09T18:16:00Z">
                <w:rPr/>
              </w:rPrChange>
            </w:rPr>
            <w:instrText xml:space="preserve"> CITATION ROS191 \l 1046 </w:instrText>
          </w:r>
          <w:r w:rsidR="009B690E" w:rsidRPr="004E7DBD">
            <w:rPr>
              <w:rPrChange w:id="4340" w:author="Alexandre Marcondes" w:date="2019-07-09T18:16:00Z">
                <w:rPr/>
              </w:rPrChange>
            </w:rPr>
            <w:fldChar w:fldCharType="separate"/>
          </w:r>
          <w:r w:rsidR="00FF594D" w:rsidRPr="004E7DBD">
            <w:rPr>
              <w:noProof/>
              <w:rPrChange w:id="4341" w:author="Alexandre Marcondes" w:date="2019-07-09T18:16:00Z">
                <w:rPr>
                  <w:noProof/>
                </w:rPr>
              </w:rPrChange>
            </w:rPr>
            <w:t>(17)</w:t>
          </w:r>
          <w:r w:rsidR="009B690E" w:rsidRPr="004E7DBD">
            <w:rPr>
              <w:rPrChange w:id="4342" w:author="Alexandre Marcondes" w:date="2019-07-09T18:16:00Z">
                <w:rPr/>
              </w:rPrChange>
            </w:rPr>
            <w:fldChar w:fldCharType="end"/>
          </w:r>
        </w:sdtContent>
      </w:sdt>
      <w:r w:rsidR="00587893" w:rsidRPr="004E7DBD">
        <w:rPr>
          <w:rPrChange w:id="4343" w:author="Alexandre Marcondes" w:date="2019-07-09T18:16:00Z">
            <w:rPr/>
          </w:rPrChange>
        </w:rPr>
        <w:t>.</w:t>
      </w:r>
    </w:p>
    <w:p w:rsidR="00D02DE4" w:rsidRPr="004E7DBD" w:rsidRDefault="00587893">
      <w:pPr>
        <w:rPr>
          <w:rPrChange w:id="4344" w:author="Alexandre Marcondes" w:date="2019-07-09T18:16:00Z">
            <w:rPr/>
          </w:rPrChange>
        </w:rPr>
      </w:pPr>
      <w:r w:rsidRPr="004E7DBD">
        <w:rPr>
          <w:rPrChange w:id="4345" w:author="Alexandre Marcondes" w:date="2019-07-09T18:16:00Z">
            <w:rPr/>
          </w:rPrChange>
        </w:rPr>
        <w:lastRenderedPageBreak/>
        <w:t xml:space="preserve">O ROS </w:t>
      </w:r>
      <w:proofErr w:type="spellStart"/>
      <w:r w:rsidRPr="004E7DBD">
        <w:rPr>
          <w:i/>
          <w:rPrChange w:id="4346" w:author="Alexandre Marcondes" w:date="2019-07-09T18:16:00Z">
            <w:rPr>
              <w:i/>
            </w:rPr>
          </w:rPrChange>
        </w:rPr>
        <w:t>master</w:t>
      </w:r>
      <w:proofErr w:type="spellEnd"/>
      <w:r w:rsidRPr="004E7DBD">
        <w:rPr>
          <w:rPrChange w:id="4347" w:author="Alexandre Marcondes" w:date="2019-07-09T18:16:00Z">
            <w:rPr/>
          </w:rPrChange>
        </w:rPr>
        <w:t xml:space="preserve"> gerencia as publicações enviando os dados aos nodos que a solicitam quando </w:t>
      </w:r>
      <w:proofErr w:type="gramStart"/>
      <w:r w:rsidRPr="004E7DBD">
        <w:rPr>
          <w:rPrChange w:id="4348" w:author="Alexandre Marcondes" w:date="2019-07-09T18:16:00Z">
            <w:rPr/>
          </w:rPrChange>
        </w:rPr>
        <w:t>um outro</w:t>
      </w:r>
      <w:proofErr w:type="gramEnd"/>
      <w:r w:rsidRPr="004E7DBD">
        <w:rPr>
          <w:rPrChange w:id="4349" w:author="Alexandre Marcondes" w:date="2019-07-09T18:16:00Z">
            <w:rPr/>
          </w:rPrChange>
        </w:rPr>
        <w:t xml:space="preserve">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rsidRPr="004E7DBD">
        <w:rPr>
          <w:rPrChange w:id="4350" w:author="Alexandre Marcondes" w:date="2019-07-09T18:16:00Z">
            <w:rPr/>
          </w:rPrChange>
        </w:rPr>
        <w:t>O formato de mensagens utilizado nos tópicos é definido em arquivos de tipos nos pacotes</w:t>
      </w:r>
    </w:p>
    <w:p w:rsidR="00D02DE4" w:rsidRPr="004E7DBD" w:rsidRDefault="00D02DE4">
      <w:pPr>
        <w:rPr>
          <w:rPrChange w:id="4351" w:author="Alexandre Marcondes" w:date="2019-07-09T18:16:00Z">
            <w:rPr/>
          </w:rPrChange>
        </w:rPr>
      </w:pPr>
    </w:p>
    <w:p w:rsidR="00C334D7" w:rsidRPr="004E7DBD" w:rsidRDefault="00C334D7" w:rsidP="0085318F">
      <w:pPr>
        <w:pStyle w:val="Ttulo3"/>
        <w:numPr>
          <w:ilvl w:val="2"/>
          <w:numId w:val="6"/>
        </w:numPr>
        <w:rPr>
          <w:rPrChange w:id="4352" w:author="Alexandre Marcondes" w:date="2019-07-09T18:16:00Z">
            <w:rPr/>
          </w:rPrChange>
        </w:rPr>
      </w:pPr>
      <w:bookmarkStart w:id="4353" w:name="_Toc9088187"/>
      <w:bookmarkStart w:id="4354" w:name="_Toc9088691"/>
      <w:bookmarkStart w:id="4355" w:name="_Toc9088896"/>
      <w:bookmarkStart w:id="4356" w:name="_Toc11256265"/>
      <w:r w:rsidRPr="004E7DBD">
        <w:rPr>
          <w:rPrChange w:id="4357" w:author="Alexandre Marcondes" w:date="2019-07-09T18:16:00Z">
            <w:rPr/>
          </w:rPrChange>
        </w:rPr>
        <w:t>Serviços</w:t>
      </w:r>
      <w:bookmarkEnd w:id="4353"/>
      <w:bookmarkEnd w:id="4354"/>
      <w:bookmarkEnd w:id="4355"/>
      <w:bookmarkEnd w:id="4356"/>
    </w:p>
    <w:p w:rsidR="00DA424F" w:rsidRPr="004E7DBD" w:rsidRDefault="00DA424F" w:rsidP="00DA424F">
      <w:pPr>
        <w:rPr>
          <w:rPrChange w:id="4358" w:author="Alexandre Marcondes" w:date="2019-07-09T18:16:00Z">
            <w:rPr/>
          </w:rPrChange>
        </w:rPr>
      </w:pPr>
    </w:p>
    <w:p w:rsidR="00D02DE4" w:rsidRPr="004E7DBD" w:rsidRDefault="00DA424F" w:rsidP="00D02DE4">
      <w:pPr>
        <w:rPr>
          <w:rPrChange w:id="4359" w:author="Alexandre Marcondes" w:date="2019-07-09T18:16:00Z">
            <w:rPr/>
          </w:rPrChange>
        </w:rPr>
      </w:pPr>
      <w:r w:rsidRPr="004E7DBD">
        <w:rPr>
          <w:rPrChange w:id="4360" w:author="Alexandre Marcondes" w:date="2019-07-09T18:16:00Z">
            <w:rPr/>
          </w:rPrChange>
        </w:rPr>
        <w:t xml:space="preserve">Serviços é a forma de comunicação 1-para-1 mais simples disponível no ROS. Em alternativa à dinâmica dos tópicos, os serviços entregam a funcionalidade de pergunta e resposta. </w:t>
      </w:r>
      <w:r w:rsidR="009D49A7" w:rsidRPr="004E7DBD">
        <w:rPr>
          <w:rPrChange w:id="4361" w:author="Alexandre Marcondes" w:date="2019-07-09T18:16:00Z">
            <w:rPr/>
          </w:rPrChange>
        </w:rPr>
        <w:t>Essa</w:t>
      </w:r>
      <w:r w:rsidRPr="004E7DBD">
        <w:rPr>
          <w:rPrChange w:id="4362" w:author="Alexandre Marcondes" w:date="2019-07-09T18:16:00Z">
            <w:rPr/>
          </w:rPrChange>
        </w:rPr>
        <w:t xml:space="preserve"> propriedade é utilizada quando necessária </w:t>
      </w:r>
      <w:proofErr w:type="gramStart"/>
      <w:r w:rsidRPr="004E7DBD">
        <w:rPr>
          <w:rPrChange w:id="4363" w:author="Alexandre Marcondes" w:date="2019-07-09T18:16:00Z">
            <w:rPr/>
          </w:rPrChange>
        </w:rPr>
        <w:t>a</w:t>
      </w:r>
      <w:proofErr w:type="gramEnd"/>
      <w:r w:rsidRPr="004E7DBD">
        <w:rPr>
          <w:rPrChange w:id="4364" w:author="Alexandre Marcondes" w:date="2019-07-09T18:16:00Z">
            <w:rPr/>
          </w:rPrChange>
        </w:rPr>
        <w:t xml:space="preserve"> confirmação de execução de algum procedimento.</w:t>
      </w:r>
      <w:r w:rsidR="009B690E" w:rsidRPr="004E7DBD">
        <w:rPr>
          <w:rPrChange w:id="4365" w:author="Alexandre Marcondes" w:date="2019-07-09T18:16:00Z">
            <w:rPr/>
          </w:rPrChange>
        </w:rPr>
        <w:t xml:space="preserve"> O formato de mensagens utilizado nos serviços </w:t>
      </w:r>
      <w:r w:rsidR="00CD00C1" w:rsidRPr="004E7DBD">
        <w:rPr>
          <w:rPrChange w:id="4366" w:author="Alexandre Marcondes" w:date="2019-07-09T18:16:00Z">
            <w:rPr/>
          </w:rPrChange>
        </w:rPr>
        <w:t>é</w:t>
      </w:r>
      <w:r w:rsidR="009B690E" w:rsidRPr="004E7DBD">
        <w:rPr>
          <w:rPrChange w:id="4367" w:author="Alexandre Marcondes" w:date="2019-07-09T18:16:00Z">
            <w:rPr/>
          </w:rPrChange>
        </w:rPr>
        <w:t xml:space="preserve"> definido em arquivos de tipos nos pacotes </w:t>
      </w:r>
      <w:sdt>
        <w:sdtPr>
          <w:rPr>
            <w:rPrChange w:id="4368" w:author="Alexandre Marcondes" w:date="2019-07-09T18:16:00Z">
              <w:rPr/>
            </w:rPrChange>
          </w:rPr>
          <w:id w:val="-1438363361"/>
          <w:citation/>
        </w:sdtPr>
        <w:sdtContent>
          <w:r w:rsidR="009B690E" w:rsidRPr="004E7DBD">
            <w:rPr>
              <w:rPrChange w:id="4369" w:author="Alexandre Marcondes" w:date="2019-07-09T18:16:00Z">
                <w:rPr/>
              </w:rPrChange>
            </w:rPr>
            <w:fldChar w:fldCharType="begin"/>
          </w:r>
          <w:r w:rsidR="009B690E" w:rsidRPr="004E7DBD">
            <w:rPr>
              <w:rPrChange w:id="4370" w:author="Alexandre Marcondes" w:date="2019-07-09T18:16:00Z">
                <w:rPr/>
              </w:rPrChange>
            </w:rPr>
            <w:instrText xml:space="preserve"> CITATION ROS18 \l 1046 </w:instrText>
          </w:r>
          <w:r w:rsidR="009B690E" w:rsidRPr="004E7DBD">
            <w:rPr>
              <w:rPrChange w:id="4371" w:author="Alexandre Marcondes" w:date="2019-07-09T18:16:00Z">
                <w:rPr/>
              </w:rPrChange>
            </w:rPr>
            <w:fldChar w:fldCharType="separate"/>
          </w:r>
          <w:r w:rsidR="00FF594D" w:rsidRPr="004E7DBD">
            <w:rPr>
              <w:noProof/>
              <w:rPrChange w:id="4372" w:author="Alexandre Marcondes" w:date="2019-07-09T18:16:00Z">
                <w:rPr>
                  <w:noProof/>
                </w:rPr>
              </w:rPrChange>
            </w:rPr>
            <w:t>(18)</w:t>
          </w:r>
          <w:r w:rsidR="009B690E" w:rsidRPr="004E7DBD">
            <w:rPr>
              <w:rPrChange w:id="4373" w:author="Alexandre Marcondes" w:date="2019-07-09T18:16:00Z">
                <w:rPr/>
              </w:rPrChange>
            </w:rPr>
            <w:fldChar w:fldCharType="end"/>
          </w:r>
        </w:sdtContent>
      </w:sdt>
      <w:r w:rsidR="009B690E" w:rsidRPr="004E7DBD">
        <w:rPr>
          <w:rPrChange w:id="4374" w:author="Alexandre Marcondes" w:date="2019-07-09T18:16:00Z">
            <w:rPr/>
          </w:rPrChange>
        </w:rPr>
        <w:t>.</w:t>
      </w:r>
    </w:p>
    <w:p w:rsidR="00EA1C28" w:rsidRPr="004E7DBD" w:rsidRDefault="00DA424F" w:rsidP="00EA1C28">
      <w:pPr>
        <w:rPr>
          <w:rPrChange w:id="4375" w:author="Alexandre Marcondes" w:date="2019-07-09T18:16:00Z">
            <w:rPr/>
          </w:rPrChange>
        </w:rPr>
      </w:pPr>
      <w:r w:rsidRPr="004E7DBD">
        <w:rPr>
          <w:rPrChange w:id="4376" w:author="Alexandre Marcondes" w:date="2019-07-09T18:16:00Z">
            <w:rPr/>
          </w:rPrChange>
        </w:rPr>
        <w:t>Na sua inicialização</w:t>
      </w:r>
      <w:r w:rsidR="00EA1C28" w:rsidRPr="004E7DBD">
        <w:rPr>
          <w:rPrChange w:id="4377" w:author="Alexandre Marcondes" w:date="2019-07-09T18:16:00Z">
            <w:rPr/>
          </w:rPrChange>
        </w:rPr>
        <w:t>,</w:t>
      </w:r>
      <w:r w:rsidRPr="004E7DBD">
        <w:rPr>
          <w:rPrChange w:id="4378" w:author="Alexandre Marcondes" w:date="2019-07-09T18:16:00Z">
            <w:rPr/>
          </w:rPrChange>
        </w:rPr>
        <w:t xml:space="preserve"> um nodo registra no </w:t>
      </w:r>
      <w:proofErr w:type="spellStart"/>
      <w:r w:rsidRPr="004E7DBD">
        <w:rPr>
          <w:i/>
          <w:rPrChange w:id="4379" w:author="Alexandre Marcondes" w:date="2019-07-09T18:16:00Z">
            <w:rPr>
              <w:i/>
            </w:rPr>
          </w:rPrChange>
        </w:rPr>
        <w:t>master</w:t>
      </w:r>
      <w:proofErr w:type="spellEnd"/>
      <w:r w:rsidRPr="004E7DBD">
        <w:rPr>
          <w:i/>
          <w:rPrChange w:id="4380" w:author="Alexandre Marcondes" w:date="2019-07-09T18:16:00Z">
            <w:rPr>
              <w:i/>
            </w:rPr>
          </w:rPrChange>
        </w:rPr>
        <w:t xml:space="preserve"> </w:t>
      </w:r>
      <w:r w:rsidRPr="004E7DBD">
        <w:rPr>
          <w:rPrChange w:id="4381" w:author="Alexandre Marcondes" w:date="2019-07-09T18:16:00Z">
            <w:rPr/>
          </w:rPrChange>
        </w:rPr>
        <w:t>quais são os serviços que fornece, caso forneça algum. Os serviços dependem</w:t>
      </w:r>
      <w:r w:rsidR="00EA1C28" w:rsidRPr="004E7DBD">
        <w:rPr>
          <w:rPrChange w:id="4382" w:author="Alexandre Marcondes" w:date="2019-07-09T18:16:00Z">
            <w:rPr/>
          </w:rPrChange>
        </w:rPr>
        <w:t xml:space="preserve"> </w:t>
      </w:r>
      <w:r w:rsidRPr="004E7DBD">
        <w:rPr>
          <w:rPrChange w:id="4383" w:author="Alexandre Marcondes" w:date="2019-07-09T18:16:00Z">
            <w:rPr/>
          </w:rPrChange>
        </w:rPr>
        <w:t xml:space="preserve">da aplicação a qual o nodo pertence. Em </w:t>
      </w:r>
      <w:r w:rsidR="00EA1C28" w:rsidRPr="004E7DBD">
        <w:rPr>
          <w:rPrChange w:id="4384" w:author="Alexandre Marcondes" w:date="2019-07-09T18:16:00Z">
            <w:rPr/>
          </w:rPrChange>
        </w:rPr>
        <w:t>pacotes</w:t>
      </w:r>
      <w:r w:rsidRPr="004E7DBD">
        <w:rPr>
          <w:rPrChange w:id="4385" w:author="Alexandre Marcondes" w:date="2019-07-09T18:16:00Z">
            <w:rPr/>
          </w:rPrChange>
        </w:rPr>
        <w:t xml:space="preserve"> de </w:t>
      </w:r>
      <w:r w:rsidR="00EA1C28" w:rsidRPr="004E7DBD">
        <w:rPr>
          <w:rPrChange w:id="4386" w:author="Alexandre Marcondes" w:date="2019-07-09T18:16:00Z">
            <w:rPr/>
          </w:rPrChange>
        </w:rPr>
        <w:t>SLAM</w:t>
      </w:r>
      <w:r w:rsidRPr="004E7DBD">
        <w:rPr>
          <w:i/>
          <w:rPrChange w:id="4387" w:author="Alexandre Marcondes" w:date="2019-07-09T18:16:00Z">
            <w:rPr>
              <w:i/>
            </w:rPr>
          </w:rPrChange>
        </w:rPr>
        <w:t xml:space="preserve"> (</w:t>
      </w:r>
      <w:proofErr w:type="spellStart"/>
      <w:r w:rsidRPr="004E7DBD">
        <w:rPr>
          <w:i/>
          <w:rPrChange w:id="4388" w:author="Alexandre Marcondes" w:date="2019-07-09T18:16:00Z">
            <w:rPr>
              <w:i/>
            </w:rPr>
          </w:rPrChange>
        </w:rPr>
        <w:t>Simultaneos</w:t>
      </w:r>
      <w:proofErr w:type="spellEnd"/>
      <w:r w:rsidRPr="004E7DBD">
        <w:rPr>
          <w:i/>
          <w:rPrChange w:id="4389" w:author="Alexandre Marcondes" w:date="2019-07-09T18:16:00Z">
            <w:rPr>
              <w:i/>
            </w:rPr>
          </w:rPrChange>
        </w:rPr>
        <w:t xml:space="preserve"> </w:t>
      </w:r>
      <w:proofErr w:type="spellStart"/>
      <w:r w:rsidRPr="004E7DBD">
        <w:rPr>
          <w:i/>
          <w:rPrChange w:id="4390" w:author="Alexandre Marcondes" w:date="2019-07-09T18:16:00Z">
            <w:rPr>
              <w:i/>
            </w:rPr>
          </w:rPrChange>
        </w:rPr>
        <w:t>Localization</w:t>
      </w:r>
      <w:proofErr w:type="spellEnd"/>
      <w:r w:rsidRPr="004E7DBD">
        <w:rPr>
          <w:i/>
          <w:rPrChange w:id="4391" w:author="Alexandre Marcondes" w:date="2019-07-09T18:16:00Z">
            <w:rPr>
              <w:i/>
            </w:rPr>
          </w:rPrChange>
        </w:rPr>
        <w:t xml:space="preserve"> </w:t>
      </w:r>
      <w:proofErr w:type="spellStart"/>
      <w:r w:rsidRPr="004E7DBD">
        <w:rPr>
          <w:i/>
          <w:rPrChange w:id="4392" w:author="Alexandre Marcondes" w:date="2019-07-09T18:16:00Z">
            <w:rPr>
              <w:i/>
            </w:rPr>
          </w:rPrChange>
        </w:rPr>
        <w:t>and</w:t>
      </w:r>
      <w:proofErr w:type="spellEnd"/>
      <w:r w:rsidRPr="004E7DBD">
        <w:rPr>
          <w:i/>
          <w:rPrChange w:id="4393" w:author="Alexandre Marcondes" w:date="2019-07-09T18:16:00Z">
            <w:rPr>
              <w:i/>
            </w:rPr>
          </w:rPrChange>
        </w:rPr>
        <w:t xml:space="preserve"> </w:t>
      </w:r>
      <w:proofErr w:type="spellStart"/>
      <w:r w:rsidRPr="004E7DBD">
        <w:rPr>
          <w:i/>
          <w:rPrChange w:id="4394" w:author="Alexandre Marcondes" w:date="2019-07-09T18:16:00Z">
            <w:rPr>
              <w:i/>
            </w:rPr>
          </w:rPrChange>
        </w:rPr>
        <w:t>Mapping</w:t>
      </w:r>
      <w:proofErr w:type="spellEnd"/>
      <w:r w:rsidRPr="004E7DBD">
        <w:rPr>
          <w:i/>
          <w:rPrChange w:id="4395" w:author="Alexandre Marcondes" w:date="2019-07-09T18:16:00Z">
            <w:rPr>
              <w:i/>
            </w:rPr>
          </w:rPrChange>
        </w:rPr>
        <w:t>)</w:t>
      </w:r>
      <w:r w:rsidRPr="004E7DBD">
        <w:rPr>
          <w:rPrChange w:id="4396" w:author="Alexandre Marcondes" w:date="2019-07-09T18:16:00Z">
            <w:rPr/>
          </w:rPrChange>
        </w:rPr>
        <w:t xml:space="preserve"> é comum haver um nodo fornecendo um serviço</w:t>
      </w:r>
      <w:r w:rsidR="00443763" w:rsidRPr="004E7DBD">
        <w:rPr>
          <w:rPrChange w:id="4397" w:author="Alexandre Marcondes" w:date="2019-07-09T18:16:00Z">
            <w:rPr/>
          </w:rPrChange>
        </w:rPr>
        <w:t xml:space="preserve"> de reconfiguração do mapa. Esse</w:t>
      </w:r>
      <w:r w:rsidRPr="004E7DBD">
        <w:rPr>
          <w:rPrChange w:id="4398" w:author="Alexandre Marcondes" w:date="2019-07-09T18:16:00Z">
            <w:rPr/>
          </w:rPrChange>
        </w:rPr>
        <w:t xml:space="preserve"> serviço</w:t>
      </w:r>
      <w:r w:rsidR="00443763" w:rsidRPr="004E7DBD">
        <w:rPr>
          <w:rPrChange w:id="4399" w:author="Alexandre Marcondes" w:date="2019-07-09T18:16:00Z">
            <w:rPr/>
          </w:rPrChange>
        </w:rPr>
        <w:t>,</w:t>
      </w:r>
      <w:r w:rsidRPr="004E7DBD">
        <w:rPr>
          <w:rPrChange w:id="4400" w:author="Alexandre Marcondes" w:date="2019-07-09T18:16:00Z">
            <w:rPr/>
          </w:rPrChange>
        </w:rPr>
        <w:t xml:space="preserve"> quando chamad</w:t>
      </w:r>
      <w:r w:rsidR="00EA1C28" w:rsidRPr="004E7DBD">
        <w:rPr>
          <w:rPrChange w:id="4401" w:author="Alexandre Marcondes" w:date="2019-07-09T18:16:00Z">
            <w:rPr/>
          </w:rPrChange>
        </w:rPr>
        <w:t>o</w:t>
      </w:r>
      <w:r w:rsidR="00443763" w:rsidRPr="004E7DBD">
        <w:rPr>
          <w:rPrChange w:id="4402" w:author="Alexandre Marcondes" w:date="2019-07-09T18:16:00Z">
            <w:rPr/>
          </w:rPrChange>
        </w:rPr>
        <w:t>,</w:t>
      </w:r>
      <w:r w:rsidRPr="004E7DBD">
        <w:rPr>
          <w:rPrChange w:id="4403" w:author="Alexandre Marcondes" w:date="2019-07-09T18:16:00Z">
            <w:rPr/>
          </w:rPrChange>
        </w:rPr>
        <w:t xml:space="preserve"> </w:t>
      </w:r>
      <w:r w:rsidR="00881DF2" w:rsidRPr="004E7DBD">
        <w:rPr>
          <w:rPrChange w:id="4404" w:author="Alexandre Marcondes" w:date="2019-07-09T18:16:00Z">
            <w:rPr/>
          </w:rPrChange>
        </w:rPr>
        <w:t>reinicializa</w:t>
      </w:r>
      <w:r w:rsidRPr="004E7DBD">
        <w:rPr>
          <w:rPrChange w:id="4405" w:author="Alexandre Marcondes" w:date="2019-07-09T18:16:00Z">
            <w:rPr/>
          </w:rPrChange>
        </w:rPr>
        <w:t xml:space="preserve"> os parâmetros d</w:t>
      </w:r>
      <w:r w:rsidR="00EA1C28" w:rsidRPr="004E7DBD">
        <w:rPr>
          <w:rPrChange w:id="4406" w:author="Alexandre Marcondes" w:date="2019-07-09T18:16:00Z">
            <w:rPr/>
          </w:rPrChange>
        </w:rPr>
        <w:t>a aplicação promovendo uma nova localização do robô em um mapa de obstáculos</w:t>
      </w:r>
      <w:r w:rsidR="00D84467" w:rsidRPr="004E7DBD">
        <w:rPr>
          <w:rPrChange w:id="4407" w:author="Alexandre Marcondes" w:date="2019-07-09T18:16:00Z">
            <w:rPr/>
          </w:rPrChange>
        </w:rPr>
        <w:t xml:space="preserve">. Na </w:t>
      </w:r>
      <w:r w:rsidR="00D84467" w:rsidRPr="004E7DBD">
        <w:rPr>
          <w:rPrChange w:id="4408" w:author="Alexandre Marcondes" w:date="2019-07-09T18:16:00Z">
            <w:rPr/>
          </w:rPrChange>
        </w:rPr>
        <w:fldChar w:fldCharType="begin"/>
      </w:r>
      <w:r w:rsidR="00D84467" w:rsidRPr="004E7DBD">
        <w:rPr>
          <w:rPrChange w:id="4409" w:author="Alexandre Marcondes" w:date="2019-07-09T18:16:00Z">
            <w:rPr/>
          </w:rPrChange>
        </w:rPr>
        <w:instrText xml:space="preserve"> REF _Ref7859769 \h </w:instrText>
      </w:r>
      <w:r w:rsidR="00D84467" w:rsidRPr="004E7DBD">
        <w:rPr>
          <w:rPrChange w:id="4410" w:author="Alexandre Marcondes" w:date="2019-07-09T18:16:00Z">
            <w:rPr/>
          </w:rPrChange>
        </w:rPr>
      </w:r>
      <w:r w:rsidR="00D84467" w:rsidRPr="004E7DBD">
        <w:rPr>
          <w:rPrChange w:id="4411" w:author="Alexandre Marcondes" w:date="2019-07-09T18:16:00Z">
            <w:rPr/>
          </w:rPrChange>
        </w:rPr>
        <w:fldChar w:fldCharType="separate"/>
      </w:r>
      <w:r w:rsidR="00C239C6" w:rsidRPr="004E7DBD">
        <w:rPr>
          <w:rPrChange w:id="4412" w:author="Alexandre Marcondes" w:date="2019-07-09T18:16:00Z">
            <w:rPr/>
          </w:rPrChange>
        </w:rPr>
        <w:t xml:space="preserve">Figura </w:t>
      </w:r>
      <w:r w:rsidR="00C239C6" w:rsidRPr="004E7DBD">
        <w:rPr>
          <w:noProof/>
          <w:rPrChange w:id="4413" w:author="Alexandre Marcondes" w:date="2019-07-09T18:16:00Z">
            <w:rPr>
              <w:noProof/>
            </w:rPr>
          </w:rPrChange>
        </w:rPr>
        <w:t>3</w:t>
      </w:r>
      <w:r w:rsidR="00D84467" w:rsidRPr="004E7DBD">
        <w:rPr>
          <w:rPrChange w:id="4414" w:author="Alexandre Marcondes" w:date="2019-07-09T18:16:00Z">
            <w:rPr/>
          </w:rPrChange>
        </w:rPr>
        <w:fldChar w:fldCharType="end"/>
      </w:r>
      <w:r w:rsidR="00D84467" w:rsidRPr="004E7DBD">
        <w:rPr>
          <w:rPrChange w:id="4415" w:author="Alexandre Marcondes" w:date="2019-07-09T18:16:00Z">
            <w:rPr/>
          </w:rPrChange>
        </w:rPr>
        <w:t xml:space="preserve"> </w:t>
      </w:r>
      <w:proofErr w:type="gramStart"/>
      <w:r w:rsidR="0097045F" w:rsidRPr="004E7DBD">
        <w:rPr>
          <w:rPrChange w:id="4416" w:author="Alexandre Marcondes" w:date="2019-07-09T18:16:00Z">
            <w:rPr/>
          </w:rPrChange>
        </w:rPr>
        <w:t>é</w:t>
      </w:r>
      <w:proofErr w:type="gramEnd"/>
      <w:r w:rsidR="0097045F" w:rsidRPr="004E7DBD">
        <w:rPr>
          <w:rPrChange w:id="4417" w:author="Alexandre Marcondes" w:date="2019-07-09T18:16:00Z">
            <w:rPr/>
          </w:rPrChange>
        </w:rPr>
        <w:t xml:space="preserve"> exibido dois nodos trocando mensagens por serviços e tópicos.</w:t>
      </w:r>
    </w:p>
    <w:p w:rsidR="00D84467" w:rsidRPr="004E7DBD" w:rsidRDefault="00D84467" w:rsidP="00EA1C28">
      <w:pPr>
        <w:rPr>
          <w:rPrChange w:id="4418" w:author="Alexandre Marcondes" w:date="2019-07-09T18:16:00Z">
            <w:rPr/>
          </w:rPrChange>
        </w:rPr>
      </w:pPr>
    </w:p>
    <w:p w:rsidR="00D84467" w:rsidRPr="004E7DBD" w:rsidRDefault="00D84467" w:rsidP="00D84467">
      <w:pPr>
        <w:pStyle w:val="Legenda"/>
        <w:keepNext/>
        <w:jc w:val="center"/>
        <w:rPr>
          <w:rPrChange w:id="4419" w:author="Alexandre Marcondes" w:date="2019-07-09T18:16:00Z">
            <w:rPr/>
          </w:rPrChange>
        </w:rPr>
      </w:pPr>
      <w:bookmarkStart w:id="4420" w:name="_Ref7859769"/>
      <w:bookmarkStart w:id="4421" w:name="_Toc9086546"/>
      <w:bookmarkStart w:id="4422" w:name="_Toc9086871"/>
      <w:bookmarkStart w:id="4423" w:name="_Toc9086998"/>
      <w:bookmarkStart w:id="4424" w:name="_Toc9088009"/>
      <w:bookmarkStart w:id="4425" w:name="_Toc9088350"/>
      <w:bookmarkStart w:id="4426" w:name="_Toc9088475"/>
      <w:r w:rsidRPr="004E7DBD">
        <w:rPr>
          <w:rPrChange w:id="4427" w:author="Alexandre Marcondes" w:date="2019-07-09T18:16:00Z">
            <w:rPr/>
          </w:rPrChange>
        </w:rPr>
        <w:t xml:space="preserve">Figura </w:t>
      </w:r>
      <w:r w:rsidR="00DF2272" w:rsidRPr="004E7DBD">
        <w:rPr>
          <w:noProof/>
          <w:rPrChange w:id="4428" w:author="Alexandre Marcondes" w:date="2019-07-09T18:16:00Z">
            <w:rPr>
              <w:noProof/>
            </w:rPr>
          </w:rPrChange>
        </w:rPr>
        <w:fldChar w:fldCharType="begin"/>
      </w:r>
      <w:r w:rsidR="00DF2272" w:rsidRPr="004E7DBD">
        <w:rPr>
          <w:noProof/>
          <w:rPrChange w:id="4429" w:author="Alexandre Marcondes" w:date="2019-07-09T18:16:00Z">
            <w:rPr>
              <w:noProof/>
            </w:rPr>
          </w:rPrChange>
        </w:rPr>
        <w:instrText xml:space="preserve"> SEQ Figura \* ARABIC </w:instrText>
      </w:r>
      <w:r w:rsidR="00DF2272" w:rsidRPr="004E7DBD">
        <w:rPr>
          <w:noProof/>
          <w:rPrChange w:id="4430" w:author="Alexandre Marcondes" w:date="2019-07-09T18:16:00Z">
            <w:rPr>
              <w:noProof/>
            </w:rPr>
          </w:rPrChange>
        </w:rPr>
        <w:fldChar w:fldCharType="separate"/>
      </w:r>
      <w:r w:rsidR="00881DF2" w:rsidRPr="004E7DBD">
        <w:rPr>
          <w:noProof/>
          <w:rPrChange w:id="4431" w:author="Alexandre Marcondes" w:date="2019-07-09T18:16:00Z">
            <w:rPr>
              <w:noProof/>
            </w:rPr>
          </w:rPrChange>
        </w:rPr>
        <w:t>3</w:t>
      </w:r>
      <w:r w:rsidR="00DF2272" w:rsidRPr="004E7DBD">
        <w:rPr>
          <w:noProof/>
          <w:rPrChange w:id="4432" w:author="Alexandre Marcondes" w:date="2019-07-09T18:16:00Z">
            <w:rPr>
              <w:noProof/>
            </w:rPr>
          </w:rPrChange>
        </w:rPr>
        <w:fldChar w:fldCharType="end"/>
      </w:r>
      <w:bookmarkEnd w:id="4420"/>
      <w:r w:rsidRPr="004E7DBD">
        <w:rPr>
          <w:rPrChange w:id="4433" w:author="Alexandre Marcondes" w:date="2019-07-09T18:16:00Z">
            <w:rPr/>
          </w:rPrChange>
        </w:rPr>
        <w:t xml:space="preserve"> - Serviços e Tópicos</w:t>
      </w:r>
      <w:bookmarkEnd w:id="4421"/>
      <w:bookmarkEnd w:id="4422"/>
      <w:bookmarkEnd w:id="4423"/>
      <w:bookmarkEnd w:id="4424"/>
      <w:bookmarkEnd w:id="4425"/>
      <w:bookmarkEnd w:id="4426"/>
    </w:p>
    <w:p w:rsidR="00D84467" w:rsidRPr="004E7DBD" w:rsidRDefault="00D84467" w:rsidP="00D84467">
      <w:pPr>
        <w:jc w:val="center"/>
        <w:rPr>
          <w:rPrChange w:id="4434" w:author="Alexandre Marcondes" w:date="2019-07-09T18:16:00Z">
            <w:rPr/>
          </w:rPrChange>
        </w:rPr>
      </w:pPr>
      <w:r w:rsidRPr="004E7DBD">
        <w:rPr>
          <w:noProof/>
          <w:lang w:eastAsia="pt-BR"/>
          <w:rPrChange w:id="4435" w:author="Alexandre Marcondes" w:date="2019-07-09T18:16:00Z">
            <w:rPr>
              <w:noProof/>
              <w:lang w:eastAsia="pt-BR"/>
            </w:rPr>
          </w:rPrChange>
        </w:rPr>
        <w:drawing>
          <wp:inline distT="0" distB="0" distL="0" distR="0" wp14:anchorId="048763DA" wp14:editId="590E429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4E7DBD" w:rsidDel="0090299C" w:rsidRDefault="00D84467">
      <w:pPr>
        <w:jc w:val="center"/>
        <w:rPr>
          <w:del w:id="4436" w:author="Alexandre Marcondes" w:date="2019-07-04T17:50:00Z"/>
          <w:rPrChange w:id="4437" w:author="Alexandre Marcondes" w:date="2019-07-09T18:16:00Z">
            <w:rPr>
              <w:del w:id="4438" w:author="Alexandre Marcondes" w:date="2019-07-04T17:50:00Z"/>
            </w:rPr>
          </w:rPrChange>
        </w:rPr>
        <w:pPrChange w:id="4439" w:author="Alexandre Marcondes" w:date="2019-07-04T17:50:00Z">
          <w:pPr>
            <w:pStyle w:val="Ttulo3"/>
          </w:pPr>
        </w:pPrChange>
      </w:pPr>
      <w:r w:rsidRPr="004E7DBD">
        <w:rPr>
          <w:rPrChange w:id="4440" w:author="Alexandre Marcondes" w:date="2019-07-09T18:16:00Z">
            <w:rPr/>
          </w:rPrChange>
        </w:rPr>
        <w:t xml:space="preserve">Fonte: </w:t>
      </w:r>
      <w:ins w:id="4441" w:author="Alexandre Marcondes" w:date="2019-07-04T17:50:00Z">
        <w:r w:rsidR="0090299C" w:rsidRPr="004E7DBD">
          <w:rPr>
            <w:rPrChange w:id="4442" w:author="Alexandre Marcondes" w:date="2019-07-09T18:16:00Z">
              <w:rPr/>
            </w:rPrChange>
          </w:rPr>
          <w:fldChar w:fldCharType="begin"/>
        </w:r>
        <w:r w:rsidR="0090299C" w:rsidRPr="004E7DBD">
          <w:rPr>
            <w:rPrChange w:id="4443" w:author="Alexandre Marcondes" w:date="2019-07-09T18:16:00Z">
              <w:rPr/>
            </w:rPrChange>
          </w:rPr>
          <w:instrText xml:space="preserve"> HYPERLINK "</w:instrText>
        </w:r>
      </w:ins>
      <w:r w:rsidR="0090299C" w:rsidRPr="004E7DBD">
        <w:rPr>
          <w:rPrChange w:id="4444" w:author="Alexandre Marcondes" w:date="2019-07-09T18:16:00Z">
            <w:rPr/>
          </w:rPrChange>
        </w:rPr>
        <w:instrText>http://library.isr.ist.utl.pt/docs/roswiki/ROS(2f)Concepts.html</w:instrText>
      </w:r>
      <w:ins w:id="4445" w:author="Alexandre Marcondes" w:date="2019-07-04T17:50:00Z">
        <w:r w:rsidR="0090299C" w:rsidRPr="004E7DBD">
          <w:rPr>
            <w:rPrChange w:id="4446" w:author="Alexandre Marcondes" w:date="2019-07-09T18:16:00Z">
              <w:rPr/>
            </w:rPrChange>
          </w:rPr>
          <w:instrText xml:space="preserve">" </w:instrText>
        </w:r>
        <w:r w:rsidR="0090299C" w:rsidRPr="004E7DBD">
          <w:rPr>
            <w:rPrChange w:id="4447" w:author="Alexandre Marcondes" w:date="2019-07-09T18:16:00Z">
              <w:rPr/>
            </w:rPrChange>
          </w:rPr>
          <w:fldChar w:fldCharType="separate"/>
        </w:r>
      </w:ins>
      <w:r w:rsidR="0090299C" w:rsidRPr="004E7DBD">
        <w:rPr>
          <w:rStyle w:val="Hyperlink"/>
          <w:color w:val="auto"/>
          <w:rPrChange w:id="4448" w:author="Alexandre Marcondes" w:date="2019-07-09T18:16:00Z">
            <w:rPr>
              <w:rStyle w:val="Hyperlink"/>
            </w:rPr>
          </w:rPrChange>
        </w:rPr>
        <w:t>http://library.isr.ist.utl.pt/docs/roswiki/ROS(2f)Concepts.html</w:t>
      </w:r>
      <w:ins w:id="4449" w:author="Alexandre Marcondes" w:date="2019-07-04T17:50:00Z">
        <w:r w:rsidR="0090299C" w:rsidRPr="004E7DBD">
          <w:rPr>
            <w:rPrChange w:id="4450" w:author="Alexandre Marcondes" w:date="2019-07-09T18:16:00Z">
              <w:rPr/>
            </w:rPrChange>
          </w:rPr>
          <w:fldChar w:fldCharType="end"/>
        </w:r>
      </w:ins>
    </w:p>
    <w:p w:rsidR="0090299C" w:rsidRPr="004E7DBD" w:rsidRDefault="0090299C" w:rsidP="00D84467">
      <w:pPr>
        <w:jc w:val="center"/>
        <w:rPr>
          <w:ins w:id="4451" w:author="Alexandre Marcondes" w:date="2019-07-04T17:50:00Z"/>
          <w:rPrChange w:id="4452" w:author="Alexandre Marcondes" w:date="2019-07-09T18:16:00Z">
            <w:rPr>
              <w:ins w:id="4453" w:author="Alexandre Marcondes" w:date="2019-07-04T17:50:00Z"/>
            </w:rPr>
          </w:rPrChange>
        </w:rPr>
      </w:pPr>
    </w:p>
    <w:p w:rsidR="0090299C" w:rsidRPr="004E7DBD" w:rsidRDefault="0090299C">
      <w:pPr>
        <w:jc w:val="left"/>
        <w:rPr>
          <w:ins w:id="4454" w:author="Alexandre Marcondes" w:date="2019-07-04T17:50:00Z"/>
          <w:rPrChange w:id="4455" w:author="Alexandre Marcondes" w:date="2019-07-09T18:16:00Z">
            <w:rPr>
              <w:ins w:id="4456" w:author="Alexandre Marcondes" w:date="2019-07-04T17:50:00Z"/>
            </w:rPr>
          </w:rPrChange>
        </w:rPr>
        <w:pPrChange w:id="4457" w:author="Alexandre Marcondes" w:date="2019-07-04T17:50:00Z">
          <w:pPr>
            <w:jc w:val="center"/>
          </w:pPr>
        </w:pPrChange>
      </w:pPr>
    </w:p>
    <w:p w:rsidR="00C334D7" w:rsidRPr="004E7DBD" w:rsidRDefault="00C334D7">
      <w:pPr>
        <w:jc w:val="left"/>
        <w:rPr>
          <w:rPrChange w:id="4458" w:author="Alexandre Marcondes" w:date="2019-07-09T18:16:00Z">
            <w:rPr/>
          </w:rPrChange>
        </w:rPr>
        <w:pPrChange w:id="4459" w:author="Alexandre Marcondes" w:date="2019-07-04T17:50:00Z">
          <w:pPr>
            <w:pStyle w:val="Ttulo3"/>
          </w:pPr>
        </w:pPrChange>
      </w:pPr>
    </w:p>
    <w:p w:rsidR="00C334D7" w:rsidRPr="004E7DBD" w:rsidRDefault="00C334D7" w:rsidP="0085318F">
      <w:pPr>
        <w:pStyle w:val="Ttulo3"/>
        <w:numPr>
          <w:ilvl w:val="2"/>
          <w:numId w:val="6"/>
        </w:numPr>
        <w:rPr>
          <w:i/>
          <w:rPrChange w:id="4460" w:author="Alexandre Marcondes" w:date="2019-07-09T18:16:00Z">
            <w:rPr>
              <w:i/>
            </w:rPr>
          </w:rPrChange>
        </w:rPr>
      </w:pPr>
      <w:bookmarkStart w:id="4461" w:name="_Toc9088188"/>
      <w:bookmarkStart w:id="4462" w:name="_Toc9088692"/>
      <w:bookmarkStart w:id="4463" w:name="_Toc9088897"/>
      <w:bookmarkStart w:id="4464" w:name="_Toc11256266"/>
      <w:proofErr w:type="spellStart"/>
      <w:r w:rsidRPr="004E7DBD">
        <w:rPr>
          <w:i/>
          <w:rPrChange w:id="4465" w:author="Alexandre Marcondes" w:date="2019-07-09T18:16:00Z">
            <w:rPr>
              <w:i/>
            </w:rPr>
          </w:rPrChange>
        </w:rPr>
        <w:t>Actionlibs</w:t>
      </w:r>
      <w:bookmarkEnd w:id="4461"/>
      <w:bookmarkEnd w:id="4462"/>
      <w:bookmarkEnd w:id="4463"/>
      <w:bookmarkEnd w:id="4464"/>
      <w:proofErr w:type="spellEnd"/>
    </w:p>
    <w:p w:rsidR="00EA1C28" w:rsidRPr="004E7DBD" w:rsidRDefault="00EA1C28" w:rsidP="00EA1C28">
      <w:pPr>
        <w:rPr>
          <w:rPrChange w:id="4466" w:author="Alexandre Marcondes" w:date="2019-07-09T18:16:00Z">
            <w:rPr/>
          </w:rPrChange>
        </w:rPr>
      </w:pPr>
    </w:p>
    <w:p w:rsidR="00EA1C28" w:rsidRPr="004E7DBD" w:rsidRDefault="00EA1C28" w:rsidP="00EA1C28">
      <w:pPr>
        <w:rPr>
          <w:rPrChange w:id="4467" w:author="Alexandre Marcondes" w:date="2019-07-09T18:16:00Z">
            <w:rPr/>
          </w:rPrChange>
        </w:rPr>
      </w:pPr>
      <w:proofErr w:type="spellStart"/>
      <w:r w:rsidRPr="004E7DBD">
        <w:rPr>
          <w:i/>
          <w:rPrChange w:id="4468" w:author="Alexandre Marcondes" w:date="2019-07-09T18:16:00Z">
            <w:rPr>
              <w:i/>
            </w:rPr>
          </w:rPrChange>
        </w:rPr>
        <w:t>Actionlib</w:t>
      </w:r>
      <w:proofErr w:type="spellEnd"/>
      <w:r w:rsidRPr="004E7DBD">
        <w:rPr>
          <w:i/>
          <w:rPrChange w:id="4469" w:author="Alexandre Marcondes" w:date="2019-07-09T18:16:00Z">
            <w:rPr>
              <w:i/>
            </w:rPr>
          </w:rPrChange>
        </w:rPr>
        <w:t xml:space="preserve"> </w:t>
      </w:r>
      <w:r w:rsidRPr="004E7DBD">
        <w:rPr>
          <w:rPrChange w:id="4470" w:author="Alexandre Marcondes" w:date="2019-07-09T18:16:00Z">
            <w:rPr/>
          </w:rPrChange>
        </w:rPr>
        <w:t xml:space="preserve">é uma forma de serviço mais complexa utilizada em ROS. Possui as mesmas caraterísticas que motivam a necessidade do uso de serviços, </w:t>
      </w:r>
      <w:r w:rsidR="00443763" w:rsidRPr="004E7DBD">
        <w:rPr>
          <w:rPrChange w:id="4471" w:author="Alexandre Marcondes" w:date="2019-07-09T18:16:00Z">
            <w:rPr/>
          </w:rPrChange>
        </w:rPr>
        <w:t>porém</w:t>
      </w:r>
      <w:r w:rsidRPr="004E7DBD">
        <w:rPr>
          <w:rPrChange w:id="4472" w:author="Alexandre Marcondes" w:date="2019-07-09T18:16:00Z">
            <w:rPr/>
          </w:rPrChange>
        </w:rPr>
        <w:t xml:space="preserve"> entregam um acompanhamento de estado necessário para aplicações críticas. Seu funcionamento é no formato cliente-servidor.</w:t>
      </w:r>
    </w:p>
    <w:p w:rsidR="0097045F" w:rsidRPr="004E7DBD" w:rsidRDefault="00EA1C28" w:rsidP="00881DF2">
      <w:pPr>
        <w:rPr>
          <w:rPrChange w:id="4473" w:author="Alexandre Marcondes" w:date="2019-07-09T18:16:00Z">
            <w:rPr/>
          </w:rPrChange>
        </w:rPr>
      </w:pPr>
      <w:r w:rsidRPr="004E7DBD">
        <w:rPr>
          <w:rPrChange w:id="4474" w:author="Alexandre Marcondes" w:date="2019-07-09T18:16:00Z">
            <w:rPr/>
          </w:rPrChange>
        </w:rPr>
        <w:t xml:space="preserve">O </w:t>
      </w:r>
      <w:proofErr w:type="spellStart"/>
      <w:r w:rsidRPr="004E7DBD">
        <w:rPr>
          <w:i/>
          <w:rPrChange w:id="4475" w:author="Alexandre Marcondes" w:date="2019-07-09T18:16:00Z">
            <w:rPr>
              <w:i/>
            </w:rPr>
          </w:rPrChange>
        </w:rPr>
        <w:t>actionlib</w:t>
      </w:r>
      <w:proofErr w:type="spellEnd"/>
      <w:r w:rsidRPr="004E7DBD">
        <w:rPr>
          <w:i/>
          <w:rPrChange w:id="4476" w:author="Alexandre Marcondes" w:date="2019-07-09T18:16:00Z">
            <w:rPr>
              <w:i/>
            </w:rPr>
          </w:rPrChange>
        </w:rPr>
        <w:t xml:space="preserve"> </w:t>
      </w:r>
      <w:proofErr w:type="gramStart"/>
      <w:r w:rsidRPr="004E7DBD">
        <w:rPr>
          <w:i/>
          <w:rPrChange w:id="4477" w:author="Alexandre Marcondes" w:date="2019-07-09T18:16:00Z">
            <w:rPr>
              <w:i/>
            </w:rPr>
          </w:rPrChange>
        </w:rPr>
        <w:t>server</w:t>
      </w:r>
      <w:proofErr w:type="gramEnd"/>
      <w:r w:rsidRPr="004E7DBD">
        <w:rPr>
          <w:i/>
          <w:rPrChange w:id="4478" w:author="Alexandre Marcondes" w:date="2019-07-09T18:16:00Z">
            <w:rPr>
              <w:i/>
            </w:rPr>
          </w:rPrChange>
        </w:rPr>
        <w:t xml:space="preserve"> </w:t>
      </w:r>
      <w:r w:rsidRPr="004E7DBD">
        <w:rPr>
          <w:rPrChange w:id="4479" w:author="Alexandre Marcondes" w:date="2019-07-09T18:16:00Z">
            <w:rPr/>
          </w:rPrChange>
        </w:rPr>
        <w:t>pode ser compreendido como uma interface</w:t>
      </w:r>
      <w:r w:rsidR="006465D4" w:rsidRPr="004E7DBD">
        <w:rPr>
          <w:rPrChange w:id="4480" w:author="Alexandre Marcondes" w:date="2019-07-09T18:16:00Z">
            <w:rPr/>
          </w:rPrChange>
        </w:rPr>
        <w:t>.</w:t>
      </w:r>
      <w:r w:rsidRPr="004E7DBD">
        <w:rPr>
          <w:rPrChange w:id="4481" w:author="Alexandre Marcondes" w:date="2019-07-09T18:16:00Z">
            <w:rPr/>
          </w:rPrChange>
        </w:rPr>
        <w:t xml:space="preserve"> </w:t>
      </w:r>
      <w:r w:rsidR="00443763" w:rsidRPr="004E7DBD">
        <w:rPr>
          <w:rPrChange w:id="4482" w:author="Alexandre Marcondes" w:date="2019-07-09T18:16:00Z">
            <w:rPr/>
          </w:rPrChange>
        </w:rPr>
        <w:t xml:space="preserve">Nessa </w:t>
      </w:r>
      <w:r w:rsidR="00CD00C1" w:rsidRPr="004E7DBD">
        <w:rPr>
          <w:rPrChange w:id="4483" w:author="Alexandre Marcondes" w:date="2019-07-09T18:16:00Z">
            <w:rPr/>
          </w:rPrChange>
        </w:rPr>
        <w:t>interface</w:t>
      </w:r>
      <w:r w:rsidR="006465D4" w:rsidRPr="004E7DBD">
        <w:rPr>
          <w:rPrChange w:id="4484" w:author="Alexandre Marcondes" w:date="2019-07-09T18:16:00Z">
            <w:rPr/>
          </w:rPrChange>
        </w:rPr>
        <w:t xml:space="preserve"> um </w:t>
      </w:r>
      <w:proofErr w:type="spellStart"/>
      <w:r w:rsidR="0097045F" w:rsidRPr="004E7DBD">
        <w:rPr>
          <w:i/>
          <w:rPrChange w:id="4485" w:author="Alexandre Marcondes" w:date="2019-07-09T18:16:00Z">
            <w:rPr>
              <w:i/>
            </w:rPr>
          </w:rPrChange>
        </w:rPr>
        <w:t>actionlib</w:t>
      </w:r>
      <w:proofErr w:type="spellEnd"/>
      <w:r w:rsidRPr="004E7DBD">
        <w:rPr>
          <w:i/>
          <w:rPrChange w:id="4486" w:author="Alexandre Marcondes" w:date="2019-07-09T18:16:00Z">
            <w:rPr>
              <w:i/>
            </w:rPr>
          </w:rPrChange>
        </w:rPr>
        <w:t xml:space="preserve"> </w:t>
      </w:r>
      <w:proofErr w:type="spellStart"/>
      <w:r w:rsidRPr="004E7DBD">
        <w:rPr>
          <w:i/>
          <w:rPrChange w:id="4487" w:author="Alexandre Marcondes" w:date="2019-07-09T18:16:00Z">
            <w:rPr>
              <w:i/>
            </w:rPr>
          </w:rPrChange>
        </w:rPr>
        <w:t>client</w:t>
      </w:r>
      <w:proofErr w:type="spellEnd"/>
      <w:r w:rsidRPr="004E7DBD">
        <w:rPr>
          <w:rPrChange w:id="4488" w:author="Alexandre Marcondes" w:date="2019-07-09T18:16:00Z">
            <w:rPr/>
          </w:rPrChange>
        </w:rPr>
        <w:t xml:space="preserve"> pode realizar </w:t>
      </w:r>
      <w:r w:rsidR="00215C39" w:rsidRPr="004E7DBD">
        <w:rPr>
          <w:rPrChange w:id="4489" w:author="Alexandre Marcondes" w:date="2019-07-09T18:16:00Z">
            <w:rPr/>
          </w:rPrChange>
        </w:rPr>
        <w:t>uma requisição</w:t>
      </w:r>
      <w:r w:rsidRPr="004E7DBD">
        <w:rPr>
          <w:rPrChange w:id="4490" w:author="Alexandre Marcondes" w:date="2019-07-09T18:16:00Z">
            <w:rPr/>
          </w:rPrChange>
        </w:rPr>
        <w:t xml:space="preserve"> (</w:t>
      </w:r>
      <w:proofErr w:type="spellStart"/>
      <w:r w:rsidRPr="004E7DBD">
        <w:rPr>
          <w:i/>
          <w:rPrChange w:id="4491" w:author="Alexandre Marcondes" w:date="2019-07-09T18:16:00Z">
            <w:rPr>
              <w:i/>
            </w:rPr>
          </w:rPrChange>
        </w:rPr>
        <w:t>goal</w:t>
      </w:r>
      <w:proofErr w:type="spellEnd"/>
      <w:r w:rsidRPr="004E7DBD">
        <w:rPr>
          <w:rPrChange w:id="4492" w:author="Alexandre Marcondes" w:date="2019-07-09T18:16:00Z">
            <w:rPr/>
          </w:rPrChange>
        </w:rPr>
        <w:t>) como uma posição para um robô móvel. Durante a execução da operação com dados de entrada fornecidos pelo cliente, o servidor mantém o cliente atualizad</w:t>
      </w:r>
      <w:r w:rsidR="006465D4" w:rsidRPr="004E7DBD">
        <w:rPr>
          <w:rPrChange w:id="4493" w:author="Alexandre Marcondes" w:date="2019-07-09T18:16:00Z">
            <w:rPr/>
          </w:rPrChange>
        </w:rPr>
        <w:t>o</w:t>
      </w:r>
      <w:r w:rsidRPr="004E7DBD">
        <w:rPr>
          <w:rPrChange w:id="4494" w:author="Alexandre Marcondes" w:date="2019-07-09T18:16:00Z">
            <w:rPr/>
          </w:rPrChange>
        </w:rPr>
        <w:t xml:space="preserve"> utilizando mensagens (</w:t>
      </w:r>
      <w:proofErr w:type="gramStart"/>
      <w:r w:rsidRPr="004E7DBD">
        <w:rPr>
          <w:i/>
          <w:rPrChange w:id="4495" w:author="Alexandre Marcondes" w:date="2019-07-09T18:16:00Z">
            <w:rPr>
              <w:i/>
            </w:rPr>
          </w:rPrChange>
        </w:rPr>
        <w:t>feedback</w:t>
      </w:r>
      <w:proofErr w:type="gramEnd"/>
      <w:r w:rsidRPr="004E7DBD">
        <w:rPr>
          <w:rPrChange w:id="4496" w:author="Alexandre Marcondes" w:date="2019-07-09T18:16:00Z">
            <w:rPr/>
          </w:rPrChange>
        </w:rPr>
        <w:t xml:space="preserve">), no caso do robô móvel esta mensagem poderia ser a atual posição do </w:t>
      </w:r>
      <w:r w:rsidR="006465D4" w:rsidRPr="004E7DBD">
        <w:rPr>
          <w:rPrChange w:id="4497" w:author="Alexandre Marcondes" w:date="2019-07-09T18:16:00Z">
            <w:rPr/>
          </w:rPrChange>
        </w:rPr>
        <w:t>robô</w:t>
      </w:r>
      <w:r w:rsidRPr="004E7DBD">
        <w:rPr>
          <w:rPrChange w:id="4498" w:author="Alexandre Marcondes" w:date="2019-07-09T18:16:00Z">
            <w:rPr/>
          </w:rPrChange>
        </w:rPr>
        <w:t xml:space="preserve"> </w:t>
      </w:r>
      <w:r w:rsidR="006465D4" w:rsidRPr="004E7DBD">
        <w:rPr>
          <w:rPrChange w:id="4499" w:author="Alexandre Marcondes" w:date="2019-07-09T18:16:00Z">
            <w:rPr/>
          </w:rPrChange>
        </w:rPr>
        <w:t>ou</w:t>
      </w:r>
      <w:r w:rsidRPr="004E7DBD">
        <w:rPr>
          <w:rPrChange w:id="4500" w:author="Alexandre Marcondes" w:date="2019-07-09T18:16:00Z">
            <w:rPr/>
          </w:rPrChange>
        </w:rPr>
        <w:t xml:space="preserve"> se há um obstáculo ou não. Ao </w:t>
      </w:r>
      <w:r w:rsidR="006465D4" w:rsidRPr="004E7DBD">
        <w:rPr>
          <w:rPrChange w:id="4501" w:author="Alexandre Marcondes" w:date="2019-07-09T18:16:00Z">
            <w:rPr/>
          </w:rPrChange>
        </w:rPr>
        <w:t>término</w:t>
      </w:r>
      <w:r w:rsidRPr="004E7DBD">
        <w:rPr>
          <w:rPrChange w:id="4502" w:author="Alexandre Marcondes" w:date="2019-07-09T18:16:00Z">
            <w:rPr/>
          </w:rPrChange>
        </w:rPr>
        <w:t xml:space="preserve"> da execução</w:t>
      </w:r>
      <w:r w:rsidR="006465D4" w:rsidRPr="004E7DBD">
        <w:rPr>
          <w:rPrChange w:id="4503" w:author="Alexandre Marcondes" w:date="2019-07-09T18:16:00Z">
            <w:rPr/>
          </w:rPrChange>
        </w:rPr>
        <w:t>,</w:t>
      </w:r>
      <w:r w:rsidRPr="004E7DBD">
        <w:rPr>
          <w:rPrChange w:id="4504" w:author="Alexandre Marcondes" w:date="2019-07-09T18:16:00Z">
            <w:rPr/>
          </w:rPrChange>
        </w:rPr>
        <w:t xml:space="preserve"> um resultado é ent</w:t>
      </w:r>
      <w:r w:rsidR="006465D4" w:rsidRPr="004E7DBD">
        <w:rPr>
          <w:rPrChange w:id="4505" w:author="Alexandre Marcondes" w:date="2019-07-09T18:16:00Z">
            <w:rPr/>
          </w:rPrChange>
        </w:rPr>
        <w:t>re</w:t>
      </w:r>
      <w:r w:rsidRPr="004E7DBD">
        <w:rPr>
          <w:rPrChange w:id="4506" w:author="Alexandre Marcondes" w:date="2019-07-09T18:16:00Z">
            <w:rPr/>
          </w:rPrChange>
        </w:rPr>
        <w:t>gue através de mensagem (</w:t>
      </w:r>
      <w:proofErr w:type="spellStart"/>
      <w:r w:rsidRPr="004E7DBD">
        <w:rPr>
          <w:i/>
          <w:rPrChange w:id="4507" w:author="Alexandre Marcondes" w:date="2019-07-09T18:16:00Z">
            <w:rPr>
              <w:i/>
            </w:rPr>
          </w:rPrChange>
        </w:rPr>
        <w:t>result</w:t>
      </w:r>
      <w:proofErr w:type="spellEnd"/>
      <w:r w:rsidRPr="004E7DBD">
        <w:rPr>
          <w:rPrChange w:id="4508" w:author="Alexandre Marcondes" w:date="2019-07-09T18:16:00Z">
            <w:rPr/>
          </w:rPrChange>
        </w:rPr>
        <w:t>), este resultado inclui informações referentes ao sucesso da</w:t>
      </w:r>
      <w:r w:rsidR="006465D4" w:rsidRPr="004E7DBD">
        <w:rPr>
          <w:rPrChange w:id="4509" w:author="Alexandre Marcondes" w:date="2019-07-09T18:16:00Z">
            <w:rPr/>
          </w:rPrChange>
        </w:rPr>
        <w:t xml:space="preserve"> requisição do cliente, no caso acima poderia ser se o robô alcançou a posição ou foi impossibilitado devido a alguma condição de obstáculo instransponível</w:t>
      </w:r>
      <w:r w:rsidR="009B690E" w:rsidRPr="004E7DBD">
        <w:rPr>
          <w:rPrChange w:id="4510" w:author="Alexandre Marcondes" w:date="2019-07-09T18:16:00Z">
            <w:rPr/>
          </w:rPrChange>
        </w:rPr>
        <w:t xml:space="preserve"> </w:t>
      </w:r>
      <w:sdt>
        <w:sdtPr>
          <w:rPr>
            <w:rPrChange w:id="4511" w:author="Alexandre Marcondes" w:date="2019-07-09T18:16:00Z">
              <w:rPr/>
            </w:rPrChange>
          </w:rPr>
          <w:id w:val="-1885167354"/>
          <w:citation/>
        </w:sdtPr>
        <w:sdtContent>
          <w:r w:rsidR="009B690E" w:rsidRPr="004E7DBD">
            <w:rPr>
              <w:rPrChange w:id="4512" w:author="Alexandre Marcondes" w:date="2019-07-09T18:16:00Z">
                <w:rPr/>
              </w:rPrChange>
            </w:rPr>
            <w:fldChar w:fldCharType="begin"/>
          </w:r>
          <w:r w:rsidR="009B690E" w:rsidRPr="004E7DBD">
            <w:rPr>
              <w:rPrChange w:id="4513" w:author="Alexandre Marcondes" w:date="2019-07-09T18:16:00Z">
                <w:rPr/>
              </w:rPrChange>
            </w:rPr>
            <w:instrText xml:space="preserve"> CITATION ROS181 \l 1046 </w:instrText>
          </w:r>
          <w:r w:rsidR="009B690E" w:rsidRPr="004E7DBD">
            <w:rPr>
              <w:rPrChange w:id="4514" w:author="Alexandre Marcondes" w:date="2019-07-09T18:16:00Z">
                <w:rPr/>
              </w:rPrChange>
            </w:rPr>
            <w:fldChar w:fldCharType="separate"/>
          </w:r>
          <w:r w:rsidR="00FF594D" w:rsidRPr="004E7DBD">
            <w:rPr>
              <w:noProof/>
              <w:rPrChange w:id="4515" w:author="Alexandre Marcondes" w:date="2019-07-09T18:16:00Z">
                <w:rPr>
                  <w:noProof/>
                </w:rPr>
              </w:rPrChange>
            </w:rPr>
            <w:t>(19)</w:t>
          </w:r>
          <w:r w:rsidR="009B690E" w:rsidRPr="004E7DBD">
            <w:rPr>
              <w:rPrChange w:id="4516" w:author="Alexandre Marcondes" w:date="2019-07-09T18:16:00Z">
                <w:rPr/>
              </w:rPrChange>
            </w:rPr>
            <w:fldChar w:fldCharType="end"/>
          </w:r>
        </w:sdtContent>
      </w:sdt>
      <w:r w:rsidR="006465D4" w:rsidRPr="004E7DBD">
        <w:rPr>
          <w:rPrChange w:id="4517" w:author="Alexandre Marcondes" w:date="2019-07-09T18:16:00Z">
            <w:rPr/>
          </w:rPrChange>
        </w:rPr>
        <w:t>.</w:t>
      </w:r>
      <w:r w:rsidR="0097045F" w:rsidRPr="004E7DBD">
        <w:rPr>
          <w:rPrChange w:id="4518" w:author="Alexandre Marcondes" w:date="2019-07-09T18:16:00Z">
            <w:rPr/>
          </w:rPrChange>
        </w:rPr>
        <w:t xml:space="preserve"> A </w:t>
      </w:r>
      <w:r w:rsidR="0097045F" w:rsidRPr="004E7DBD">
        <w:rPr>
          <w:rPrChange w:id="4519" w:author="Alexandre Marcondes" w:date="2019-07-09T18:16:00Z">
            <w:rPr/>
          </w:rPrChange>
        </w:rPr>
        <w:fldChar w:fldCharType="begin"/>
      </w:r>
      <w:r w:rsidR="0097045F" w:rsidRPr="004E7DBD">
        <w:rPr>
          <w:rPrChange w:id="4520" w:author="Alexandre Marcondes" w:date="2019-07-09T18:16:00Z">
            <w:rPr/>
          </w:rPrChange>
        </w:rPr>
        <w:instrText xml:space="preserve"> REF _Ref7860051 \h </w:instrText>
      </w:r>
      <w:r w:rsidR="0097045F" w:rsidRPr="004E7DBD">
        <w:rPr>
          <w:rPrChange w:id="4521" w:author="Alexandre Marcondes" w:date="2019-07-09T18:16:00Z">
            <w:rPr/>
          </w:rPrChange>
        </w:rPr>
      </w:r>
      <w:r w:rsidR="0097045F" w:rsidRPr="004E7DBD">
        <w:rPr>
          <w:rPrChange w:id="4522" w:author="Alexandre Marcondes" w:date="2019-07-09T18:16:00Z">
            <w:rPr/>
          </w:rPrChange>
        </w:rPr>
        <w:fldChar w:fldCharType="separate"/>
      </w:r>
      <w:r w:rsidR="00C239C6" w:rsidRPr="004E7DBD">
        <w:rPr>
          <w:rPrChange w:id="4523" w:author="Alexandre Marcondes" w:date="2019-07-09T18:16:00Z">
            <w:rPr/>
          </w:rPrChange>
        </w:rPr>
        <w:t xml:space="preserve">Figura </w:t>
      </w:r>
      <w:r w:rsidR="00C239C6" w:rsidRPr="004E7DBD">
        <w:rPr>
          <w:noProof/>
          <w:rPrChange w:id="4524" w:author="Alexandre Marcondes" w:date="2019-07-09T18:16:00Z">
            <w:rPr>
              <w:noProof/>
            </w:rPr>
          </w:rPrChange>
        </w:rPr>
        <w:t>4</w:t>
      </w:r>
      <w:r w:rsidR="0097045F" w:rsidRPr="004E7DBD">
        <w:rPr>
          <w:rPrChange w:id="4525" w:author="Alexandre Marcondes" w:date="2019-07-09T18:16:00Z">
            <w:rPr/>
          </w:rPrChange>
        </w:rPr>
        <w:fldChar w:fldCharType="end"/>
      </w:r>
      <w:r w:rsidR="0097045F" w:rsidRPr="004E7DBD">
        <w:rPr>
          <w:rPrChange w:id="4526" w:author="Alexandre Marcondes" w:date="2019-07-09T18:16:00Z">
            <w:rPr/>
          </w:rPrChange>
        </w:rPr>
        <w:t xml:space="preserve"> a seguir, apresenta a interface entre cliente e servidor usando </w:t>
      </w:r>
      <w:proofErr w:type="spellStart"/>
      <w:r w:rsidR="0097045F" w:rsidRPr="004E7DBD">
        <w:rPr>
          <w:i/>
          <w:rPrChange w:id="4527" w:author="Alexandre Marcondes" w:date="2019-07-09T18:16:00Z">
            <w:rPr>
              <w:i/>
            </w:rPr>
          </w:rPrChange>
        </w:rPr>
        <w:t>actionlib</w:t>
      </w:r>
      <w:proofErr w:type="spellEnd"/>
      <w:r w:rsidR="0097045F" w:rsidRPr="004E7DBD">
        <w:rPr>
          <w:rPrChange w:id="4528" w:author="Alexandre Marcondes" w:date="2019-07-09T18:16:00Z">
            <w:rPr/>
          </w:rPrChange>
        </w:rPr>
        <w:t>.</w:t>
      </w:r>
    </w:p>
    <w:p w:rsidR="0097045F" w:rsidRPr="004E7DBD" w:rsidRDefault="0097045F" w:rsidP="0097045F">
      <w:pPr>
        <w:pStyle w:val="Legenda"/>
        <w:keepNext/>
        <w:jc w:val="center"/>
        <w:rPr>
          <w:rPrChange w:id="4529" w:author="Alexandre Marcondes" w:date="2019-07-09T18:16:00Z">
            <w:rPr/>
          </w:rPrChange>
        </w:rPr>
      </w:pPr>
      <w:bookmarkStart w:id="4530" w:name="_Ref7860051"/>
      <w:bookmarkStart w:id="4531" w:name="_Toc9086547"/>
      <w:bookmarkStart w:id="4532" w:name="_Toc9086872"/>
      <w:bookmarkStart w:id="4533" w:name="_Toc9086999"/>
      <w:bookmarkStart w:id="4534" w:name="_Toc9088010"/>
      <w:bookmarkStart w:id="4535" w:name="_Toc9088351"/>
      <w:bookmarkStart w:id="4536" w:name="_Toc9088476"/>
      <w:r w:rsidRPr="004E7DBD">
        <w:rPr>
          <w:rPrChange w:id="4537" w:author="Alexandre Marcondes" w:date="2019-07-09T18:16:00Z">
            <w:rPr/>
          </w:rPrChange>
        </w:rPr>
        <w:t xml:space="preserve">Figura </w:t>
      </w:r>
      <w:r w:rsidR="00DF2272" w:rsidRPr="004E7DBD">
        <w:rPr>
          <w:noProof/>
          <w:rPrChange w:id="4538" w:author="Alexandre Marcondes" w:date="2019-07-09T18:16:00Z">
            <w:rPr>
              <w:noProof/>
            </w:rPr>
          </w:rPrChange>
        </w:rPr>
        <w:fldChar w:fldCharType="begin"/>
      </w:r>
      <w:r w:rsidR="00DF2272" w:rsidRPr="004E7DBD">
        <w:rPr>
          <w:noProof/>
          <w:rPrChange w:id="4539" w:author="Alexandre Marcondes" w:date="2019-07-09T18:16:00Z">
            <w:rPr>
              <w:noProof/>
            </w:rPr>
          </w:rPrChange>
        </w:rPr>
        <w:instrText xml:space="preserve"> SEQ Figura \* ARABIC </w:instrText>
      </w:r>
      <w:r w:rsidR="00DF2272" w:rsidRPr="004E7DBD">
        <w:rPr>
          <w:noProof/>
          <w:rPrChange w:id="4540" w:author="Alexandre Marcondes" w:date="2019-07-09T18:16:00Z">
            <w:rPr>
              <w:noProof/>
            </w:rPr>
          </w:rPrChange>
        </w:rPr>
        <w:fldChar w:fldCharType="separate"/>
      </w:r>
      <w:r w:rsidR="00881DF2" w:rsidRPr="004E7DBD">
        <w:rPr>
          <w:noProof/>
          <w:rPrChange w:id="4541" w:author="Alexandre Marcondes" w:date="2019-07-09T18:16:00Z">
            <w:rPr>
              <w:noProof/>
            </w:rPr>
          </w:rPrChange>
        </w:rPr>
        <w:t>4</w:t>
      </w:r>
      <w:r w:rsidR="00DF2272" w:rsidRPr="004E7DBD">
        <w:rPr>
          <w:noProof/>
          <w:rPrChange w:id="4542" w:author="Alexandre Marcondes" w:date="2019-07-09T18:16:00Z">
            <w:rPr>
              <w:noProof/>
            </w:rPr>
          </w:rPrChange>
        </w:rPr>
        <w:fldChar w:fldCharType="end"/>
      </w:r>
      <w:bookmarkEnd w:id="4530"/>
      <w:r w:rsidRPr="004E7DBD">
        <w:rPr>
          <w:rPrChange w:id="4543" w:author="Alexandre Marcondes" w:date="2019-07-09T18:16:00Z">
            <w:rPr/>
          </w:rPrChange>
        </w:rPr>
        <w:t xml:space="preserve"> - Interface de </w:t>
      </w:r>
      <w:proofErr w:type="spellStart"/>
      <w:r w:rsidRPr="004E7DBD">
        <w:rPr>
          <w:rPrChange w:id="4544" w:author="Alexandre Marcondes" w:date="2019-07-09T18:16:00Z">
            <w:rPr/>
          </w:rPrChange>
        </w:rPr>
        <w:t>Actionlib</w:t>
      </w:r>
      <w:bookmarkEnd w:id="4531"/>
      <w:bookmarkEnd w:id="4532"/>
      <w:bookmarkEnd w:id="4533"/>
      <w:bookmarkEnd w:id="4534"/>
      <w:bookmarkEnd w:id="4535"/>
      <w:bookmarkEnd w:id="4536"/>
      <w:proofErr w:type="spellEnd"/>
    </w:p>
    <w:p w:rsidR="0097045F" w:rsidRPr="004E7DBD" w:rsidRDefault="0097045F" w:rsidP="0097045F">
      <w:pPr>
        <w:jc w:val="center"/>
        <w:rPr>
          <w:rPrChange w:id="4545" w:author="Alexandre Marcondes" w:date="2019-07-09T18:16:00Z">
            <w:rPr/>
          </w:rPrChange>
        </w:rPr>
      </w:pPr>
      <w:r w:rsidRPr="004E7DBD">
        <w:rPr>
          <w:noProof/>
          <w:lang w:eastAsia="pt-BR"/>
          <w:rPrChange w:id="4546" w:author="Alexandre Marcondes" w:date="2019-07-09T18:16:00Z">
            <w:rPr>
              <w:noProof/>
              <w:lang w:eastAsia="pt-BR"/>
            </w:rPr>
          </w:rPrChange>
        </w:rPr>
        <w:drawing>
          <wp:inline distT="0" distB="0" distL="0" distR="0" wp14:anchorId="0070A071" wp14:editId="7BC7CE36">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4E7DBD" w:rsidRDefault="0097045F" w:rsidP="0097045F">
      <w:pPr>
        <w:jc w:val="center"/>
        <w:rPr>
          <w:rPrChange w:id="4547" w:author="Alexandre Marcondes" w:date="2019-07-09T18:16:00Z">
            <w:rPr/>
          </w:rPrChange>
        </w:rPr>
      </w:pPr>
      <w:r w:rsidRPr="004E7DBD">
        <w:rPr>
          <w:rPrChange w:id="4548" w:author="Alexandre Marcondes" w:date="2019-07-09T18:16:00Z">
            <w:rPr/>
          </w:rPrChange>
        </w:rPr>
        <w:t>Fonte: http://wiki.ros.org/actionlib</w:t>
      </w:r>
    </w:p>
    <w:p w:rsidR="0097045F" w:rsidRPr="004E7DBD" w:rsidRDefault="0097045F" w:rsidP="007B3786">
      <w:pPr>
        <w:rPr>
          <w:rPrChange w:id="4549" w:author="Alexandre Marcondes" w:date="2019-07-09T18:16:00Z">
            <w:rPr/>
          </w:rPrChange>
        </w:rPr>
      </w:pPr>
    </w:p>
    <w:p w:rsidR="00C334D7" w:rsidRPr="004E7DBD" w:rsidRDefault="00443763" w:rsidP="007B3786">
      <w:pPr>
        <w:rPr>
          <w:rPrChange w:id="4550" w:author="Alexandre Marcondes" w:date="2019-07-09T18:16:00Z">
            <w:rPr/>
          </w:rPrChange>
        </w:rPr>
      </w:pPr>
      <w:r w:rsidRPr="004E7DBD">
        <w:rPr>
          <w:rPrChange w:id="4551" w:author="Alexandre Marcondes" w:date="2019-07-09T18:16:00Z">
            <w:rPr/>
          </w:rPrChange>
        </w:rPr>
        <w:t>Neste sentido</w:t>
      </w:r>
      <w:r w:rsidR="006465D4" w:rsidRPr="004E7DBD">
        <w:rPr>
          <w:rPrChange w:id="4552" w:author="Alexandre Marcondes" w:date="2019-07-09T18:16:00Z">
            <w:rPr/>
          </w:rPrChange>
        </w:rPr>
        <w:t xml:space="preserve">, </w:t>
      </w:r>
      <w:proofErr w:type="spellStart"/>
      <w:r w:rsidR="006465D4" w:rsidRPr="004E7DBD">
        <w:rPr>
          <w:i/>
          <w:rPrChange w:id="4553" w:author="Alexandre Marcondes" w:date="2019-07-09T18:16:00Z">
            <w:rPr>
              <w:i/>
            </w:rPr>
          </w:rPrChange>
        </w:rPr>
        <w:t>actionlibs</w:t>
      </w:r>
      <w:proofErr w:type="spellEnd"/>
      <w:r w:rsidR="006465D4" w:rsidRPr="004E7DBD">
        <w:rPr>
          <w:rPrChange w:id="4554" w:author="Alexandre Marcondes" w:date="2019-07-09T18:16:00Z">
            <w:rPr/>
          </w:rPrChange>
        </w:rPr>
        <w:t xml:space="preserve"> são comumente fornecidos em aplicações que envolvem movimento de partes físicas de robôs, pois promovem a possiblidade de parada caso alguma condição perigosa seja detectada.</w:t>
      </w:r>
    </w:p>
    <w:p w:rsidR="007013F3" w:rsidRPr="004E7DBD" w:rsidRDefault="007013F3" w:rsidP="00D02DE4">
      <w:pPr>
        <w:rPr>
          <w:rPrChange w:id="4555" w:author="Alexandre Marcondes" w:date="2019-07-09T18:16:00Z">
            <w:rPr/>
          </w:rPrChange>
        </w:rPr>
      </w:pPr>
    </w:p>
    <w:p w:rsidR="007013F3" w:rsidRPr="004E7DBD" w:rsidRDefault="007013F3" w:rsidP="0085318F">
      <w:pPr>
        <w:pStyle w:val="Ttulo3"/>
        <w:numPr>
          <w:ilvl w:val="2"/>
          <w:numId w:val="6"/>
        </w:numPr>
        <w:rPr>
          <w:rPrChange w:id="4556" w:author="Alexandre Marcondes" w:date="2019-07-09T18:16:00Z">
            <w:rPr/>
          </w:rPrChange>
        </w:rPr>
      </w:pPr>
      <w:bookmarkStart w:id="4557" w:name="_Ref7972750"/>
      <w:bookmarkStart w:id="4558" w:name="_Toc9088189"/>
      <w:bookmarkStart w:id="4559" w:name="_Toc9088693"/>
      <w:bookmarkStart w:id="4560" w:name="_Toc9088898"/>
      <w:bookmarkStart w:id="4561" w:name="_Toc11256267"/>
      <w:proofErr w:type="spellStart"/>
      <w:r w:rsidRPr="004E7DBD">
        <w:rPr>
          <w:rPrChange w:id="4562" w:author="Alexandre Marcondes" w:date="2019-07-09T18:16:00Z">
            <w:rPr/>
          </w:rPrChange>
        </w:rPr>
        <w:lastRenderedPageBreak/>
        <w:t>Gazebo</w:t>
      </w:r>
      <w:bookmarkEnd w:id="4557"/>
      <w:bookmarkEnd w:id="4558"/>
      <w:bookmarkEnd w:id="4559"/>
      <w:bookmarkEnd w:id="4560"/>
      <w:bookmarkEnd w:id="4561"/>
      <w:proofErr w:type="spellEnd"/>
    </w:p>
    <w:p w:rsidR="007013F3" w:rsidRPr="004E7DBD" w:rsidRDefault="007013F3" w:rsidP="007013F3">
      <w:pPr>
        <w:ind w:firstLine="567"/>
        <w:rPr>
          <w:rPrChange w:id="4563" w:author="Alexandre Marcondes" w:date="2019-07-09T18:16:00Z">
            <w:rPr/>
          </w:rPrChange>
        </w:rPr>
      </w:pPr>
    </w:p>
    <w:p w:rsidR="007013F3" w:rsidRPr="004E7DBD" w:rsidRDefault="007013F3" w:rsidP="00881DF2">
      <w:pPr>
        <w:rPr>
          <w:i/>
          <w:rPrChange w:id="4564" w:author="Alexandre Marcondes" w:date="2019-07-09T18:16:00Z">
            <w:rPr>
              <w:i/>
            </w:rPr>
          </w:rPrChange>
        </w:rPr>
      </w:pPr>
      <w:r w:rsidRPr="004E7DBD">
        <w:rPr>
          <w:rPrChange w:id="4565" w:author="Alexandre Marcondes" w:date="2019-07-09T18:16:00Z">
            <w:rPr/>
          </w:rPrChange>
        </w:rPr>
        <w:t xml:space="preserve">O </w:t>
      </w:r>
      <w:proofErr w:type="spellStart"/>
      <w:r w:rsidRPr="004E7DBD">
        <w:rPr>
          <w:rPrChange w:id="4566" w:author="Alexandre Marcondes" w:date="2019-07-09T18:16:00Z">
            <w:rPr/>
          </w:rPrChange>
        </w:rPr>
        <w:t>Gazebo</w:t>
      </w:r>
      <w:proofErr w:type="spellEnd"/>
      <w:r w:rsidRPr="004E7DBD">
        <w:rPr>
          <w:rPrChange w:id="4567" w:author="Alexandre Marcondes" w:date="2019-07-09T18:16:00Z">
            <w:rPr/>
          </w:rPrChange>
        </w:rPr>
        <w:t xml:space="preserve"> é uma ferramenta de simulação especializada para robótica. Através do seu uso é possível realizar a avali</w:t>
      </w:r>
      <w:r w:rsidR="00F63EE6" w:rsidRPr="004E7DBD">
        <w:rPr>
          <w:rPrChange w:id="4568" w:author="Alexandre Marcondes" w:date="2019-07-09T18:16:00Z">
            <w:rPr/>
          </w:rPrChange>
        </w:rPr>
        <w:t>a</w:t>
      </w:r>
      <w:r w:rsidRPr="004E7DBD">
        <w:rPr>
          <w:rPrChange w:id="4569" w:author="Alexandre Marcondes" w:date="2019-07-09T18:16:00Z">
            <w:rPr/>
          </w:rPrChange>
        </w:rPr>
        <w:t xml:space="preserve">ção de algoritmos de </w:t>
      </w:r>
      <w:r w:rsidRPr="004E7DBD">
        <w:rPr>
          <w:i/>
          <w:rPrChange w:id="4570" w:author="Alexandre Marcondes" w:date="2019-07-09T18:16:00Z">
            <w:rPr>
              <w:i/>
            </w:rPr>
          </w:rPrChange>
        </w:rPr>
        <w:t xml:space="preserve">path </w:t>
      </w:r>
      <w:proofErr w:type="spellStart"/>
      <w:r w:rsidRPr="004E7DBD">
        <w:rPr>
          <w:i/>
          <w:rPrChange w:id="4571" w:author="Alexandre Marcondes" w:date="2019-07-09T18:16:00Z">
            <w:rPr>
              <w:i/>
            </w:rPr>
          </w:rPrChange>
        </w:rPr>
        <w:t>planning</w:t>
      </w:r>
      <w:proofErr w:type="spellEnd"/>
      <w:r w:rsidRPr="004E7DBD">
        <w:rPr>
          <w:rPrChange w:id="4572" w:author="Alexandre Marcondes" w:date="2019-07-09T18:16:00Z">
            <w:rPr/>
          </w:rPrChange>
        </w:rPr>
        <w:t>, navegação</w:t>
      </w:r>
      <w:r w:rsidR="00F63EE6" w:rsidRPr="004E7DBD">
        <w:rPr>
          <w:rPrChange w:id="4573" w:author="Alexandre Marcondes" w:date="2019-07-09T18:16:00Z">
            <w:rPr/>
          </w:rPrChange>
        </w:rPr>
        <w:t>, execução</w:t>
      </w:r>
      <w:r w:rsidRPr="004E7DBD">
        <w:rPr>
          <w:rPrChange w:id="4574" w:author="Alexandre Marcondes" w:date="2019-07-09T18:16:00Z">
            <w:rPr/>
          </w:rPrChange>
        </w:rPr>
        <w:t xml:space="preserve"> de rotas, treino de algoritmos de inteligência artificial</w:t>
      </w:r>
      <w:r w:rsidR="00F63EE6" w:rsidRPr="004E7DBD">
        <w:rPr>
          <w:rPrChange w:id="4575" w:author="Alexandre Marcondes" w:date="2019-07-09T18:16:00Z">
            <w:rPr/>
          </w:rPrChange>
        </w:rPr>
        <w:t xml:space="preserve"> e</w:t>
      </w:r>
      <w:r w:rsidRPr="004E7DBD">
        <w:rPr>
          <w:rPrChange w:id="4576" w:author="Alexandre Marcondes" w:date="2019-07-09T18:16:00Z">
            <w:rPr/>
          </w:rPrChange>
        </w:rPr>
        <w:t xml:space="preserve"> testes de múltiplos robôs em ambientes </w:t>
      </w:r>
      <w:r w:rsidRPr="004E7DBD">
        <w:rPr>
          <w:i/>
          <w:rPrChange w:id="4577" w:author="Alexandre Marcondes" w:date="2019-07-09T18:16:00Z">
            <w:rPr>
              <w:i/>
            </w:rPr>
          </w:rPrChange>
        </w:rPr>
        <w:t xml:space="preserve">indoor </w:t>
      </w:r>
      <w:r w:rsidRPr="004E7DBD">
        <w:rPr>
          <w:rPrChange w:id="4578" w:author="Alexandre Marcondes" w:date="2019-07-09T18:16:00Z">
            <w:rPr/>
          </w:rPrChange>
        </w:rPr>
        <w:t xml:space="preserve">e </w:t>
      </w:r>
      <w:r w:rsidRPr="004E7DBD">
        <w:rPr>
          <w:i/>
          <w:rPrChange w:id="4579" w:author="Alexandre Marcondes" w:date="2019-07-09T18:16:00Z">
            <w:rPr>
              <w:i/>
            </w:rPr>
          </w:rPrChange>
        </w:rPr>
        <w:t>outdoor</w:t>
      </w:r>
      <w:r w:rsidR="009B690E" w:rsidRPr="004E7DBD">
        <w:rPr>
          <w:i/>
          <w:rPrChange w:id="4580" w:author="Alexandre Marcondes" w:date="2019-07-09T18:16:00Z">
            <w:rPr>
              <w:i/>
            </w:rPr>
          </w:rPrChange>
        </w:rPr>
        <w:t xml:space="preserve"> </w:t>
      </w:r>
      <w:sdt>
        <w:sdtPr>
          <w:rPr>
            <w:i/>
            <w:rPrChange w:id="4581" w:author="Alexandre Marcondes" w:date="2019-07-09T18:16:00Z">
              <w:rPr>
                <w:i/>
              </w:rPr>
            </w:rPrChange>
          </w:rPr>
          <w:id w:val="795564793"/>
          <w:citation/>
        </w:sdtPr>
        <w:sdtContent>
          <w:r w:rsidR="009B690E" w:rsidRPr="004E7DBD">
            <w:rPr>
              <w:i/>
              <w:rPrChange w:id="4582" w:author="Alexandre Marcondes" w:date="2019-07-09T18:16:00Z">
                <w:rPr>
                  <w:i/>
                </w:rPr>
              </w:rPrChange>
            </w:rPr>
            <w:fldChar w:fldCharType="begin"/>
          </w:r>
          <w:r w:rsidR="009B690E" w:rsidRPr="004E7DBD">
            <w:rPr>
              <w:i/>
              <w:rPrChange w:id="4583" w:author="Alexandre Marcondes" w:date="2019-07-09T18:16:00Z">
                <w:rPr>
                  <w:i/>
                </w:rPr>
              </w:rPrChange>
            </w:rPr>
            <w:instrText xml:space="preserve"> CITATION gaz19 \l 1046 </w:instrText>
          </w:r>
          <w:r w:rsidR="009B690E" w:rsidRPr="004E7DBD">
            <w:rPr>
              <w:i/>
              <w:rPrChange w:id="4584" w:author="Alexandre Marcondes" w:date="2019-07-09T18:16:00Z">
                <w:rPr>
                  <w:i/>
                </w:rPr>
              </w:rPrChange>
            </w:rPr>
            <w:fldChar w:fldCharType="separate"/>
          </w:r>
          <w:r w:rsidR="00FF594D" w:rsidRPr="004E7DBD">
            <w:rPr>
              <w:noProof/>
              <w:rPrChange w:id="4585" w:author="Alexandre Marcondes" w:date="2019-07-09T18:16:00Z">
                <w:rPr>
                  <w:noProof/>
                </w:rPr>
              </w:rPrChange>
            </w:rPr>
            <w:t>(20)</w:t>
          </w:r>
          <w:r w:rsidR="009B690E" w:rsidRPr="004E7DBD">
            <w:rPr>
              <w:i/>
              <w:rPrChange w:id="4586" w:author="Alexandre Marcondes" w:date="2019-07-09T18:16:00Z">
                <w:rPr>
                  <w:i/>
                </w:rPr>
              </w:rPrChange>
            </w:rPr>
            <w:fldChar w:fldCharType="end"/>
          </w:r>
        </w:sdtContent>
      </w:sdt>
      <w:r w:rsidRPr="004E7DBD">
        <w:rPr>
          <w:i/>
          <w:rPrChange w:id="4587" w:author="Alexandre Marcondes" w:date="2019-07-09T18:16:00Z">
            <w:rPr>
              <w:i/>
            </w:rPr>
          </w:rPrChange>
        </w:rPr>
        <w:t>.</w:t>
      </w:r>
    </w:p>
    <w:p w:rsidR="00F63EE6" w:rsidRPr="004E7DBD" w:rsidRDefault="00F63EE6" w:rsidP="00881DF2">
      <w:pPr>
        <w:rPr>
          <w:rPrChange w:id="4588" w:author="Alexandre Marcondes" w:date="2019-07-09T18:16:00Z">
            <w:rPr/>
          </w:rPrChange>
        </w:rPr>
      </w:pPr>
      <w:r w:rsidRPr="004E7DBD">
        <w:rPr>
          <w:rPrChange w:id="4589" w:author="Alexandre Marcondes" w:date="2019-07-09T18:16:00Z">
            <w:rPr/>
          </w:rPrChange>
        </w:rPr>
        <w:t xml:space="preserve">Através de </w:t>
      </w:r>
      <w:proofErr w:type="spellStart"/>
      <w:r w:rsidRPr="004E7DBD">
        <w:rPr>
          <w:i/>
          <w:rPrChange w:id="4590" w:author="Alexandre Marcondes" w:date="2019-07-09T18:16:00Z">
            <w:rPr>
              <w:i/>
            </w:rPr>
          </w:rPrChange>
        </w:rPr>
        <w:t>plugins</w:t>
      </w:r>
      <w:proofErr w:type="spellEnd"/>
      <w:r w:rsidRPr="004E7DBD">
        <w:rPr>
          <w:rPrChange w:id="4591" w:author="Alexandre Marcondes" w:date="2019-07-09T18:16:00Z">
            <w:rPr/>
          </w:rPrChange>
        </w:rPr>
        <w:t xml:space="preserve"> é possível gerar dados simulados como coordenadas de GPS (</w:t>
      </w:r>
      <w:r w:rsidRPr="004E7DBD">
        <w:rPr>
          <w:i/>
          <w:rPrChange w:id="4592" w:author="Alexandre Marcondes" w:date="2019-07-09T18:16:00Z">
            <w:rPr>
              <w:i/>
            </w:rPr>
          </w:rPrChange>
        </w:rPr>
        <w:t xml:space="preserve">Global </w:t>
      </w:r>
      <w:proofErr w:type="spellStart"/>
      <w:r w:rsidRPr="004E7DBD">
        <w:rPr>
          <w:i/>
          <w:rPrChange w:id="4593" w:author="Alexandre Marcondes" w:date="2019-07-09T18:16:00Z">
            <w:rPr>
              <w:i/>
            </w:rPr>
          </w:rPrChange>
        </w:rPr>
        <w:t>Positioning</w:t>
      </w:r>
      <w:proofErr w:type="spellEnd"/>
      <w:r w:rsidRPr="004E7DBD">
        <w:rPr>
          <w:i/>
          <w:rPrChange w:id="4594" w:author="Alexandre Marcondes" w:date="2019-07-09T18:16:00Z">
            <w:rPr>
              <w:i/>
            </w:rPr>
          </w:rPrChange>
        </w:rPr>
        <w:t xml:space="preserve"> System</w:t>
      </w:r>
      <w:r w:rsidRPr="004E7DBD">
        <w:rPr>
          <w:rPrChange w:id="4595" w:author="Alexandre Marcondes" w:date="2019-07-09T18:16:00Z">
            <w:rPr/>
          </w:rPrChange>
        </w:rPr>
        <w:t xml:space="preserve">), </w:t>
      </w:r>
      <w:proofErr w:type="spellStart"/>
      <w:proofErr w:type="gramStart"/>
      <w:r w:rsidRPr="004E7DBD">
        <w:rPr>
          <w:rPrChange w:id="4596" w:author="Alexandre Marcondes" w:date="2019-07-09T18:16:00Z">
            <w:rPr/>
          </w:rPrChange>
        </w:rPr>
        <w:t>iGPS</w:t>
      </w:r>
      <w:proofErr w:type="spellEnd"/>
      <w:proofErr w:type="gramEnd"/>
      <w:r w:rsidRPr="004E7DBD">
        <w:rPr>
          <w:rPrChange w:id="4597" w:author="Alexandre Marcondes" w:date="2019-07-09T18:16:00Z">
            <w:rPr/>
          </w:rPrChange>
        </w:rPr>
        <w:t xml:space="preserve"> (</w:t>
      </w:r>
      <w:r w:rsidRPr="004E7DBD">
        <w:rPr>
          <w:i/>
          <w:rPrChange w:id="4598" w:author="Alexandre Marcondes" w:date="2019-07-09T18:16:00Z">
            <w:rPr>
              <w:i/>
            </w:rPr>
          </w:rPrChange>
        </w:rPr>
        <w:t xml:space="preserve">indoor </w:t>
      </w:r>
      <w:r w:rsidRPr="004E7DBD">
        <w:rPr>
          <w:rPrChange w:id="4599" w:author="Alexandre Marcondes" w:date="2019-07-09T18:16:00Z">
            <w:rPr/>
          </w:rPrChange>
        </w:rPr>
        <w:t xml:space="preserve">GPS), </w:t>
      </w:r>
      <w:r w:rsidRPr="004E7DBD">
        <w:rPr>
          <w:i/>
          <w:rPrChange w:id="4600" w:author="Alexandre Marcondes" w:date="2019-07-09T18:16:00Z">
            <w:rPr>
              <w:i/>
            </w:rPr>
          </w:rPrChange>
        </w:rPr>
        <w:t>feedbacks</w:t>
      </w:r>
      <w:r w:rsidRPr="004E7DBD">
        <w:rPr>
          <w:rPrChange w:id="4601" w:author="Alexandre Marcondes" w:date="2019-07-09T18:16:00Z">
            <w:rPr/>
          </w:rPrChange>
        </w:rPr>
        <w:t xml:space="preserve"> de </w:t>
      </w:r>
      <w:proofErr w:type="spellStart"/>
      <w:r w:rsidRPr="004E7DBD">
        <w:rPr>
          <w:i/>
          <w:rPrChange w:id="4602" w:author="Alexandre Marcondes" w:date="2019-07-09T18:16:00Z">
            <w:rPr>
              <w:i/>
            </w:rPr>
          </w:rPrChange>
        </w:rPr>
        <w:t>encoders</w:t>
      </w:r>
      <w:proofErr w:type="spellEnd"/>
      <w:r w:rsidRPr="004E7DBD">
        <w:rPr>
          <w:rPrChange w:id="4603" w:author="Alexandre Marcondes" w:date="2019-07-09T18:16:00Z">
            <w:rPr/>
          </w:rPrChange>
        </w:rPr>
        <w:t xml:space="preserve">, variação térmica de objetos, entradas digitais dentre outros. Alguns </w:t>
      </w:r>
      <w:proofErr w:type="spellStart"/>
      <w:r w:rsidRPr="004E7DBD">
        <w:rPr>
          <w:i/>
          <w:rPrChange w:id="4604" w:author="Alexandre Marcondes" w:date="2019-07-09T18:16:00Z">
            <w:rPr>
              <w:i/>
            </w:rPr>
          </w:rPrChange>
        </w:rPr>
        <w:t>plugins</w:t>
      </w:r>
      <w:proofErr w:type="spellEnd"/>
      <w:r w:rsidRPr="004E7DBD">
        <w:rPr>
          <w:i/>
          <w:rPrChange w:id="4605" w:author="Alexandre Marcondes" w:date="2019-07-09T18:16:00Z">
            <w:rPr>
              <w:i/>
            </w:rPr>
          </w:rPrChange>
        </w:rPr>
        <w:t xml:space="preserve"> </w:t>
      </w:r>
      <w:r w:rsidRPr="004E7DBD">
        <w:rPr>
          <w:rPrChange w:id="4606" w:author="Alexandre Marcondes" w:date="2019-07-09T18:16:00Z">
            <w:rPr/>
          </w:rPrChange>
        </w:rPr>
        <w:t>estão disponíveis em pacotes ROS.</w:t>
      </w:r>
      <w:r w:rsidR="00B806A4" w:rsidRPr="004E7DBD">
        <w:rPr>
          <w:rPrChange w:id="4607" w:author="Alexandre Marcondes" w:date="2019-07-09T18:16:00Z">
            <w:rPr/>
          </w:rPrChange>
        </w:rPr>
        <w:t xml:space="preserve"> A </w:t>
      </w:r>
      <w:r w:rsidR="00B806A4" w:rsidRPr="004E7DBD">
        <w:rPr>
          <w:rPrChange w:id="4608" w:author="Alexandre Marcondes" w:date="2019-07-09T18:16:00Z">
            <w:rPr/>
          </w:rPrChange>
        </w:rPr>
        <w:fldChar w:fldCharType="begin"/>
      </w:r>
      <w:r w:rsidR="00B806A4" w:rsidRPr="004E7DBD">
        <w:rPr>
          <w:rPrChange w:id="4609" w:author="Alexandre Marcondes" w:date="2019-07-09T18:16:00Z">
            <w:rPr/>
          </w:rPrChange>
        </w:rPr>
        <w:instrText xml:space="preserve"> REF _Ref7861005 \h </w:instrText>
      </w:r>
      <w:r w:rsidR="00B806A4" w:rsidRPr="004E7DBD">
        <w:rPr>
          <w:rPrChange w:id="4610" w:author="Alexandre Marcondes" w:date="2019-07-09T18:16:00Z">
            <w:rPr/>
          </w:rPrChange>
        </w:rPr>
      </w:r>
      <w:r w:rsidR="00B806A4" w:rsidRPr="004E7DBD">
        <w:rPr>
          <w:rPrChange w:id="4611" w:author="Alexandre Marcondes" w:date="2019-07-09T18:16:00Z">
            <w:rPr/>
          </w:rPrChange>
        </w:rPr>
        <w:fldChar w:fldCharType="separate"/>
      </w:r>
      <w:r w:rsidR="00C239C6" w:rsidRPr="004E7DBD">
        <w:rPr>
          <w:rPrChange w:id="4612" w:author="Alexandre Marcondes" w:date="2019-07-09T18:16:00Z">
            <w:rPr/>
          </w:rPrChange>
        </w:rPr>
        <w:t xml:space="preserve">Figura </w:t>
      </w:r>
      <w:r w:rsidR="00C239C6" w:rsidRPr="004E7DBD">
        <w:rPr>
          <w:noProof/>
          <w:rPrChange w:id="4613" w:author="Alexandre Marcondes" w:date="2019-07-09T18:16:00Z">
            <w:rPr>
              <w:noProof/>
            </w:rPr>
          </w:rPrChange>
        </w:rPr>
        <w:t>5</w:t>
      </w:r>
      <w:r w:rsidR="00B806A4" w:rsidRPr="004E7DBD">
        <w:rPr>
          <w:rPrChange w:id="4614" w:author="Alexandre Marcondes" w:date="2019-07-09T18:16:00Z">
            <w:rPr/>
          </w:rPrChange>
        </w:rPr>
        <w:fldChar w:fldCharType="end"/>
      </w:r>
      <w:r w:rsidR="00B806A4" w:rsidRPr="004E7DBD">
        <w:rPr>
          <w:rPrChange w:id="4615" w:author="Alexandre Marcondes" w:date="2019-07-09T18:16:00Z">
            <w:rPr/>
          </w:rPrChange>
        </w:rPr>
        <w:t xml:space="preserve"> apresenta um VANT no ambiente </w:t>
      </w:r>
      <w:proofErr w:type="spellStart"/>
      <w:r w:rsidR="00B806A4" w:rsidRPr="004E7DBD">
        <w:rPr>
          <w:rPrChange w:id="4616" w:author="Alexandre Marcondes" w:date="2019-07-09T18:16:00Z">
            <w:rPr/>
          </w:rPrChange>
        </w:rPr>
        <w:t>Gazebo</w:t>
      </w:r>
      <w:proofErr w:type="spellEnd"/>
      <w:r w:rsidR="009C6BF2" w:rsidRPr="004E7DBD">
        <w:rPr>
          <w:rPrChange w:id="4617" w:author="Alexandre Marcondes" w:date="2019-07-09T18:16:00Z">
            <w:rPr/>
          </w:rPrChange>
        </w:rPr>
        <w:t xml:space="preserve">, uma câmera </w:t>
      </w:r>
      <w:proofErr w:type="spellStart"/>
      <w:r w:rsidR="009C6BF2" w:rsidRPr="004E7DBD">
        <w:rPr>
          <w:rPrChange w:id="4618" w:author="Alexandre Marcondes" w:date="2019-07-09T18:16:00Z">
            <w:rPr/>
          </w:rPrChange>
        </w:rPr>
        <w:t>Kinect</w:t>
      </w:r>
      <w:proofErr w:type="spellEnd"/>
      <w:r w:rsidR="009C6BF2" w:rsidRPr="004E7DBD">
        <w:rPr>
          <w:rPrChange w:id="4619" w:author="Alexandre Marcondes" w:date="2019-07-09T18:16:00Z">
            <w:rPr/>
          </w:rPrChange>
        </w:rPr>
        <w:t xml:space="preserve"> está acoplada ao VANT.</w:t>
      </w:r>
    </w:p>
    <w:p w:rsidR="00B806A4" w:rsidRPr="004E7DBD" w:rsidRDefault="00B806A4" w:rsidP="00881DF2">
      <w:pPr>
        <w:rPr>
          <w:rPrChange w:id="4620" w:author="Alexandre Marcondes" w:date="2019-07-09T18:16:00Z">
            <w:rPr/>
          </w:rPrChange>
        </w:rPr>
      </w:pPr>
    </w:p>
    <w:p w:rsidR="00B806A4" w:rsidRPr="004E7DBD" w:rsidRDefault="00B806A4" w:rsidP="00881DF2">
      <w:pPr>
        <w:pStyle w:val="Legenda"/>
        <w:keepNext/>
        <w:jc w:val="center"/>
        <w:rPr>
          <w:rPrChange w:id="4621" w:author="Alexandre Marcondes" w:date="2019-07-09T18:16:00Z">
            <w:rPr/>
          </w:rPrChange>
        </w:rPr>
      </w:pPr>
      <w:bookmarkStart w:id="4622" w:name="_Ref7861005"/>
      <w:bookmarkStart w:id="4623" w:name="_Toc9086548"/>
      <w:bookmarkStart w:id="4624" w:name="_Toc9086873"/>
      <w:bookmarkStart w:id="4625" w:name="_Toc9087000"/>
      <w:bookmarkStart w:id="4626" w:name="_Toc9088011"/>
      <w:bookmarkStart w:id="4627" w:name="_Toc9088352"/>
      <w:bookmarkStart w:id="4628" w:name="_Toc9088477"/>
      <w:r w:rsidRPr="004E7DBD">
        <w:rPr>
          <w:rPrChange w:id="4629" w:author="Alexandre Marcondes" w:date="2019-07-09T18:16:00Z">
            <w:rPr/>
          </w:rPrChange>
        </w:rPr>
        <w:t xml:space="preserve">Figura </w:t>
      </w:r>
      <w:r w:rsidR="00DF2272" w:rsidRPr="004E7DBD">
        <w:rPr>
          <w:noProof/>
          <w:rPrChange w:id="4630" w:author="Alexandre Marcondes" w:date="2019-07-09T18:16:00Z">
            <w:rPr>
              <w:noProof/>
            </w:rPr>
          </w:rPrChange>
        </w:rPr>
        <w:fldChar w:fldCharType="begin"/>
      </w:r>
      <w:r w:rsidR="00DF2272" w:rsidRPr="004E7DBD">
        <w:rPr>
          <w:noProof/>
          <w:rPrChange w:id="4631" w:author="Alexandre Marcondes" w:date="2019-07-09T18:16:00Z">
            <w:rPr>
              <w:noProof/>
            </w:rPr>
          </w:rPrChange>
        </w:rPr>
        <w:instrText xml:space="preserve"> SEQ Figura \* ARABIC </w:instrText>
      </w:r>
      <w:r w:rsidR="00DF2272" w:rsidRPr="004E7DBD">
        <w:rPr>
          <w:noProof/>
          <w:rPrChange w:id="4632" w:author="Alexandre Marcondes" w:date="2019-07-09T18:16:00Z">
            <w:rPr>
              <w:noProof/>
            </w:rPr>
          </w:rPrChange>
        </w:rPr>
        <w:fldChar w:fldCharType="separate"/>
      </w:r>
      <w:r w:rsidR="00881DF2" w:rsidRPr="004E7DBD">
        <w:rPr>
          <w:noProof/>
          <w:rPrChange w:id="4633" w:author="Alexandre Marcondes" w:date="2019-07-09T18:16:00Z">
            <w:rPr>
              <w:noProof/>
            </w:rPr>
          </w:rPrChange>
        </w:rPr>
        <w:t>5</w:t>
      </w:r>
      <w:r w:rsidR="00DF2272" w:rsidRPr="004E7DBD">
        <w:rPr>
          <w:noProof/>
          <w:rPrChange w:id="4634" w:author="Alexandre Marcondes" w:date="2019-07-09T18:16:00Z">
            <w:rPr>
              <w:noProof/>
            </w:rPr>
          </w:rPrChange>
        </w:rPr>
        <w:fldChar w:fldCharType="end"/>
      </w:r>
      <w:bookmarkEnd w:id="4622"/>
      <w:r w:rsidRPr="004E7DBD">
        <w:rPr>
          <w:rPrChange w:id="4635" w:author="Alexandre Marcondes" w:date="2019-07-09T18:16:00Z">
            <w:rPr/>
          </w:rPrChange>
        </w:rPr>
        <w:t xml:space="preserve"> - Simulação no </w:t>
      </w:r>
      <w:proofErr w:type="spellStart"/>
      <w:r w:rsidRPr="004E7DBD">
        <w:rPr>
          <w:rPrChange w:id="4636" w:author="Alexandre Marcondes" w:date="2019-07-09T18:16:00Z">
            <w:rPr/>
          </w:rPrChange>
        </w:rPr>
        <w:t>Gazebo</w:t>
      </w:r>
      <w:bookmarkEnd w:id="4623"/>
      <w:bookmarkEnd w:id="4624"/>
      <w:bookmarkEnd w:id="4625"/>
      <w:bookmarkEnd w:id="4626"/>
      <w:bookmarkEnd w:id="4627"/>
      <w:bookmarkEnd w:id="4628"/>
      <w:proofErr w:type="spellEnd"/>
    </w:p>
    <w:p w:rsidR="00B806A4" w:rsidRPr="004E7DBD" w:rsidRDefault="00B806A4" w:rsidP="00881DF2">
      <w:pPr>
        <w:jc w:val="center"/>
        <w:rPr>
          <w:rPrChange w:id="4637" w:author="Alexandre Marcondes" w:date="2019-07-09T18:16:00Z">
            <w:rPr/>
          </w:rPrChange>
        </w:rPr>
      </w:pPr>
      <w:r w:rsidRPr="004E7DBD">
        <w:rPr>
          <w:noProof/>
          <w:lang w:eastAsia="pt-BR"/>
          <w:rPrChange w:id="4638" w:author="Alexandre Marcondes" w:date="2019-07-09T18:16:00Z">
            <w:rPr>
              <w:noProof/>
              <w:lang w:eastAsia="pt-BR"/>
            </w:rPr>
          </w:rPrChange>
        </w:rPr>
        <w:drawing>
          <wp:inline distT="0" distB="0" distL="0" distR="0" wp14:anchorId="3FB57FB3" wp14:editId="30F0DDA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Pr="004E7DBD" w:rsidRDefault="00B806A4" w:rsidP="00881DF2">
      <w:pPr>
        <w:jc w:val="center"/>
        <w:rPr>
          <w:rPrChange w:id="4639" w:author="Alexandre Marcondes" w:date="2019-07-09T18:16:00Z">
            <w:rPr/>
          </w:rPrChange>
        </w:rPr>
      </w:pPr>
      <w:r w:rsidRPr="004E7DBD">
        <w:rPr>
          <w:rPrChange w:id="4640" w:author="Alexandre Marcondes" w:date="2019-07-09T18:16:00Z">
            <w:rPr/>
          </w:rPrChange>
        </w:rPr>
        <w:t xml:space="preserve">Fonte: </w:t>
      </w:r>
      <w:proofErr w:type="gramStart"/>
      <w:r w:rsidRPr="004E7DBD">
        <w:rPr>
          <w:rPrChange w:id="4641" w:author="Alexandre Marcondes" w:date="2019-07-09T18:16:00Z">
            <w:rPr/>
          </w:rPrChange>
        </w:rPr>
        <w:t>https</w:t>
      </w:r>
      <w:proofErr w:type="gramEnd"/>
      <w:r w:rsidRPr="004E7DBD">
        <w:rPr>
          <w:rPrChange w:id="4642" w:author="Alexandre Marcondes" w:date="2019-07-09T18:16:00Z">
            <w:rPr/>
          </w:rPrChange>
        </w:rPr>
        <w:t>://www.wilselby.com/research/ros-integration/model-dynamics-sensors/</w:t>
      </w:r>
    </w:p>
    <w:p w:rsidR="009C6BF2" w:rsidRPr="004E7DBD" w:rsidRDefault="009C6BF2" w:rsidP="00881DF2">
      <w:pPr>
        <w:jc w:val="center"/>
        <w:rPr>
          <w:rPrChange w:id="4643" w:author="Alexandre Marcondes" w:date="2019-07-09T18:16:00Z">
            <w:rPr/>
          </w:rPrChange>
        </w:rPr>
      </w:pPr>
    </w:p>
    <w:p w:rsidR="007013F3" w:rsidRPr="004E7DBD" w:rsidRDefault="007013F3" w:rsidP="00881DF2">
      <w:pPr>
        <w:rPr>
          <w:rPrChange w:id="4644" w:author="Alexandre Marcondes" w:date="2019-07-09T18:16:00Z">
            <w:rPr/>
          </w:rPrChange>
        </w:rPr>
      </w:pPr>
      <w:r w:rsidRPr="004E7DBD">
        <w:rPr>
          <w:rPrChange w:id="4645" w:author="Alexandre Marcondes" w:date="2019-07-09T18:16:00Z">
            <w:rPr/>
          </w:rPrChange>
        </w:rPr>
        <w:t>Seu funcionamento é realizado atravé</w:t>
      </w:r>
      <w:r w:rsidR="00443763" w:rsidRPr="004E7DBD">
        <w:rPr>
          <w:rPrChange w:id="4646" w:author="Alexandre Marcondes" w:date="2019-07-09T18:16:00Z">
            <w:rPr/>
          </w:rPrChange>
        </w:rPr>
        <w:t>s de dois programas principiais:</w:t>
      </w:r>
      <w:r w:rsidRPr="004E7DBD">
        <w:rPr>
          <w:rPrChange w:id="4647" w:author="Alexandre Marcondes" w:date="2019-07-09T18:16:00Z">
            <w:rPr/>
          </w:rPrChange>
        </w:rPr>
        <w:t xml:space="preserve"> um responsável por realizar os cálculos referentes </w:t>
      </w:r>
      <w:r w:rsidR="00443763" w:rsidRPr="004E7DBD">
        <w:rPr>
          <w:rPrChange w:id="4648" w:author="Alexandre Marcondes" w:date="2019-07-09T18:16:00Z">
            <w:rPr/>
          </w:rPrChange>
        </w:rPr>
        <w:t xml:space="preserve">à </w:t>
      </w:r>
      <w:r w:rsidRPr="004E7DBD">
        <w:rPr>
          <w:rPrChange w:id="4649" w:author="Alexandre Marcondes" w:date="2019-07-09T18:16:00Z">
            <w:rPr/>
          </w:rPrChange>
        </w:rPr>
        <w:t>simulação física e outro por exibir a simulação ao usuário. O funcionamento da simulação é separado da visualização, podendo o usuário optar por não mostrar a simulação caso necessário economizar processamento.</w:t>
      </w:r>
    </w:p>
    <w:p w:rsidR="00F63EE6" w:rsidRPr="004E7DBD" w:rsidRDefault="00F63EE6" w:rsidP="00881DF2">
      <w:pPr>
        <w:rPr>
          <w:rPrChange w:id="4650" w:author="Alexandre Marcondes" w:date="2019-07-09T18:16:00Z">
            <w:rPr/>
          </w:rPrChange>
        </w:rPr>
      </w:pPr>
      <w:r w:rsidRPr="004E7DBD">
        <w:rPr>
          <w:rPrChange w:id="4651" w:author="Alexandre Marcondes" w:date="2019-07-09T18:16:00Z">
            <w:rPr/>
          </w:rPrChange>
        </w:rPr>
        <w:lastRenderedPageBreak/>
        <w:t xml:space="preserve">Arquivos de objetos 3D podem ser importados no </w:t>
      </w:r>
      <w:proofErr w:type="spellStart"/>
      <w:r w:rsidRPr="004E7DBD">
        <w:rPr>
          <w:rPrChange w:id="4652" w:author="Alexandre Marcondes" w:date="2019-07-09T18:16:00Z">
            <w:rPr/>
          </w:rPrChange>
        </w:rPr>
        <w:t>Gazebo</w:t>
      </w:r>
      <w:proofErr w:type="spellEnd"/>
      <w:r w:rsidRPr="004E7DBD">
        <w:rPr>
          <w:rPrChange w:id="4653" w:author="Alexandre Marcondes" w:date="2019-07-09T18:16:00Z">
            <w:rPr/>
          </w:rPrChange>
        </w:rPr>
        <w:t xml:space="preserve"> desde qu</w:t>
      </w:r>
      <w:r w:rsidR="00443763" w:rsidRPr="004E7DBD">
        <w:rPr>
          <w:rPrChange w:id="4654" w:author="Alexandre Marcondes" w:date="2019-07-09T18:16:00Z">
            <w:rPr/>
          </w:rPrChange>
        </w:rPr>
        <w:t>e possuam o formato COLLADA. Ess</w:t>
      </w:r>
      <w:r w:rsidRPr="004E7DBD">
        <w:rPr>
          <w:rPrChange w:id="4655" w:author="Alexandre Marcondes" w:date="2019-07-09T18:16:00Z">
            <w:rPr/>
          </w:rPrChange>
        </w:rPr>
        <w:t>a funcionalidade é bastante proveitosa, do ponto de vista que os robôs podem ser testados em seus ambientes de produção virtuais antes mesmo de serem comprados ou construídos.</w:t>
      </w:r>
    </w:p>
    <w:p w:rsidR="005B394B" w:rsidRPr="004E7DBD" w:rsidRDefault="005B394B" w:rsidP="007013F3">
      <w:pPr>
        <w:ind w:firstLine="567"/>
        <w:rPr>
          <w:rPrChange w:id="4656" w:author="Alexandre Marcondes" w:date="2019-07-09T18:16:00Z">
            <w:rPr/>
          </w:rPrChange>
        </w:rPr>
      </w:pPr>
    </w:p>
    <w:p w:rsidR="005B394B" w:rsidRPr="004E7DBD" w:rsidRDefault="00CD00C1" w:rsidP="005B394B">
      <w:pPr>
        <w:pStyle w:val="Ttulo3"/>
        <w:numPr>
          <w:ilvl w:val="2"/>
          <w:numId w:val="6"/>
        </w:numPr>
        <w:rPr>
          <w:rPrChange w:id="4657" w:author="Alexandre Marcondes" w:date="2019-07-09T18:16:00Z">
            <w:rPr/>
          </w:rPrChange>
        </w:rPr>
      </w:pPr>
      <w:bookmarkStart w:id="4658" w:name="_Ref8677210"/>
      <w:bookmarkStart w:id="4659" w:name="_Toc9088190"/>
      <w:bookmarkStart w:id="4660" w:name="_Toc9088694"/>
      <w:bookmarkStart w:id="4661" w:name="_Toc9088899"/>
      <w:bookmarkStart w:id="4662" w:name="_Toc11256268"/>
      <w:r w:rsidRPr="004E7DBD">
        <w:rPr>
          <w:rPrChange w:id="4663" w:author="Alexandre Marcondes" w:date="2019-07-09T18:16:00Z">
            <w:rPr/>
          </w:rPrChange>
        </w:rPr>
        <w:t>Outros módulos</w:t>
      </w:r>
      <w:r w:rsidR="005B394B" w:rsidRPr="004E7DBD">
        <w:rPr>
          <w:rPrChange w:id="4664" w:author="Alexandre Marcondes" w:date="2019-07-09T18:16:00Z">
            <w:rPr/>
          </w:rPrChange>
        </w:rPr>
        <w:t xml:space="preserve"> ou funcionalidades</w:t>
      </w:r>
      <w:bookmarkEnd w:id="4658"/>
      <w:bookmarkEnd w:id="4659"/>
      <w:bookmarkEnd w:id="4660"/>
      <w:bookmarkEnd w:id="4661"/>
      <w:bookmarkEnd w:id="4662"/>
    </w:p>
    <w:p w:rsidR="005B394B" w:rsidRPr="004E7DBD" w:rsidRDefault="005B394B" w:rsidP="005B394B">
      <w:pPr>
        <w:rPr>
          <w:rPrChange w:id="4665" w:author="Alexandre Marcondes" w:date="2019-07-09T18:16:00Z">
            <w:rPr/>
          </w:rPrChange>
        </w:rPr>
      </w:pPr>
    </w:p>
    <w:p w:rsidR="005B394B" w:rsidRPr="004E7DBD" w:rsidRDefault="005B394B" w:rsidP="005B394B">
      <w:pPr>
        <w:rPr>
          <w:rPrChange w:id="4666" w:author="Alexandre Marcondes" w:date="2019-07-09T18:16:00Z">
            <w:rPr/>
          </w:rPrChange>
        </w:rPr>
      </w:pPr>
      <w:r w:rsidRPr="004E7DBD">
        <w:rPr>
          <w:rPrChange w:id="4667" w:author="Alexandre Marcondes" w:date="2019-07-09T18:16:00Z">
            <w:rPr/>
          </w:rPrChange>
        </w:rPr>
        <w:t>A seguir são descritos de maneira sucinta algumas funcionalidades de algumas nomenclaturas utilizadas neste trabalho:</w:t>
      </w:r>
    </w:p>
    <w:p w:rsidR="005B394B" w:rsidRPr="004E7DBD" w:rsidRDefault="005B394B" w:rsidP="005B394B">
      <w:pPr>
        <w:rPr>
          <w:rPrChange w:id="4668" w:author="Alexandre Marcondes" w:date="2019-07-09T18:16:00Z">
            <w:rPr/>
          </w:rPrChange>
        </w:rPr>
      </w:pPr>
    </w:p>
    <w:p w:rsidR="005B394B" w:rsidRPr="004E7DBD" w:rsidRDefault="005B394B" w:rsidP="007870AF">
      <w:pPr>
        <w:pStyle w:val="PargrafodaLista"/>
        <w:numPr>
          <w:ilvl w:val="0"/>
          <w:numId w:val="24"/>
        </w:numPr>
        <w:rPr>
          <w:rPrChange w:id="4669" w:author="Alexandre Marcondes" w:date="2019-07-09T18:16:00Z">
            <w:rPr/>
          </w:rPrChange>
        </w:rPr>
      </w:pPr>
      <w:proofErr w:type="spellStart"/>
      <w:r w:rsidRPr="004E7DBD">
        <w:rPr>
          <w:i/>
          <w:rPrChange w:id="4670" w:author="Alexandre Marcondes" w:date="2019-07-09T18:16:00Z">
            <w:rPr>
              <w:i/>
            </w:rPr>
          </w:rPrChange>
        </w:rPr>
        <w:t>Launch</w:t>
      </w:r>
      <w:proofErr w:type="spellEnd"/>
      <w:r w:rsidRPr="004E7DBD">
        <w:rPr>
          <w:i/>
          <w:rPrChange w:id="4671" w:author="Alexandre Marcondes" w:date="2019-07-09T18:16:00Z">
            <w:rPr>
              <w:i/>
            </w:rPr>
          </w:rPrChange>
        </w:rPr>
        <w:t xml:space="preserve"> file:</w:t>
      </w:r>
      <w:r w:rsidRPr="004E7DBD">
        <w:rPr>
          <w:rPrChange w:id="4672" w:author="Alexandre Marcondes" w:date="2019-07-09T18:16:00Z">
            <w:rPr/>
          </w:rPrChange>
        </w:rPr>
        <w:t xml:space="preserve"> arquivo XML que serve para iniciar nodos e configurar </w:t>
      </w:r>
      <w:r w:rsidR="00CD00C1" w:rsidRPr="004E7DBD">
        <w:rPr>
          <w:rPrChange w:id="4673" w:author="Alexandre Marcondes" w:date="2019-07-09T18:16:00Z">
            <w:rPr/>
          </w:rPrChange>
        </w:rPr>
        <w:t>parâmetros</w:t>
      </w:r>
      <w:r w:rsidRPr="004E7DBD">
        <w:rPr>
          <w:rPrChange w:id="4674" w:author="Alexandre Marcondes" w:date="2019-07-09T18:16:00Z">
            <w:rPr/>
          </w:rPrChange>
        </w:rPr>
        <w:t xml:space="preserve"> no ROS.</w:t>
      </w:r>
    </w:p>
    <w:p w:rsidR="005B394B" w:rsidRPr="004E7DBD" w:rsidRDefault="005B394B" w:rsidP="007870AF">
      <w:pPr>
        <w:pStyle w:val="PargrafodaLista"/>
        <w:numPr>
          <w:ilvl w:val="0"/>
          <w:numId w:val="24"/>
        </w:numPr>
        <w:rPr>
          <w:rPrChange w:id="4675" w:author="Alexandre Marcondes" w:date="2019-07-09T18:16:00Z">
            <w:rPr/>
          </w:rPrChange>
        </w:rPr>
      </w:pPr>
      <w:r w:rsidRPr="004E7DBD">
        <w:rPr>
          <w:rPrChange w:id="4676" w:author="Alexandre Marcondes" w:date="2019-07-09T18:16:00Z">
            <w:rPr/>
          </w:rPrChange>
        </w:rPr>
        <w:t xml:space="preserve">Inserção de pacotes: Neste trabalho existem </w:t>
      </w:r>
      <w:proofErr w:type="gramStart"/>
      <w:r w:rsidRPr="004E7DBD">
        <w:rPr>
          <w:rPrChange w:id="4677" w:author="Alexandre Marcondes" w:date="2019-07-09T18:16:00Z">
            <w:rPr/>
          </w:rPrChange>
        </w:rPr>
        <w:t>2</w:t>
      </w:r>
      <w:proofErr w:type="gramEnd"/>
      <w:r w:rsidRPr="004E7DBD">
        <w:rPr>
          <w:rPrChange w:id="4678" w:author="Alexandre Marcondes" w:date="2019-07-09T18:16:00Z">
            <w:rPr/>
          </w:rPrChange>
        </w:rPr>
        <w:t xml:space="preserve"> tipos de pacotes, aqueles instalados a partir do comando “</w:t>
      </w:r>
      <w:proofErr w:type="spellStart"/>
      <w:r w:rsidRPr="004E7DBD">
        <w:rPr>
          <w:i/>
          <w:rPrChange w:id="4679" w:author="Alexandre Marcondes" w:date="2019-07-09T18:16:00Z">
            <w:rPr>
              <w:i/>
            </w:rPr>
          </w:rPrChange>
        </w:rPr>
        <w:t>apt-get</w:t>
      </w:r>
      <w:proofErr w:type="spellEnd"/>
      <w:r w:rsidRPr="004E7DBD">
        <w:rPr>
          <w:i/>
          <w:rPrChange w:id="4680" w:author="Alexandre Marcondes" w:date="2019-07-09T18:16:00Z">
            <w:rPr>
              <w:i/>
            </w:rPr>
          </w:rPrChange>
        </w:rPr>
        <w:t>”</w:t>
      </w:r>
      <w:r w:rsidRPr="004E7DBD">
        <w:rPr>
          <w:rPrChange w:id="4681" w:author="Alexandre Marcondes" w:date="2019-07-09T18:16:00Z">
            <w:rPr/>
          </w:rPrChange>
        </w:rPr>
        <w:t xml:space="preserve"> do </w:t>
      </w:r>
      <w:proofErr w:type="spellStart"/>
      <w:r w:rsidRPr="004E7DBD">
        <w:rPr>
          <w:rPrChange w:id="4682" w:author="Alexandre Marcondes" w:date="2019-07-09T18:16:00Z">
            <w:rPr/>
          </w:rPrChange>
        </w:rPr>
        <w:t>Ubuntu</w:t>
      </w:r>
      <w:proofErr w:type="spellEnd"/>
      <w:r w:rsidRPr="004E7DBD">
        <w:rPr>
          <w:rPrChange w:id="4683" w:author="Alexandre Marcondes" w:date="2019-07-09T18:16:00Z">
            <w:rPr/>
          </w:rPrChange>
        </w:rPr>
        <w:t xml:space="preserve"> e outros pacotes compilados do código fonte. </w:t>
      </w:r>
    </w:p>
    <w:p w:rsidR="007B3786" w:rsidRPr="004E7DBD" w:rsidRDefault="007B3786" w:rsidP="007B3786">
      <w:pPr>
        <w:rPr>
          <w:rPrChange w:id="4684" w:author="Alexandre Marcondes" w:date="2019-07-09T18:16:00Z">
            <w:rPr/>
          </w:rPrChange>
        </w:rPr>
      </w:pPr>
    </w:p>
    <w:p w:rsidR="007B3786" w:rsidRPr="004E7DBD" w:rsidRDefault="009C6BF2" w:rsidP="0085318F">
      <w:pPr>
        <w:pStyle w:val="Ttulo2"/>
        <w:numPr>
          <w:ilvl w:val="1"/>
          <w:numId w:val="6"/>
        </w:numPr>
        <w:rPr>
          <w:i/>
          <w:lang w:val="en-US"/>
          <w:rPrChange w:id="4685" w:author="Alexandre Marcondes" w:date="2019-07-09T18:16:00Z">
            <w:rPr>
              <w:i/>
              <w:lang w:val="en-US"/>
            </w:rPr>
          </w:rPrChange>
        </w:rPr>
      </w:pPr>
      <w:bookmarkStart w:id="4686" w:name="_Ref7972567"/>
      <w:bookmarkStart w:id="4687" w:name="_Toc9088191"/>
      <w:bookmarkStart w:id="4688" w:name="_Toc9088695"/>
      <w:bookmarkStart w:id="4689" w:name="_Toc9088900"/>
      <w:bookmarkStart w:id="4690" w:name="_Toc11256269"/>
      <w:bookmarkStart w:id="4691" w:name="_Hlk7863916"/>
      <w:r w:rsidRPr="004E7DBD">
        <w:rPr>
          <w:i/>
          <w:lang w:val="en-US"/>
          <w:rPrChange w:id="4692" w:author="Alexandre Marcondes" w:date="2019-07-09T18:16:00Z">
            <w:rPr>
              <w:i/>
              <w:lang w:val="en-US"/>
            </w:rPr>
          </w:rPrChange>
        </w:rPr>
        <w:t>Sampled-based Motion planning</w:t>
      </w:r>
      <w:r w:rsidR="002A1C1C" w:rsidRPr="004E7DBD">
        <w:rPr>
          <w:i/>
          <w:lang w:val="en-US"/>
          <w:rPrChange w:id="4693" w:author="Alexandre Marcondes" w:date="2019-07-09T18:16:00Z">
            <w:rPr>
              <w:i/>
              <w:lang w:val="en-US"/>
            </w:rPr>
          </w:rPrChange>
        </w:rPr>
        <w:t xml:space="preserve"> e ROS</w:t>
      </w:r>
      <w:bookmarkEnd w:id="4686"/>
      <w:bookmarkEnd w:id="4687"/>
      <w:bookmarkEnd w:id="4688"/>
      <w:bookmarkEnd w:id="4689"/>
      <w:bookmarkEnd w:id="4690"/>
    </w:p>
    <w:bookmarkEnd w:id="4691"/>
    <w:p w:rsidR="00EC5747" w:rsidRPr="004E7DBD" w:rsidRDefault="00EC5747" w:rsidP="000A6F85">
      <w:pPr>
        <w:ind w:firstLine="0"/>
        <w:rPr>
          <w:lang w:val="en-US"/>
          <w:rPrChange w:id="4694" w:author="Alexandre Marcondes" w:date="2019-07-09T18:16:00Z">
            <w:rPr>
              <w:lang w:val="en-US"/>
            </w:rPr>
          </w:rPrChange>
        </w:rPr>
      </w:pPr>
    </w:p>
    <w:p w:rsidR="009C6BF2" w:rsidRPr="004E7DBD" w:rsidRDefault="00EC5747" w:rsidP="00EC5747">
      <w:pPr>
        <w:rPr>
          <w:rPrChange w:id="4695" w:author="Alexandre Marcondes" w:date="2019-07-09T18:16:00Z">
            <w:rPr/>
          </w:rPrChange>
        </w:rPr>
      </w:pPr>
      <w:r w:rsidRPr="004E7DBD">
        <w:rPr>
          <w:rPrChange w:id="4696" w:author="Alexandre Marcondes" w:date="2019-07-09T18:16:00Z">
            <w:rPr/>
          </w:rPrChange>
        </w:rPr>
        <w:t xml:space="preserve">Para exemplificar os conceitos sobre </w:t>
      </w:r>
      <w:proofErr w:type="spellStart"/>
      <w:r w:rsidRPr="004E7DBD">
        <w:rPr>
          <w:i/>
          <w:rPrChange w:id="4697" w:author="Alexandre Marcondes" w:date="2019-07-09T18:16:00Z">
            <w:rPr>
              <w:i/>
            </w:rPr>
          </w:rPrChange>
        </w:rPr>
        <w:t>sampled-based</w:t>
      </w:r>
      <w:proofErr w:type="spellEnd"/>
      <w:r w:rsidRPr="004E7DBD">
        <w:rPr>
          <w:i/>
          <w:rPrChange w:id="4698" w:author="Alexandre Marcondes" w:date="2019-07-09T18:16:00Z">
            <w:rPr>
              <w:i/>
            </w:rPr>
          </w:rPrChange>
        </w:rPr>
        <w:t xml:space="preserve"> </w:t>
      </w:r>
      <w:proofErr w:type="spellStart"/>
      <w:r w:rsidRPr="004E7DBD">
        <w:rPr>
          <w:i/>
          <w:rPrChange w:id="4699" w:author="Alexandre Marcondes" w:date="2019-07-09T18:16:00Z">
            <w:rPr>
              <w:i/>
            </w:rPr>
          </w:rPrChange>
        </w:rPr>
        <w:t>motion</w:t>
      </w:r>
      <w:proofErr w:type="spellEnd"/>
      <w:r w:rsidRPr="004E7DBD">
        <w:rPr>
          <w:i/>
          <w:rPrChange w:id="4700" w:author="Alexandre Marcondes" w:date="2019-07-09T18:16:00Z">
            <w:rPr>
              <w:i/>
            </w:rPr>
          </w:rPrChange>
        </w:rPr>
        <w:t xml:space="preserve"> </w:t>
      </w:r>
      <w:proofErr w:type="spellStart"/>
      <w:r w:rsidRPr="004E7DBD">
        <w:rPr>
          <w:i/>
          <w:rPrChange w:id="4701" w:author="Alexandre Marcondes" w:date="2019-07-09T18:16:00Z">
            <w:rPr>
              <w:i/>
            </w:rPr>
          </w:rPrChange>
        </w:rPr>
        <w:t>planning</w:t>
      </w:r>
      <w:proofErr w:type="spellEnd"/>
      <w:r w:rsidRPr="004E7DBD">
        <w:rPr>
          <w:rPrChange w:id="4702" w:author="Alexandre Marcondes" w:date="2019-07-09T18:16:00Z">
            <w:rPr/>
          </w:rPrChange>
        </w:rPr>
        <w:t xml:space="preserve"> consideremos um problema clássico de no qual um objeto 3D precisa realizar um deslocamento de um ponto A para um ponto B </w:t>
      </w:r>
      <w:proofErr w:type="gramStart"/>
      <w:r w:rsidRPr="004E7DBD">
        <w:rPr>
          <w:rPrChange w:id="4703" w:author="Alexandre Marcondes" w:date="2019-07-09T18:16:00Z">
            <w:rPr/>
          </w:rPrChange>
        </w:rPr>
        <w:t>ao mesmo tempo que</w:t>
      </w:r>
      <w:proofErr w:type="gramEnd"/>
      <w:r w:rsidRPr="004E7DBD">
        <w:rPr>
          <w:rPrChange w:id="4704" w:author="Alexandre Marcondes" w:date="2019-07-09T18:16:00Z">
            <w:rPr/>
          </w:rPrChange>
        </w:rPr>
        <w:t xml:space="preserve"> existem obstáculos em sua vizinha que devem ser evitados.</w:t>
      </w:r>
      <w:r w:rsidR="003C1E7A" w:rsidRPr="004E7DBD">
        <w:rPr>
          <w:rPrChange w:id="4705" w:author="Alexandre Marcondes" w:date="2019-07-09T18:16:00Z">
            <w:rPr/>
          </w:rPrChange>
        </w:rPr>
        <w:t xml:space="preserve"> </w:t>
      </w:r>
      <w:r w:rsidR="0013722E" w:rsidRPr="004E7DBD">
        <w:rPr>
          <w:rPrChange w:id="4706" w:author="Alexandre Marcondes" w:date="2019-07-09T18:16:00Z">
            <w:rPr/>
          </w:rPrChange>
        </w:rPr>
        <w:t>O</w:t>
      </w:r>
      <w:r w:rsidR="00443763" w:rsidRPr="004E7DBD">
        <w:rPr>
          <w:rPrChange w:id="4707" w:author="Alexandre Marcondes" w:date="2019-07-09T18:16:00Z">
            <w:rPr/>
          </w:rPrChange>
        </w:rPr>
        <w:t xml:space="preserve"> </w:t>
      </w:r>
      <w:r w:rsidR="00881DF2" w:rsidRPr="004E7DBD">
        <w:rPr>
          <w:rPrChange w:id="4708" w:author="Alexandre Marcondes" w:date="2019-07-09T18:16:00Z">
            <w:rPr/>
          </w:rPrChange>
        </w:rPr>
        <w:t xml:space="preserve">movimento do objeto </w:t>
      </w:r>
      <w:r w:rsidR="0013722E" w:rsidRPr="004E7DBD">
        <w:rPr>
          <w:rPrChange w:id="4709" w:author="Alexandre Marcondes" w:date="2019-07-09T18:16:00Z">
            <w:rPr/>
          </w:rPrChange>
        </w:rPr>
        <w:t xml:space="preserve">possui </w:t>
      </w:r>
      <w:r w:rsidR="003C1E7A" w:rsidRPr="004E7DBD">
        <w:rPr>
          <w:rPrChange w:id="4710" w:author="Alexandre Marcondes" w:date="2019-07-09T18:16:00Z">
            <w:rPr/>
          </w:rPrChange>
        </w:rPr>
        <w:t xml:space="preserve">6 graus de liberdade, </w:t>
      </w:r>
      <w:proofErr w:type="gramStart"/>
      <w:r w:rsidR="003C1E7A" w:rsidRPr="004E7DBD">
        <w:rPr>
          <w:rPrChange w:id="4711" w:author="Alexandre Marcondes" w:date="2019-07-09T18:16:00Z">
            <w:rPr/>
          </w:rPrChange>
        </w:rPr>
        <w:t>3</w:t>
      </w:r>
      <w:proofErr w:type="gramEnd"/>
      <w:r w:rsidR="003C1E7A" w:rsidRPr="004E7DBD">
        <w:rPr>
          <w:rPrChange w:id="4712" w:author="Alexandre Marcondes" w:date="2019-07-09T18:16:00Z">
            <w:rPr/>
          </w:rPrChange>
        </w:rPr>
        <w:t xml:space="preserve"> para movimento nos planos coordenados (x, y, z) e 3 para representar a rotação em torno dos eixos (</w:t>
      </w:r>
      <w:proofErr w:type="spellStart"/>
      <w:r w:rsidR="003C1E7A" w:rsidRPr="004E7DBD">
        <w:rPr>
          <w:i/>
          <w:rPrChange w:id="4713" w:author="Alexandre Marcondes" w:date="2019-07-09T18:16:00Z">
            <w:rPr>
              <w:i/>
            </w:rPr>
          </w:rPrChange>
        </w:rPr>
        <w:t>roll</w:t>
      </w:r>
      <w:proofErr w:type="spellEnd"/>
      <w:r w:rsidR="003C1E7A" w:rsidRPr="004E7DBD">
        <w:rPr>
          <w:rPrChange w:id="4714" w:author="Alexandre Marcondes" w:date="2019-07-09T18:16:00Z">
            <w:rPr/>
          </w:rPrChange>
        </w:rPr>
        <w:t xml:space="preserve">, </w:t>
      </w:r>
      <w:proofErr w:type="spellStart"/>
      <w:r w:rsidR="003C1E7A" w:rsidRPr="004E7DBD">
        <w:rPr>
          <w:i/>
          <w:rPrChange w:id="4715" w:author="Alexandre Marcondes" w:date="2019-07-09T18:16:00Z">
            <w:rPr>
              <w:i/>
            </w:rPr>
          </w:rPrChange>
        </w:rPr>
        <w:t>pitch</w:t>
      </w:r>
      <w:proofErr w:type="spellEnd"/>
      <w:r w:rsidR="003C1E7A" w:rsidRPr="004E7DBD">
        <w:rPr>
          <w:rPrChange w:id="4716" w:author="Alexandre Marcondes" w:date="2019-07-09T18:16:00Z">
            <w:rPr/>
          </w:rPrChange>
        </w:rPr>
        <w:t xml:space="preserve">, </w:t>
      </w:r>
      <w:proofErr w:type="spellStart"/>
      <w:r w:rsidR="003C1E7A" w:rsidRPr="004E7DBD">
        <w:rPr>
          <w:i/>
          <w:rPrChange w:id="4717" w:author="Alexandre Marcondes" w:date="2019-07-09T18:16:00Z">
            <w:rPr>
              <w:i/>
            </w:rPr>
          </w:rPrChange>
        </w:rPr>
        <w:t>yaw</w:t>
      </w:r>
      <w:proofErr w:type="spellEnd"/>
      <w:r w:rsidR="003C1E7A" w:rsidRPr="004E7DBD">
        <w:rPr>
          <w:rPrChange w:id="4718" w:author="Alexandre Marcondes" w:date="2019-07-09T18:16:00Z">
            <w:rPr/>
          </w:rPrChange>
        </w:rPr>
        <w:t>).</w:t>
      </w:r>
      <w:r w:rsidRPr="004E7DBD">
        <w:rPr>
          <w:rPrChange w:id="4719" w:author="Alexandre Marcondes" w:date="2019-07-09T18:16:00Z">
            <w:rPr/>
          </w:rPrChange>
        </w:rPr>
        <w:t xml:space="preserve"> </w:t>
      </w:r>
      <w:r w:rsidR="00FB4AF3" w:rsidRPr="004E7DBD">
        <w:rPr>
          <w:rPrChange w:id="4720" w:author="Alexandre Marcondes" w:date="2019-07-09T18:16:00Z">
            <w:rPr/>
          </w:rPrChange>
        </w:rPr>
        <w:t xml:space="preserve">Para o entendimento </w:t>
      </w:r>
      <w:r w:rsidR="004748B2" w:rsidRPr="004E7DBD">
        <w:rPr>
          <w:rPrChange w:id="4721" w:author="Alexandre Marcondes" w:date="2019-07-09T18:16:00Z">
            <w:rPr/>
          </w:rPrChange>
        </w:rPr>
        <w:t>da</w:t>
      </w:r>
      <w:r w:rsidR="00FB4AF3" w:rsidRPr="004E7DBD">
        <w:rPr>
          <w:rPrChange w:id="4722" w:author="Alexandre Marcondes" w:date="2019-07-09T18:16:00Z">
            <w:rPr/>
          </w:rPrChange>
        </w:rPr>
        <w:t xml:space="preserve"> técnica de</w:t>
      </w:r>
      <w:r w:rsidRPr="004E7DBD">
        <w:rPr>
          <w:rPrChange w:id="4723" w:author="Alexandre Marcondes" w:date="2019-07-09T18:16:00Z">
            <w:rPr/>
          </w:rPrChange>
        </w:rPr>
        <w:t xml:space="preserve"> </w:t>
      </w:r>
      <w:proofErr w:type="spellStart"/>
      <w:r w:rsidRPr="004E7DBD">
        <w:rPr>
          <w:i/>
          <w:rPrChange w:id="4724" w:author="Alexandre Marcondes" w:date="2019-07-09T18:16:00Z">
            <w:rPr>
              <w:i/>
            </w:rPr>
          </w:rPrChange>
        </w:rPr>
        <w:t>motion</w:t>
      </w:r>
      <w:proofErr w:type="spellEnd"/>
      <w:r w:rsidRPr="004E7DBD">
        <w:rPr>
          <w:i/>
          <w:rPrChange w:id="4725" w:author="Alexandre Marcondes" w:date="2019-07-09T18:16:00Z">
            <w:rPr>
              <w:i/>
            </w:rPr>
          </w:rPrChange>
        </w:rPr>
        <w:t xml:space="preserve"> </w:t>
      </w:r>
      <w:proofErr w:type="spellStart"/>
      <w:r w:rsidRPr="004E7DBD">
        <w:rPr>
          <w:i/>
          <w:rPrChange w:id="4726" w:author="Alexandre Marcondes" w:date="2019-07-09T18:16:00Z">
            <w:rPr>
              <w:i/>
            </w:rPr>
          </w:rPrChange>
        </w:rPr>
        <w:t>planning</w:t>
      </w:r>
      <w:proofErr w:type="spellEnd"/>
      <w:r w:rsidRPr="004E7DBD">
        <w:rPr>
          <w:rPrChange w:id="4727" w:author="Alexandre Marcondes" w:date="2019-07-09T18:16:00Z">
            <w:rPr/>
          </w:rPrChange>
        </w:rPr>
        <w:t xml:space="preserve"> os seguintes conceitos são fundamentais:</w:t>
      </w:r>
    </w:p>
    <w:p w:rsidR="00EC5747" w:rsidRPr="004E7DBD" w:rsidRDefault="00EC5747" w:rsidP="00EC5747">
      <w:pPr>
        <w:rPr>
          <w:rPrChange w:id="4728" w:author="Alexandre Marcondes" w:date="2019-07-09T18:16:00Z">
            <w:rPr/>
          </w:rPrChange>
        </w:rPr>
      </w:pPr>
    </w:p>
    <w:p w:rsidR="00EC5747" w:rsidRPr="004E7DBD" w:rsidRDefault="00EC5747" w:rsidP="0085318F">
      <w:pPr>
        <w:pStyle w:val="PargrafodaLista"/>
        <w:numPr>
          <w:ilvl w:val="0"/>
          <w:numId w:val="7"/>
        </w:numPr>
        <w:rPr>
          <w:i/>
          <w:rPrChange w:id="4729" w:author="Alexandre Marcondes" w:date="2019-07-09T18:16:00Z">
            <w:rPr>
              <w:i/>
            </w:rPr>
          </w:rPrChange>
        </w:rPr>
      </w:pPr>
      <w:proofErr w:type="spellStart"/>
      <w:r w:rsidRPr="004E7DBD">
        <w:rPr>
          <w:i/>
          <w:rPrChange w:id="4730" w:author="Alexandre Marcondes" w:date="2019-07-09T18:16:00Z">
            <w:rPr>
              <w:i/>
            </w:rPr>
          </w:rPrChange>
        </w:rPr>
        <w:t>Workspace</w:t>
      </w:r>
      <w:proofErr w:type="spellEnd"/>
      <w:r w:rsidR="00FD229D" w:rsidRPr="004E7DBD">
        <w:rPr>
          <w:rPrChange w:id="4731" w:author="Alexandre Marcondes" w:date="2019-07-09T18:16:00Z">
            <w:rPr/>
          </w:rPrChange>
        </w:rPr>
        <w:t>: e</w:t>
      </w:r>
      <w:r w:rsidRPr="004E7DBD">
        <w:rPr>
          <w:rPrChange w:id="4732" w:author="Alexandre Marcondes" w:date="2019-07-09T18:16:00Z">
            <w:rPr/>
          </w:rPrChange>
        </w:rPr>
        <w:t xml:space="preserve">spaço físico onde o </w:t>
      </w:r>
      <w:r w:rsidR="003C1E7A" w:rsidRPr="004E7DBD">
        <w:rPr>
          <w:rPrChange w:id="4733" w:author="Alexandre Marcondes" w:date="2019-07-09T18:16:00Z">
            <w:rPr/>
          </w:rPrChange>
        </w:rPr>
        <w:t>objeto</w:t>
      </w:r>
      <w:r w:rsidRPr="004E7DBD">
        <w:rPr>
          <w:rPrChange w:id="4734" w:author="Alexandre Marcondes" w:date="2019-07-09T18:16:00Z">
            <w:rPr/>
          </w:rPrChange>
        </w:rPr>
        <w:t xml:space="preserve"> pode operar</w:t>
      </w:r>
      <w:r w:rsidR="004748B2" w:rsidRPr="004E7DBD">
        <w:rPr>
          <w:rPrChange w:id="4735" w:author="Alexandre Marcondes" w:date="2019-07-09T18:16:00Z">
            <w:rPr/>
          </w:rPrChange>
        </w:rPr>
        <w:t>.</w:t>
      </w:r>
    </w:p>
    <w:p w:rsidR="00EC5747" w:rsidRPr="004E7DBD" w:rsidRDefault="00EC5747" w:rsidP="0085318F">
      <w:pPr>
        <w:pStyle w:val="PargrafodaLista"/>
        <w:numPr>
          <w:ilvl w:val="0"/>
          <w:numId w:val="7"/>
        </w:numPr>
        <w:rPr>
          <w:i/>
          <w:rPrChange w:id="4736" w:author="Alexandre Marcondes" w:date="2019-07-09T18:16:00Z">
            <w:rPr>
              <w:i/>
            </w:rPr>
          </w:rPrChange>
        </w:rPr>
      </w:pPr>
      <w:proofErr w:type="spellStart"/>
      <w:r w:rsidRPr="004E7DBD">
        <w:rPr>
          <w:i/>
          <w:rPrChange w:id="4737" w:author="Alexandre Marcondes" w:date="2019-07-09T18:16:00Z">
            <w:rPr>
              <w:i/>
            </w:rPr>
          </w:rPrChange>
        </w:rPr>
        <w:t>State</w:t>
      </w:r>
      <w:proofErr w:type="spellEnd"/>
      <w:r w:rsidRPr="004E7DBD">
        <w:rPr>
          <w:i/>
          <w:rPrChange w:id="4738" w:author="Alexandre Marcondes" w:date="2019-07-09T18:16:00Z">
            <w:rPr>
              <w:i/>
            </w:rPr>
          </w:rPrChange>
        </w:rPr>
        <w:t xml:space="preserve"> </w:t>
      </w:r>
      <w:proofErr w:type="spellStart"/>
      <w:r w:rsidRPr="004E7DBD">
        <w:rPr>
          <w:i/>
          <w:rPrChange w:id="4739" w:author="Alexandre Marcondes" w:date="2019-07-09T18:16:00Z">
            <w:rPr>
              <w:i/>
            </w:rPr>
          </w:rPrChange>
        </w:rPr>
        <w:t>space</w:t>
      </w:r>
      <w:proofErr w:type="spellEnd"/>
      <w:r w:rsidR="00FD229D" w:rsidRPr="004E7DBD">
        <w:rPr>
          <w:rPrChange w:id="4740" w:author="Alexandre Marcondes" w:date="2019-07-09T18:16:00Z">
            <w:rPr/>
          </w:rPrChange>
        </w:rPr>
        <w:t>: r</w:t>
      </w:r>
      <w:r w:rsidRPr="004E7DBD">
        <w:rPr>
          <w:rPrChange w:id="4741" w:author="Alexandre Marcondes" w:date="2019-07-09T18:16:00Z">
            <w:rPr/>
          </w:rPrChange>
        </w:rPr>
        <w:t xml:space="preserve">epresenta todas as possíveis configurações para o </w:t>
      </w:r>
      <w:r w:rsidR="003C1E7A" w:rsidRPr="004E7DBD">
        <w:rPr>
          <w:rPrChange w:id="4742" w:author="Alexandre Marcondes" w:date="2019-07-09T18:16:00Z">
            <w:rPr/>
          </w:rPrChange>
        </w:rPr>
        <w:t>objeto</w:t>
      </w:r>
      <w:r w:rsidRPr="004E7DBD">
        <w:rPr>
          <w:rPrChange w:id="4743" w:author="Alexandre Marcondes" w:date="2019-07-09T18:16:00Z">
            <w:rPr/>
          </w:rPrChange>
        </w:rPr>
        <w:t xml:space="preserve"> dentro do </w:t>
      </w:r>
      <w:proofErr w:type="spellStart"/>
      <w:r w:rsidRPr="004E7DBD">
        <w:rPr>
          <w:i/>
          <w:rPrChange w:id="4744" w:author="Alexandre Marcondes" w:date="2019-07-09T18:16:00Z">
            <w:rPr>
              <w:i/>
            </w:rPr>
          </w:rPrChange>
        </w:rPr>
        <w:t>workspace</w:t>
      </w:r>
      <w:proofErr w:type="spellEnd"/>
      <w:r w:rsidRPr="004E7DBD">
        <w:rPr>
          <w:rPrChange w:id="4745" w:author="Alexandre Marcondes" w:date="2019-07-09T18:16:00Z">
            <w:rPr/>
          </w:rPrChange>
        </w:rPr>
        <w:t>, um único ponto no espaço de estados representa um estado</w:t>
      </w:r>
      <w:r w:rsidR="004748B2" w:rsidRPr="004E7DBD">
        <w:rPr>
          <w:rPrChange w:id="4746" w:author="Alexandre Marcondes" w:date="2019-07-09T18:16:00Z">
            <w:rPr/>
          </w:rPrChange>
        </w:rPr>
        <w:t>.</w:t>
      </w:r>
    </w:p>
    <w:p w:rsidR="00EC5747" w:rsidRPr="004E7DBD" w:rsidRDefault="00EC5747" w:rsidP="0085318F">
      <w:pPr>
        <w:pStyle w:val="PargrafodaLista"/>
        <w:numPr>
          <w:ilvl w:val="0"/>
          <w:numId w:val="7"/>
        </w:numPr>
        <w:rPr>
          <w:i/>
          <w:rPrChange w:id="4747" w:author="Alexandre Marcondes" w:date="2019-07-09T18:16:00Z">
            <w:rPr>
              <w:i/>
            </w:rPr>
          </w:rPrChange>
        </w:rPr>
      </w:pPr>
      <w:proofErr w:type="spellStart"/>
      <w:r w:rsidRPr="004E7DBD">
        <w:rPr>
          <w:i/>
          <w:rPrChange w:id="4748" w:author="Alexandre Marcondes" w:date="2019-07-09T18:16:00Z">
            <w:rPr>
              <w:i/>
            </w:rPr>
          </w:rPrChange>
        </w:rPr>
        <w:t>Free</w:t>
      </w:r>
      <w:proofErr w:type="spellEnd"/>
      <w:r w:rsidRPr="004E7DBD">
        <w:rPr>
          <w:i/>
          <w:rPrChange w:id="4749" w:author="Alexandre Marcondes" w:date="2019-07-09T18:16:00Z">
            <w:rPr>
              <w:i/>
            </w:rPr>
          </w:rPrChange>
        </w:rPr>
        <w:t xml:space="preserve"> </w:t>
      </w:r>
      <w:proofErr w:type="spellStart"/>
      <w:r w:rsidRPr="004E7DBD">
        <w:rPr>
          <w:i/>
          <w:rPrChange w:id="4750" w:author="Alexandre Marcondes" w:date="2019-07-09T18:16:00Z">
            <w:rPr>
              <w:i/>
            </w:rPr>
          </w:rPrChange>
        </w:rPr>
        <w:t>State</w:t>
      </w:r>
      <w:proofErr w:type="spellEnd"/>
      <w:r w:rsidRPr="004E7DBD">
        <w:rPr>
          <w:i/>
          <w:rPrChange w:id="4751" w:author="Alexandre Marcondes" w:date="2019-07-09T18:16:00Z">
            <w:rPr>
              <w:i/>
            </w:rPr>
          </w:rPrChange>
        </w:rPr>
        <w:t xml:space="preserve"> Space</w:t>
      </w:r>
      <w:r w:rsidR="00774FB9" w:rsidRPr="004E7DBD">
        <w:rPr>
          <w:rPrChange w:id="4752" w:author="Alexandre Marcondes" w:date="2019-07-09T18:16:00Z">
            <w:rPr/>
          </w:rPrChange>
        </w:rPr>
        <w:t xml:space="preserve">: </w:t>
      </w:r>
      <w:r w:rsidR="00FD229D" w:rsidRPr="004E7DBD">
        <w:rPr>
          <w:rPrChange w:id="4753" w:author="Alexandre Marcondes" w:date="2019-07-09T18:16:00Z">
            <w:rPr/>
          </w:rPrChange>
        </w:rPr>
        <w:t>p</w:t>
      </w:r>
      <w:r w:rsidRPr="004E7DBD">
        <w:rPr>
          <w:rPrChange w:id="4754" w:author="Alexandre Marcondes" w:date="2019-07-09T18:16:00Z">
            <w:rPr/>
          </w:rPrChange>
        </w:rPr>
        <w:t xml:space="preserve">arcela do </w:t>
      </w:r>
      <w:proofErr w:type="spellStart"/>
      <w:r w:rsidRPr="004E7DBD">
        <w:rPr>
          <w:i/>
          <w:rPrChange w:id="4755" w:author="Alexandre Marcondes" w:date="2019-07-09T18:16:00Z">
            <w:rPr>
              <w:i/>
            </w:rPr>
          </w:rPrChange>
        </w:rPr>
        <w:t>state</w:t>
      </w:r>
      <w:proofErr w:type="spellEnd"/>
      <w:r w:rsidRPr="004E7DBD">
        <w:rPr>
          <w:i/>
          <w:rPrChange w:id="4756" w:author="Alexandre Marcondes" w:date="2019-07-09T18:16:00Z">
            <w:rPr>
              <w:i/>
            </w:rPr>
          </w:rPrChange>
        </w:rPr>
        <w:t xml:space="preserve"> </w:t>
      </w:r>
      <w:proofErr w:type="spellStart"/>
      <w:r w:rsidRPr="004E7DBD">
        <w:rPr>
          <w:i/>
          <w:rPrChange w:id="4757" w:author="Alexandre Marcondes" w:date="2019-07-09T18:16:00Z">
            <w:rPr>
              <w:i/>
            </w:rPr>
          </w:rPrChange>
        </w:rPr>
        <w:t>space</w:t>
      </w:r>
      <w:proofErr w:type="spellEnd"/>
      <w:r w:rsidRPr="004E7DBD">
        <w:rPr>
          <w:rPrChange w:id="4758" w:author="Alexandre Marcondes" w:date="2019-07-09T18:16:00Z">
            <w:rPr/>
          </w:rPrChange>
        </w:rPr>
        <w:t xml:space="preserve"> que representa estados livres de obstáculos</w:t>
      </w:r>
      <w:r w:rsidR="004748B2" w:rsidRPr="004E7DBD">
        <w:rPr>
          <w:rPrChange w:id="4759" w:author="Alexandre Marcondes" w:date="2019-07-09T18:16:00Z">
            <w:rPr/>
          </w:rPrChange>
        </w:rPr>
        <w:t>.</w:t>
      </w:r>
    </w:p>
    <w:p w:rsidR="00EC5747" w:rsidRPr="004E7DBD" w:rsidRDefault="00EC5747" w:rsidP="0085318F">
      <w:pPr>
        <w:pStyle w:val="PargrafodaLista"/>
        <w:numPr>
          <w:ilvl w:val="0"/>
          <w:numId w:val="7"/>
        </w:numPr>
        <w:rPr>
          <w:rPrChange w:id="4760" w:author="Alexandre Marcondes" w:date="2019-07-09T18:16:00Z">
            <w:rPr/>
          </w:rPrChange>
        </w:rPr>
      </w:pPr>
      <w:r w:rsidRPr="004E7DBD">
        <w:rPr>
          <w:i/>
          <w:rPrChange w:id="4761" w:author="Alexandre Marcondes" w:date="2019-07-09T18:16:00Z">
            <w:rPr>
              <w:i/>
            </w:rPr>
          </w:rPrChange>
        </w:rPr>
        <w:lastRenderedPageBreak/>
        <w:t>Path</w:t>
      </w:r>
      <w:r w:rsidR="00FD229D" w:rsidRPr="004E7DBD">
        <w:rPr>
          <w:rPrChange w:id="4762" w:author="Alexandre Marcondes" w:date="2019-07-09T18:16:00Z">
            <w:rPr/>
          </w:rPrChange>
        </w:rPr>
        <w:t>: c</w:t>
      </w:r>
      <w:r w:rsidRPr="004E7DBD">
        <w:rPr>
          <w:rPrChange w:id="4763" w:author="Alexandre Marcondes" w:date="2019-07-09T18:16:00Z">
            <w:rPr/>
          </w:rPrChange>
        </w:rPr>
        <w:t>onjunto de estados que representam uma solução para o problema de deslocamento de um ponto inicial para um ponto final obedecendo a restrições</w:t>
      </w:r>
      <w:r w:rsidR="004748B2" w:rsidRPr="004E7DBD">
        <w:rPr>
          <w:rPrChange w:id="4764" w:author="Alexandre Marcondes" w:date="2019-07-09T18:16:00Z">
            <w:rPr/>
          </w:rPrChange>
        </w:rPr>
        <w:t>.</w:t>
      </w:r>
    </w:p>
    <w:p w:rsidR="003C1E7A" w:rsidRPr="004E7DBD" w:rsidRDefault="003C1E7A" w:rsidP="003C1E7A">
      <w:pPr>
        <w:rPr>
          <w:rPrChange w:id="4765" w:author="Alexandre Marcondes" w:date="2019-07-09T18:16:00Z">
            <w:rPr/>
          </w:rPrChange>
        </w:rPr>
      </w:pPr>
    </w:p>
    <w:p w:rsidR="003C1E7A" w:rsidRPr="004E7DBD" w:rsidRDefault="003C1E7A" w:rsidP="003C1E7A">
      <w:pPr>
        <w:rPr>
          <w:rPrChange w:id="4766" w:author="Alexandre Marcondes" w:date="2019-07-09T18:16:00Z">
            <w:rPr/>
          </w:rPrChange>
        </w:rPr>
      </w:pPr>
      <w:r w:rsidRPr="004E7DBD">
        <w:rPr>
          <w:rPrChange w:id="4767" w:author="Alexandre Marcondes" w:date="2019-07-09T18:16:00Z">
            <w:rPr/>
          </w:rPrChange>
        </w:rPr>
        <w:t>Ao contrário dos algoritmos tradiciona</w:t>
      </w:r>
      <w:r w:rsidR="0013722E" w:rsidRPr="004E7DBD">
        <w:rPr>
          <w:rPrChange w:id="4768" w:author="Alexandre Marcondes" w:date="2019-07-09T18:16:00Z">
            <w:rPr/>
          </w:rPrChange>
        </w:rPr>
        <w:t>is</w:t>
      </w:r>
      <w:r w:rsidRPr="004E7DBD">
        <w:rPr>
          <w:rPrChange w:id="4769" w:author="Alexandre Marcondes" w:date="2019-07-09T18:16:00Z">
            <w:rPr/>
          </w:rPrChange>
        </w:rPr>
        <w:t xml:space="preserve"> as técnicas de </w:t>
      </w:r>
      <w:proofErr w:type="spellStart"/>
      <w:r w:rsidRPr="004E7DBD">
        <w:rPr>
          <w:i/>
          <w:rPrChange w:id="4770" w:author="Alexandre Marcondes" w:date="2019-07-09T18:16:00Z">
            <w:rPr>
              <w:i/>
            </w:rPr>
          </w:rPrChange>
        </w:rPr>
        <w:t>sampled-based</w:t>
      </w:r>
      <w:proofErr w:type="spellEnd"/>
      <w:r w:rsidRPr="004E7DBD">
        <w:rPr>
          <w:i/>
          <w:rPrChange w:id="4771" w:author="Alexandre Marcondes" w:date="2019-07-09T18:16:00Z">
            <w:rPr>
              <w:i/>
            </w:rPr>
          </w:rPrChange>
        </w:rPr>
        <w:t xml:space="preserve"> </w:t>
      </w:r>
      <w:proofErr w:type="spellStart"/>
      <w:r w:rsidRPr="004E7DBD">
        <w:rPr>
          <w:i/>
          <w:rPrChange w:id="4772" w:author="Alexandre Marcondes" w:date="2019-07-09T18:16:00Z">
            <w:rPr>
              <w:i/>
            </w:rPr>
          </w:rPrChange>
        </w:rPr>
        <w:t>motion</w:t>
      </w:r>
      <w:proofErr w:type="spellEnd"/>
      <w:r w:rsidRPr="004E7DBD">
        <w:rPr>
          <w:i/>
          <w:rPrChange w:id="4773" w:author="Alexandre Marcondes" w:date="2019-07-09T18:16:00Z">
            <w:rPr>
              <w:i/>
            </w:rPr>
          </w:rPrChange>
        </w:rPr>
        <w:t xml:space="preserve"> </w:t>
      </w:r>
      <w:proofErr w:type="spellStart"/>
      <w:r w:rsidRPr="004E7DBD">
        <w:rPr>
          <w:i/>
          <w:rPrChange w:id="4774" w:author="Alexandre Marcondes" w:date="2019-07-09T18:16:00Z">
            <w:rPr>
              <w:i/>
            </w:rPr>
          </w:rPrChange>
        </w:rPr>
        <w:t>planning</w:t>
      </w:r>
      <w:proofErr w:type="spellEnd"/>
      <w:r w:rsidRPr="004E7DBD">
        <w:rPr>
          <w:i/>
          <w:rPrChange w:id="4775" w:author="Alexandre Marcondes" w:date="2019-07-09T18:16:00Z">
            <w:rPr>
              <w:i/>
            </w:rPr>
          </w:rPrChange>
        </w:rPr>
        <w:t xml:space="preserve"> </w:t>
      </w:r>
      <w:r w:rsidRPr="004E7DBD">
        <w:rPr>
          <w:rPrChange w:id="4776" w:author="Alexandre Marcondes" w:date="2019-07-09T18:16:00Z">
            <w:rPr/>
          </w:rPrChange>
        </w:rPr>
        <w:t xml:space="preserve">não realizam uma análise contínua de todo o </w:t>
      </w:r>
      <w:proofErr w:type="spellStart"/>
      <w:r w:rsidRPr="004E7DBD">
        <w:rPr>
          <w:i/>
          <w:rPrChange w:id="4777" w:author="Alexandre Marcondes" w:date="2019-07-09T18:16:00Z">
            <w:rPr>
              <w:i/>
            </w:rPr>
          </w:rPrChange>
        </w:rPr>
        <w:t>state</w:t>
      </w:r>
      <w:proofErr w:type="spellEnd"/>
      <w:r w:rsidRPr="004E7DBD">
        <w:rPr>
          <w:i/>
          <w:rPrChange w:id="4778" w:author="Alexandre Marcondes" w:date="2019-07-09T18:16:00Z">
            <w:rPr>
              <w:i/>
            </w:rPr>
          </w:rPrChange>
        </w:rPr>
        <w:t xml:space="preserve"> </w:t>
      </w:r>
      <w:proofErr w:type="spellStart"/>
      <w:r w:rsidRPr="004E7DBD">
        <w:rPr>
          <w:i/>
          <w:rPrChange w:id="4779" w:author="Alexandre Marcondes" w:date="2019-07-09T18:16:00Z">
            <w:rPr>
              <w:i/>
            </w:rPr>
          </w:rPrChange>
        </w:rPr>
        <w:t>space</w:t>
      </w:r>
      <w:proofErr w:type="spellEnd"/>
      <w:r w:rsidRPr="004E7DBD">
        <w:rPr>
          <w:i/>
          <w:rPrChange w:id="4780" w:author="Alexandre Marcondes" w:date="2019-07-09T18:16:00Z">
            <w:rPr>
              <w:i/>
            </w:rPr>
          </w:rPrChange>
        </w:rPr>
        <w:t>.</w:t>
      </w:r>
      <w:r w:rsidRPr="004E7DBD">
        <w:rPr>
          <w:rPrChange w:id="4781" w:author="Alexandre Marcondes" w:date="2019-07-09T18:16:00Z">
            <w:rPr/>
          </w:rPrChange>
        </w:rPr>
        <w:t xml:space="preserve"> A análise contínua, quando envolve </w:t>
      </w:r>
      <w:r w:rsidR="0013722E" w:rsidRPr="004E7DBD">
        <w:rPr>
          <w:rPrChange w:id="4782" w:author="Alexandre Marcondes" w:date="2019-07-09T18:16:00Z">
            <w:rPr/>
          </w:rPrChange>
        </w:rPr>
        <w:t>elevado número de</w:t>
      </w:r>
      <w:r w:rsidRPr="004E7DBD">
        <w:rPr>
          <w:rPrChange w:id="4783" w:author="Alexandre Marcondes" w:date="2019-07-09T18:16:00Z">
            <w:rPr/>
          </w:rPrChange>
        </w:rPr>
        <w:t xml:space="preserve"> graus de liberdade, que numa aplicação comum de robótico podem ser </w:t>
      </w:r>
      <w:proofErr w:type="gramStart"/>
      <w:r w:rsidRPr="004E7DBD">
        <w:rPr>
          <w:rPrChange w:id="4784" w:author="Alexandre Marcondes" w:date="2019-07-09T18:16:00Z">
            <w:rPr/>
          </w:rPrChange>
        </w:rPr>
        <w:t>6</w:t>
      </w:r>
      <w:proofErr w:type="gramEnd"/>
      <w:r w:rsidRPr="004E7DBD">
        <w:rPr>
          <w:rPrChange w:id="4785" w:author="Alexandre Marcondes" w:date="2019-07-09T18:16:00Z">
            <w:rPr/>
          </w:rPrChange>
        </w:rPr>
        <w:t xml:space="preserve">, </w:t>
      </w:r>
      <w:r w:rsidR="0013722E" w:rsidRPr="004E7DBD">
        <w:rPr>
          <w:rPrChange w:id="4786" w:author="Alexandre Marcondes" w:date="2019-07-09T18:16:00Z">
            <w:rPr/>
          </w:rPrChange>
        </w:rPr>
        <w:t>tende a</w:t>
      </w:r>
      <w:r w:rsidRPr="004E7DBD">
        <w:rPr>
          <w:rPrChange w:id="4787" w:author="Alexandre Marcondes" w:date="2019-07-09T18:16:00Z">
            <w:rPr/>
          </w:rPrChange>
        </w:rPr>
        <w:t xml:space="preserve"> consumir muito tempo de processamento devido ao número de possíveis soluções e complexidade</w:t>
      </w:r>
      <w:r w:rsidR="0013722E" w:rsidRPr="004E7DBD">
        <w:rPr>
          <w:rPrChange w:id="4788" w:author="Alexandre Marcondes" w:date="2019-07-09T18:16:00Z">
            <w:rPr/>
          </w:rPrChange>
        </w:rPr>
        <w:t xml:space="preserve"> referentes ao tamanho do </w:t>
      </w:r>
      <w:proofErr w:type="spellStart"/>
      <w:r w:rsidR="0013722E" w:rsidRPr="004E7DBD">
        <w:rPr>
          <w:i/>
          <w:rPrChange w:id="4789" w:author="Alexandre Marcondes" w:date="2019-07-09T18:16:00Z">
            <w:rPr>
              <w:i/>
            </w:rPr>
          </w:rPrChange>
        </w:rPr>
        <w:t>workspace</w:t>
      </w:r>
      <w:proofErr w:type="spellEnd"/>
      <w:r w:rsidR="0000405A" w:rsidRPr="004E7DBD">
        <w:rPr>
          <w:i/>
          <w:rPrChange w:id="4790" w:author="Alexandre Marcondes" w:date="2019-07-09T18:16:00Z">
            <w:rPr>
              <w:i/>
            </w:rPr>
          </w:rPrChange>
        </w:rPr>
        <w:t xml:space="preserve"> </w:t>
      </w:r>
      <w:sdt>
        <w:sdtPr>
          <w:rPr>
            <w:rPrChange w:id="4791" w:author="Alexandre Marcondes" w:date="2019-07-09T18:16:00Z">
              <w:rPr/>
            </w:rPrChange>
          </w:rPr>
          <w:id w:val="-346492436"/>
          <w:citation/>
        </w:sdtPr>
        <w:sdtContent>
          <w:r w:rsidR="0000405A" w:rsidRPr="004E7DBD">
            <w:rPr>
              <w:rPrChange w:id="4792" w:author="Alexandre Marcondes" w:date="2019-07-09T18:16:00Z">
                <w:rPr/>
              </w:rPrChange>
            </w:rPr>
            <w:fldChar w:fldCharType="begin"/>
          </w:r>
          <w:r w:rsidR="0000405A" w:rsidRPr="004E7DBD">
            <w:rPr>
              <w:rPrChange w:id="4793" w:author="Alexandre Marcondes" w:date="2019-07-09T18:16:00Z">
                <w:rPr/>
              </w:rPrChange>
            </w:rPr>
            <w:instrText xml:space="preserve">CITATION Kav19 \p 4 \l 1046 </w:instrText>
          </w:r>
          <w:r w:rsidR="0000405A" w:rsidRPr="004E7DBD">
            <w:rPr>
              <w:rPrChange w:id="4794" w:author="Alexandre Marcondes" w:date="2019-07-09T18:16:00Z">
                <w:rPr/>
              </w:rPrChange>
            </w:rPr>
            <w:fldChar w:fldCharType="separate"/>
          </w:r>
          <w:r w:rsidR="00FF594D" w:rsidRPr="004E7DBD">
            <w:rPr>
              <w:noProof/>
              <w:rPrChange w:id="4795" w:author="Alexandre Marcondes" w:date="2019-07-09T18:16:00Z">
                <w:rPr>
                  <w:noProof/>
                </w:rPr>
              </w:rPrChange>
            </w:rPr>
            <w:t>(21 p. 4)</w:t>
          </w:r>
          <w:r w:rsidR="0000405A" w:rsidRPr="004E7DBD">
            <w:rPr>
              <w:rPrChange w:id="4796" w:author="Alexandre Marcondes" w:date="2019-07-09T18:16:00Z">
                <w:rPr/>
              </w:rPrChange>
            </w:rPr>
            <w:fldChar w:fldCharType="end"/>
          </w:r>
        </w:sdtContent>
      </w:sdt>
      <w:r w:rsidRPr="004E7DBD">
        <w:rPr>
          <w:rPrChange w:id="4797" w:author="Alexandre Marcondes" w:date="2019-07-09T18:16:00Z">
            <w:rPr/>
          </w:rPrChange>
        </w:rPr>
        <w:t>.</w:t>
      </w:r>
    </w:p>
    <w:p w:rsidR="003C1E7A" w:rsidRPr="004E7DBD" w:rsidRDefault="002E549A" w:rsidP="003C1E7A">
      <w:pPr>
        <w:rPr>
          <w:rPrChange w:id="4798" w:author="Alexandre Marcondes" w:date="2019-07-09T18:16:00Z">
            <w:rPr/>
          </w:rPrChange>
        </w:rPr>
      </w:pPr>
      <w:r w:rsidRPr="004E7DBD">
        <w:rPr>
          <w:rPrChange w:id="4799" w:author="Alexandre Marcondes" w:date="2019-07-09T18:16:00Z">
            <w:rPr/>
          </w:rPrChange>
        </w:rPr>
        <w:t xml:space="preserve">O </w:t>
      </w:r>
      <w:proofErr w:type="spellStart"/>
      <w:r w:rsidRPr="004E7DBD">
        <w:rPr>
          <w:i/>
          <w:rPrChange w:id="4800" w:author="Alexandre Marcondes" w:date="2019-07-09T18:16:00Z">
            <w:rPr>
              <w:i/>
            </w:rPr>
          </w:rPrChange>
        </w:rPr>
        <w:t>Sampled-based</w:t>
      </w:r>
      <w:proofErr w:type="spellEnd"/>
      <w:r w:rsidRPr="004E7DBD">
        <w:rPr>
          <w:i/>
          <w:rPrChange w:id="4801" w:author="Alexandre Marcondes" w:date="2019-07-09T18:16:00Z">
            <w:rPr>
              <w:i/>
            </w:rPr>
          </w:rPrChange>
        </w:rPr>
        <w:t xml:space="preserve"> Motion </w:t>
      </w:r>
      <w:proofErr w:type="spellStart"/>
      <w:r w:rsidRPr="004E7DBD">
        <w:rPr>
          <w:i/>
          <w:rPrChange w:id="4802" w:author="Alexandre Marcondes" w:date="2019-07-09T18:16:00Z">
            <w:rPr>
              <w:i/>
            </w:rPr>
          </w:rPrChange>
        </w:rPr>
        <w:t>planning</w:t>
      </w:r>
      <w:proofErr w:type="spellEnd"/>
      <w:r w:rsidRPr="004E7DBD">
        <w:rPr>
          <w:i/>
          <w:rPrChange w:id="4803" w:author="Alexandre Marcondes" w:date="2019-07-09T18:16:00Z">
            <w:rPr>
              <w:i/>
            </w:rPr>
          </w:rPrChange>
        </w:rPr>
        <w:t xml:space="preserve"> </w:t>
      </w:r>
      <w:r w:rsidRPr="004E7DBD">
        <w:rPr>
          <w:rPrChange w:id="4804" w:author="Alexandre Marcondes" w:date="2019-07-09T18:16:00Z">
            <w:rPr/>
          </w:rPrChange>
        </w:rPr>
        <w:t xml:space="preserve">pode ser </w:t>
      </w:r>
      <w:proofErr w:type="gramStart"/>
      <w:r w:rsidRPr="004E7DBD">
        <w:rPr>
          <w:rPrChange w:id="4805" w:author="Alexandre Marcondes" w:date="2019-07-09T18:16:00Z">
            <w:rPr/>
          </w:rPrChange>
        </w:rPr>
        <w:t>implementado</w:t>
      </w:r>
      <w:proofErr w:type="gramEnd"/>
      <w:r w:rsidRPr="004E7DBD">
        <w:rPr>
          <w:rPrChange w:id="4806" w:author="Alexandre Marcondes" w:date="2019-07-09T18:16:00Z">
            <w:rPr/>
          </w:rPrChange>
        </w:rPr>
        <w:t xml:space="preserve"> de formas difer</w:t>
      </w:r>
      <w:r w:rsidR="00774FB9" w:rsidRPr="004E7DBD">
        <w:rPr>
          <w:rPrChange w:id="4807" w:author="Alexandre Marcondes" w:date="2019-07-09T18:16:00Z">
            <w:rPr/>
          </w:rPrChange>
        </w:rPr>
        <w:t xml:space="preserve">entes e, neste trabalho, </w:t>
      </w:r>
      <w:r w:rsidRPr="004E7DBD">
        <w:rPr>
          <w:rPrChange w:id="4808" w:author="Alexandre Marcondes" w:date="2019-07-09T18:16:00Z">
            <w:rPr/>
          </w:rPrChange>
        </w:rPr>
        <w:t>será abordado o</w:t>
      </w:r>
      <w:r w:rsidR="0013722E" w:rsidRPr="004E7DBD">
        <w:rPr>
          <w:rPrChange w:id="4809" w:author="Alexandre Marcondes" w:date="2019-07-09T18:16:00Z">
            <w:rPr/>
          </w:rPrChange>
        </w:rPr>
        <w:t>s</w:t>
      </w:r>
      <w:r w:rsidRPr="004E7DBD">
        <w:rPr>
          <w:rPrChange w:id="4810" w:author="Alexandre Marcondes" w:date="2019-07-09T18:16:00Z">
            <w:rPr/>
          </w:rPrChange>
        </w:rPr>
        <w:t xml:space="preserve"> algoritmo</w:t>
      </w:r>
      <w:r w:rsidR="0013722E" w:rsidRPr="004E7DBD">
        <w:rPr>
          <w:rPrChange w:id="4811" w:author="Alexandre Marcondes" w:date="2019-07-09T18:16:00Z">
            <w:rPr/>
          </w:rPrChange>
        </w:rPr>
        <w:t>s</w:t>
      </w:r>
      <w:r w:rsidRPr="004E7DBD">
        <w:rPr>
          <w:rPrChange w:id="4812" w:author="Alexandre Marcondes" w:date="2019-07-09T18:16:00Z">
            <w:rPr/>
          </w:rPrChange>
        </w:rPr>
        <w:t xml:space="preserve"> baseado</w:t>
      </w:r>
      <w:r w:rsidR="0013722E" w:rsidRPr="004E7DBD">
        <w:rPr>
          <w:rPrChange w:id="4813" w:author="Alexandre Marcondes" w:date="2019-07-09T18:16:00Z">
            <w:rPr/>
          </w:rPrChange>
        </w:rPr>
        <w:t>s</w:t>
      </w:r>
      <w:r w:rsidRPr="004E7DBD">
        <w:rPr>
          <w:rPrChange w:id="4814" w:author="Alexandre Marcondes" w:date="2019-07-09T18:16:00Z">
            <w:rPr/>
          </w:rPrChange>
        </w:rPr>
        <w:t xml:space="preserve"> em expansão de árvore de estados. Es</w:t>
      </w:r>
      <w:r w:rsidR="00774FB9" w:rsidRPr="004E7DBD">
        <w:rPr>
          <w:rPrChange w:id="4815" w:author="Alexandre Marcondes" w:date="2019-07-09T18:16:00Z">
            <w:rPr/>
          </w:rPrChange>
        </w:rPr>
        <w:t xml:space="preserve">ses </w:t>
      </w:r>
      <w:r w:rsidR="0013722E" w:rsidRPr="004E7DBD">
        <w:rPr>
          <w:rPrChange w:id="4816" w:author="Alexandre Marcondes" w:date="2019-07-09T18:16:00Z">
            <w:rPr/>
          </w:rPrChange>
        </w:rPr>
        <w:t>algoritmos</w:t>
      </w:r>
      <w:r w:rsidR="00A2242F" w:rsidRPr="004E7DBD">
        <w:rPr>
          <w:rPrChange w:id="4817" w:author="Alexandre Marcondes" w:date="2019-07-09T18:16:00Z">
            <w:rPr/>
          </w:rPrChange>
        </w:rPr>
        <w:t xml:space="preserve"> operam</w:t>
      </w:r>
      <w:r w:rsidRPr="004E7DBD">
        <w:rPr>
          <w:rPrChange w:id="4818" w:author="Alexandre Marcondes" w:date="2019-07-09T18:16:00Z">
            <w:rPr/>
          </w:rPrChange>
        </w:rPr>
        <w:t xml:space="preserve"> a partir de um estado </w:t>
      </w:r>
      <w:r w:rsidR="0013722E" w:rsidRPr="004E7DBD">
        <w:rPr>
          <w:rPrChange w:id="4819" w:author="Alexandre Marcondes" w:date="2019-07-09T18:16:00Z">
            <w:rPr/>
          </w:rPrChange>
        </w:rPr>
        <w:t>inicial</w:t>
      </w:r>
      <w:r w:rsidRPr="004E7DBD">
        <w:rPr>
          <w:rPrChange w:id="4820" w:author="Alexandre Marcondes" w:date="2019-07-09T18:16:00Z">
            <w:rPr/>
          </w:rPrChange>
        </w:rPr>
        <w:t xml:space="preserve"> </w:t>
      </w:r>
      <w:proofErr w:type="gramStart"/>
      <w:r w:rsidRPr="004E7DBD">
        <w:rPr>
          <w:rPrChange w:id="4821" w:author="Alexandre Marcondes" w:date="2019-07-09T18:16:00Z">
            <w:rPr/>
          </w:rPrChange>
        </w:rPr>
        <w:t xml:space="preserve">dado (posição </w:t>
      </w:r>
      <w:r w:rsidR="0013722E" w:rsidRPr="004E7DBD">
        <w:rPr>
          <w:rPrChange w:id="4822" w:author="Alexandre Marcondes" w:date="2019-07-09T18:16:00Z">
            <w:rPr/>
          </w:rPrChange>
        </w:rPr>
        <w:t>inicial</w:t>
      </w:r>
      <w:r w:rsidRPr="004E7DBD">
        <w:rPr>
          <w:rPrChange w:id="4823" w:author="Alexandre Marcondes" w:date="2019-07-09T18:16:00Z">
            <w:rPr/>
          </w:rPrChange>
        </w:rPr>
        <w:t xml:space="preserve"> do objeto)</w:t>
      </w:r>
      <w:proofErr w:type="gramEnd"/>
      <w:r w:rsidRPr="004E7DBD">
        <w:rPr>
          <w:rPrChange w:id="4824" w:author="Alexandre Marcondes" w:date="2019-07-09T18:16:00Z">
            <w:rPr/>
          </w:rPrChange>
        </w:rPr>
        <w:t>, realiza</w:t>
      </w:r>
      <w:r w:rsidR="0013722E" w:rsidRPr="004E7DBD">
        <w:rPr>
          <w:rPrChange w:id="4825" w:author="Alexandre Marcondes" w:date="2019-07-09T18:16:00Z">
            <w:rPr/>
          </w:rPrChange>
        </w:rPr>
        <w:t>m</w:t>
      </w:r>
      <w:r w:rsidRPr="004E7DBD">
        <w:rPr>
          <w:rPrChange w:id="4826" w:author="Alexandre Marcondes" w:date="2019-07-09T18:16:00Z">
            <w:rPr/>
          </w:rPrChange>
        </w:rPr>
        <w:t xml:space="preserve"> a expansão de uma </w:t>
      </w:r>
      <w:r w:rsidR="0013722E" w:rsidRPr="004E7DBD">
        <w:rPr>
          <w:rPrChange w:id="4827" w:author="Alexandre Marcondes" w:date="2019-07-09T18:16:00Z">
            <w:rPr/>
          </w:rPrChange>
        </w:rPr>
        <w:t>á</w:t>
      </w:r>
      <w:r w:rsidR="00774FB9" w:rsidRPr="004E7DBD">
        <w:rPr>
          <w:rPrChange w:id="4828" w:author="Alexandre Marcondes" w:date="2019-07-09T18:16:00Z">
            <w:rPr/>
          </w:rPrChange>
        </w:rPr>
        <w:t>rvore de estados</w:t>
      </w:r>
      <w:r w:rsidRPr="004E7DBD">
        <w:rPr>
          <w:rPrChange w:id="4829" w:author="Alexandre Marcondes" w:date="2019-07-09T18:16:00Z">
            <w:rPr/>
          </w:rPrChange>
        </w:rPr>
        <w:t xml:space="preserve"> </w:t>
      </w:r>
      <w:r w:rsidR="0000405A" w:rsidRPr="004E7DBD">
        <w:rPr>
          <w:rPrChange w:id="4830" w:author="Alexandre Marcondes" w:date="2019-07-09T18:16:00Z">
            <w:rPr/>
          </w:rPrChange>
        </w:rPr>
        <w:t>e</w:t>
      </w:r>
      <w:r w:rsidR="00774FB9" w:rsidRPr="004E7DBD">
        <w:rPr>
          <w:rPrChange w:id="4831" w:author="Alexandre Marcondes" w:date="2019-07-09T18:16:00Z">
            <w:rPr/>
          </w:rPrChange>
        </w:rPr>
        <w:t>,</w:t>
      </w:r>
      <w:r w:rsidR="0000405A" w:rsidRPr="004E7DBD">
        <w:rPr>
          <w:rPrChange w:id="4832" w:author="Alexandre Marcondes" w:date="2019-07-09T18:16:00Z">
            <w:rPr/>
          </w:rPrChange>
        </w:rPr>
        <w:t xml:space="preserve"> para cada novo estado </w:t>
      </w:r>
      <w:r w:rsidRPr="004E7DBD">
        <w:rPr>
          <w:rPrChange w:id="4833" w:author="Alexandre Marcondes" w:date="2019-07-09T18:16:00Z">
            <w:rPr/>
          </w:rPrChange>
        </w:rPr>
        <w:t>uma verificação de restrições é realizad</w:t>
      </w:r>
      <w:r w:rsidR="0013722E" w:rsidRPr="004E7DBD">
        <w:rPr>
          <w:rPrChange w:id="4834" w:author="Alexandre Marcondes" w:date="2019-07-09T18:16:00Z">
            <w:rPr/>
          </w:rPrChange>
        </w:rPr>
        <w:t>a</w:t>
      </w:r>
      <w:r w:rsidRPr="004E7DBD">
        <w:rPr>
          <w:rPrChange w:id="4835" w:author="Alexandre Marcondes" w:date="2019-07-09T18:16:00Z">
            <w:rPr/>
          </w:rPrChange>
        </w:rPr>
        <w:t>, caso</w:t>
      </w:r>
      <w:r w:rsidR="0013722E" w:rsidRPr="004E7DBD">
        <w:rPr>
          <w:rPrChange w:id="4836" w:author="Alexandre Marcondes" w:date="2019-07-09T18:16:00Z">
            <w:rPr/>
          </w:rPrChange>
        </w:rPr>
        <w:t xml:space="preserve"> </w:t>
      </w:r>
      <w:r w:rsidR="0000405A" w:rsidRPr="004E7DBD">
        <w:rPr>
          <w:rPrChange w:id="4837" w:author="Alexandre Marcondes" w:date="2019-07-09T18:16:00Z">
            <w:rPr/>
          </w:rPrChange>
        </w:rPr>
        <w:t xml:space="preserve">o </w:t>
      </w:r>
      <w:r w:rsidR="0013722E" w:rsidRPr="004E7DBD">
        <w:rPr>
          <w:rPrChange w:id="4838" w:author="Alexandre Marcondes" w:date="2019-07-09T18:16:00Z">
            <w:rPr/>
          </w:rPrChange>
        </w:rPr>
        <w:t>caminho entre o estado antigo e novo</w:t>
      </w:r>
      <w:r w:rsidRPr="004E7DBD">
        <w:rPr>
          <w:rPrChange w:id="4839" w:author="Alexandre Marcondes" w:date="2019-07-09T18:16:00Z">
            <w:rPr/>
          </w:rPrChange>
        </w:rPr>
        <w:t xml:space="preserve"> </w:t>
      </w:r>
      <w:r w:rsidR="002A1C1C" w:rsidRPr="004E7DBD">
        <w:rPr>
          <w:rPrChange w:id="4840" w:author="Alexandre Marcondes" w:date="2019-07-09T18:16:00Z">
            <w:rPr/>
          </w:rPrChange>
        </w:rPr>
        <w:t>obedeça às</w:t>
      </w:r>
      <w:r w:rsidR="0013722E" w:rsidRPr="004E7DBD">
        <w:rPr>
          <w:rPrChange w:id="4841" w:author="Alexandre Marcondes" w:date="2019-07-09T18:16:00Z">
            <w:rPr/>
          </w:rPrChange>
        </w:rPr>
        <w:t xml:space="preserve"> restrições</w:t>
      </w:r>
      <w:r w:rsidR="0000405A" w:rsidRPr="004E7DBD">
        <w:rPr>
          <w:rPrChange w:id="4842" w:author="Alexandre Marcondes" w:date="2019-07-09T18:16:00Z">
            <w:rPr/>
          </w:rPrChange>
        </w:rPr>
        <w:t>,</w:t>
      </w:r>
      <w:r w:rsidR="0013722E" w:rsidRPr="004E7DBD">
        <w:rPr>
          <w:rPrChange w:id="4843" w:author="Alexandre Marcondes" w:date="2019-07-09T18:16:00Z">
            <w:rPr/>
          </w:rPrChange>
        </w:rPr>
        <w:t xml:space="preserve"> </w:t>
      </w:r>
      <w:r w:rsidR="00774FB9" w:rsidRPr="004E7DBD">
        <w:rPr>
          <w:rPrChange w:id="4844" w:author="Alexandre Marcondes" w:date="2019-07-09T18:16:00Z">
            <w:rPr/>
          </w:rPrChange>
        </w:rPr>
        <w:t>o estado é retido. C</w:t>
      </w:r>
      <w:r w:rsidRPr="004E7DBD">
        <w:rPr>
          <w:rPrChange w:id="4845" w:author="Alexandre Marcondes" w:date="2019-07-09T18:16:00Z">
            <w:rPr/>
          </w:rPrChange>
        </w:rPr>
        <w:t xml:space="preserve">aso contrário é descartado. Na </w:t>
      </w:r>
      <w:r w:rsidR="000A6F85" w:rsidRPr="004E7DBD">
        <w:rPr>
          <w:rPrChange w:id="4846" w:author="Alexandre Marcondes" w:date="2019-07-09T18:16:00Z">
            <w:rPr/>
          </w:rPrChange>
        </w:rPr>
        <w:fldChar w:fldCharType="begin"/>
      </w:r>
      <w:r w:rsidR="000A6F85" w:rsidRPr="004E7DBD">
        <w:rPr>
          <w:rPrChange w:id="4847" w:author="Alexandre Marcondes" w:date="2019-07-09T18:16:00Z">
            <w:rPr/>
          </w:rPrChange>
        </w:rPr>
        <w:instrText xml:space="preserve"> REF _Ref7866981 \h </w:instrText>
      </w:r>
      <w:r w:rsidR="000A6F85" w:rsidRPr="004E7DBD">
        <w:rPr>
          <w:rPrChange w:id="4848" w:author="Alexandre Marcondes" w:date="2019-07-09T18:16:00Z">
            <w:rPr/>
          </w:rPrChange>
        </w:rPr>
      </w:r>
      <w:r w:rsidR="000A6F85" w:rsidRPr="004E7DBD">
        <w:rPr>
          <w:rPrChange w:id="4849" w:author="Alexandre Marcondes" w:date="2019-07-09T18:16:00Z">
            <w:rPr/>
          </w:rPrChange>
        </w:rPr>
        <w:fldChar w:fldCharType="separate"/>
      </w:r>
      <w:r w:rsidR="00C239C6" w:rsidRPr="004E7DBD">
        <w:rPr>
          <w:rPrChange w:id="4850" w:author="Alexandre Marcondes" w:date="2019-07-09T18:16:00Z">
            <w:rPr/>
          </w:rPrChange>
        </w:rPr>
        <w:t xml:space="preserve">Figura </w:t>
      </w:r>
      <w:r w:rsidR="00C239C6" w:rsidRPr="004E7DBD">
        <w:rPr>
          <w:noProof/>
          <w:rPrChange w:id="4851" w:author="Alexandre Marcondes" w:date="2019-07-09T18:16:00Z">
            <w:rPr>
              <w:noProof/>
            </w:rPr>
          </w:rPrChange>
        </w:rPr>
        <w:t>6</w:t>
      </w:r>
      <w:r w:rsidR="000A6F85" w:rsidRPr="004E7DBD">
        <w:rPr>
          <w:rPrChange w:id="4852" w:author="Alexandre Marcondes" w:date="2019-07-09T18:16:00Z">
            <w:rPr/>
          </w:rPrChange>
        </w:rPr>
        <w:fldChar w:fldCharType="end"/>
      </w:r>
      <w:r w:rsidR="0013722E" w:rsidRPr="004E7DBD">
        <w:rPr>
          <w:rPrChange w:id="4853" w:author="Alexandre Marcondes" w:date="2019-07-09T18:16:00Z">
            <w:rPr/>
          </w:rPrChange>
        </w:rPr>
        <w:t>,</w:t>
      </w:r>
      <w:r w:rsidRPr="004E7DBD">
        <w:rPr>
          <w:rPrChange w:id="4854" w:author="Alexandre Marcondes" w:date="2019-07-09T18:16:00Z">
            <w:rPr/>
          </w:rPrChange>
        </w:rPr>
        <w:t xml:space="preserve"> pode-se observar o estado inicial, final e </w:t>
      </w:r>
      <w:proofErr w:type="gramStart"/>
      <w:r w:rsidRPr="004E7DBD">
        <w:rPr>
          <w:rPrChange w:id="4855" w:author="Alexandre Marcondes" w:date="2019-07-09T18:16:00Z">
            <w:rPr/>
          </w:rPrChange>
        </w:rPr>
        <w:t>2</w:t>
      </w:r>
      <w:proofErr w:type="gramEnd"/>
      <w:r w:rsidRPr="004E7DBD">
        <w:rPr>
          <w:rPrChange w:id="4856" w:author="Alexandre Marcondes" w:date="2019-07-09T18:16:00Z">
            <w:rPr/>
          </w:rPrChange>
        </w:rPr>
        <w:t xml:space="preserve"> ramos de expansão a partir do estado </w:t>
      </w:r>
      <w:r w:rsidR="0013722E" w:rsidRPr="004E7DBD">
        <w:rPr>
          <w:rPrChange w:id="4857" w:author="Alexandre Marcondes" w:date="2019-07-09T18:16:00Z">
            <w:rPr/>
          </w:rPrChange>
        </w:rPr>
        <w:t>inicial</w:t>
      </w:r>
      <w:r w:rsidRPr="004E7DBD">
        <w:rPr>
          <w:rPrChange w:id="4858" w:author="Alexandre Marcondes" w:date="2019-07-09T18:16:00Z">
            <w:rPr/>
          </w:rPrChange>
        </w:rPr>
        <w:t>.</w:t>
      </w:r>
    </w:p>
    <w:p w:rsidR="0000405A" w:rsidRPr="004E7DBD" w:rsidRDefault="0000405A" w:rsidP="0000405A">
      <w:pPr>
        <w:pStyle w:val="Legenda"/>
        <w:keepNext/>
        <w:jc w:val="center"/>
        <w:rPr>
          <w:lang w:val="en-US"/>
          <w:rPrChange w:id="4859" w:author="Alexandre Marcondes" w:date="2019-07-09T18:16:00Z">
            <w:rPr>
              <w:lang w:val="en-US"/>
            </w:rPr>
          </w:rPrChange>
        </w:rPr>
      </w:pPr>
      <w:bookmarkStart w:id="4860" w:name="_Ref7866981"/>
      <w:bookmarkStart w:id="4861" w:name="_Toc9086549"/>
      <w:bookmarkStart w:id="4862" w:name="_Toc9086874"/>
      <w:bookmarkStart w:id="4863" w:name="_Toc9087001"/>
      <w:bookmarkStart w:id="4864" w:name="_Toc9088012"/>
      <w:bookmarkStart w:id="4865" w:name="_Toc9088353"/>
      <w:bookmarkStart w:id="4866" w:name="_Toc9088478"/>
      <w:proofErr w:type="spellStart"/>
      <w:r w:rsidRPr="004E7DBD">
        <w:rPr>
          <w:lang w:val="en-US"/>
          <w:rPrChange w:id="4867" w:author="Alexandre Marcondes" w:date="2019-07-09T18:16:00Z">
            <w:rPr>
              <w:lang w:val="en-US"/>
            </w:rPr>
          </w:rPrChange>
        </w:rPr>
        <w:t>Figura</w:t>
      </w:r>
      <w:proofErr w:type="spellEnd"/>
      <w:r w:rsidRPr="004E7DBD">
        <w:rPr>
          <w:lang w:val="en-US"/>
          <w:rPrChange w:id="4868" w:author="Alexandre Marcondes" w:date="2019-07-09T18:16:00Z">
            <w:rPr>
              <w:lang w:val="en-US"/>
            </w:rPr>
          </w:rPrChange>
        </w:rPr>
        <w:t xml:space="preserve"> </w:t>
      </w:r>
      <w:r w:rsidRPr="004E7DBD">
        <w:rPr>
          <w:rPrChange w:id="4869" w:author="Alexandre Marcondes" w:date="2019-07-09T18:16:00Z">
            <w:rPr/>
          </w:rPrChange>
        </w:rPr>
        <w:fldChar w:fldCharType="begin"/>
      </w:r>
      <w:r w:rsidRPr="004E7DBD">
        <w:rPr>
          <w:lang w:val="en-US"/>
          <w:rPrChange w:id="4870" w:author="Alexandre Marcondes" w:date="2019-07-09T18:16:00Z">
            <w:rPr>
              <w:lang w:val="en-US"/>
            </w:rPr>
          </w:rPrChange>
        </w:rPr>
        <w:instrText xml:space="preserve"> SEQ Figura \* ARABIC </w:instrText>
      </w:r>
      <w:r w:rsidRPr="004E7DBD">
        <w:rPr>
          <w:rPrChange w:id="4871" w:author="Alexandre Marcondes" w:date="2019-07-09T18:16:00Z">
            <w:rPr/>
          </w:rPrChange>
        </w:rPr>
        <w:fldChar w:fldCharType="separate"/>
      </w:r>
      <w:r w:rsidR="00881DF2" w:rsidRPr="004E7DBD">
        <w:rPr>
          <w:noProof/>
          <w:lang w:val="en-US"/>
          <w:rPrChange w:id="4872" w:author="Alexandre Marcondes" w:date="2019-07-09T18:16:00Z">
            <w:rPr>
              <w:noProof/>
              <w:lang w:val="en-US"/>
            </w:rPr>
          </w:rPrChange>
        </w:rPr>
        <w:t>6</w:t>
      </w:r>
      <w:r w:rsidRPr="004E7DBD">
        <w:rPr>
          <w:rPrChange w:id="4873" w:author="Alexandre Marcondes" w:date="2019-07-09T18:16:00Z">
            <w:rPr/>
          </w:rPrChange>
        </w:rPr>
        <w:fldChar w:fldCharType="end"/>
      </w:r>
      <w:bookmarkEnd w:id="4860"/>
      <w:r w:rsidRPr="004E7DBD">
        <w:rPr>
          <w:lang w:val="en-US"/>
          <w:rPrChange w:id="4874" w:author="Alexandre Marcondes" w:date="2019-07-09T18:16:00Z">
            <w:rPr>
              <w:lang w:val="en-US"/>
            </w:rPr>
          </w:rPrChange>
        </w:rPr>
        <w:t xml:space="preserve"> – Motion planning: State space</w:t>
      </w:r>
      <w:r w:rsidRPr="004E7DBD">
        <w:rPr>
          <w:i w:val="0"/>
          <w:lang w:val="en-US"/>
          <w:rPrChange w:id="4875" w:author="Alexandre Marcondes" w:date="2019-07-09T18:16:00Z">
            <w:rPr>
              <w:i w:val="0"/>
              <w:lang w:val="en-US"/>
            </w:rPr>
          </w:rPrChange>
        </w:rPr>
        <w:t xml:space="preserve"> </w:t>
      </w:r>
      <w:proofErr w:type="spellStart"/>
      <w:r w:rsidRPr="004E7DBD">
        <w:rPr>
          <w:i w:val="0"/>
          <w:lang w:val="en-US"/>
          <w:rPrChange w:id="4876" w:author="Alexandre Marcondes" w:date="2019-07-09T18:16:00Z">
            <w:rPr>
              <w:i w:val="0"/>
              <w:lang w:val="en-US"/>
            </w:rPr>
          </w:rPrChange>
        </w:rPr>
        <w:t>inicial</w:t>
      </w:r>
      <w:bookmarkEnd w:id="4861"/>
      <w:bookmarkEnd w:id="4862"/>
      <w:bookmarkEnd w:id="4863"/>
      <w:bookmarkEnd w:id="4864"/>
      <w:bookmarkEnd w:id="4865"/>
      <w:bookmarkEnd w:id="4866"/>
      <w:proofErr w:type="spellEnd"/>
    </w:p>
    <w:p w:rsidR="003C1E7A" w:rsidRPr="004E7DBD" w:rsidRDefault="002E549A" w:rsidP="002E549A">
      <w:pPr>
        <w:jc w:val="center"/>
        <w:rPr>
          <w:rPrChange w:id="4877" w:author="Alexandre Marcondes" w:date="2019-07-09T18:16:00Z">
            <w:rPr/>
          </w:rPrChange>
        </w:rPr>
      </w:pPr>
      <w:r w:rsidRPr="004E7DBD">
        <w:rPr>
          <w:noProof/>
          <w:lang w:eastAsia="pt-BR"/>
          <w:rPrChange w:id="4878" w:author="Alexandre Marcondes" w:date="2019-07-09T18:16:00Z">
            <w:rPr>
              <w:noProof/>
              <w:lang w:eastAsia="pt-BR"/>
            </w:rPr>
          </w:rPrChange>
        </w:rPr>
        <w:drawing>
          <wp:inline distT="0" distB="0" distL="0" distR="0" wp14:anchorId="2DFBE685" wp14:editId="33C748F8">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4E7DBD" w:rsidRDefault="0000405A" w:rsidP="002E549A">
      <w:pPr>
        <w:jc w:val="center"/>
        <w:rPr>
          <w:i/>
          <w:lang w:val="en-US"/>
          <w:rPrChange w:id="4879" w:author="Alexandre Marcondes" w:date="2019-07-09T18:16:00Z">
            <w:rPr>
              <w:i/>
              <w:lang w:val="en-US"/>
            </w:rPr>
          </w:rPrChange>
        </w:rPr>
      </w:pPr>
      <w:r w:rsidRPr="004E7DBD">
        <w:rPr>
          <w:lang w:val="en-US"/>
          <w:rPrChange w:id="4880" w:author="Alexandre Marcondes" w:date="2019-07-09T18:16:00Z">
            <w:rPr>
              <w:lang w:val="en-US"/>
            </w:rPr>
          </w:rPrChange>
        </w:rPr>
        <w:t xml:space="preserve">Fonte: </w:t>
      </w:r>
      <w:r w:rsidRPr="004E7DBD">
        <w:rPr>
          <w:i/>
          <w:lang w:val="en-US"/>
          <w:rPrChange w:id="4881" w:author="Alexandre Marcondes" w:date="2019-07-09T18:16:00Z">
            <w:rPr>
              <w:i/>
              <w:lang w:val="en-US"/>
            </w:rPr>
          </w:rPrChange>
        </w:rPr>
        <w:t>Open Motion Planning Library: A primer</w:t>
      </w:r>
    </w:p>
    <w:p w:rsidR="0000405A" w:rsidRPr="004E7DBD" w:rsidRDefault="0000405A" w:rsidP="002E549A">
      <w:pPr>
        <w:jc w:val="center"/>
        <w:rPr>
          <w:i/>
          <w:lang w:val="en-US"/>
          <w:rPrChange w:id="4882" w:author="Alexandre Marcondes" w:date="2019-07-09T18:16:00Z">
            <w:rPr>
              <w:i/>
              <w:lang w:val="en-US"/>
            </w:rPr>
          </w:rPrChange>
        </w:rPr>
      </w:pPr>
    </w:p>
    <w:p w:rsidR="0013722E" w:rsidRPr="004E7DBD" w:rsidRDefault="0013722E" w:rsidP="00A2242F">
      <w:pPr>
        <w:rPr>
          <w:rPrChange w:id="4883" w:author="Alexandre Marcondes" w:date="2019-07-09T18:16:00Z">
            <w:rPr/>
          </w:rPrChange>
        </w:rPr>
      </w:pPr>
      <w:r w:rsidRPr="004E7DBD">
        <w:rPr>
          <w:rPrChange w:id="4884" w:author="Alexandre Marcondes" w:date="2019-07-09T18:16:00Z">
            <w:rPr/>
          </w:rPrChange>
        </w:rPr>
        <w:t xml:space="preserve">Na </w:t>
      </w:r>
      <w:r w:rsidR="000A6F85" w:rsidRPr="004E7DBD">
        <w:rPr>
          <w:rPrChange w:id="4885" w:author="Alexandre Marcondes" w:date="2019-07-09T18:16:00Z">
            <w:rPr/>
          </w:rPrChange>
        </w:rPr>
        <w:fldChar w:fldCharType="begin"/>
      </w:r>
      <w:r w:rsidR="000A6F85" w:rsidRPr="004E7DBD">
        <w:rPr>
          <w:rPrChange w:id="4886" w:author="Alexandre Marcondes" w:date="2019-07-09T18:16:00Z">
            <w:rPr/>
          </w:rPrChange>
        </w:rPr>
        <w:instrText xml:space="preserve"> REF _Ref7866993 \h </w:instrText>
      </w:r>
      <w:r w:rsidR="000A6F85" w:rsidRPr="004E7DBD">
        <w:rPr>
          <w:rPrChange w:id="4887" w:author="Alexandre Marcondes" w:date="2019-07-09T18:16:00Z">
            <w:rPr/>
          </w:rPrChange>
        </w:rPr>
      </w:r>
      <w:r w:rsidR="000A6F85" w:rsidRPr="004E7DBD">
        <w:rPr>
          <w:rPrChange w:id="4888" w:author="Alexandre Marcondes" w:date="2019-07-09T18:16:00Z">
            <w:rPr/>
          </w:rPrChange>
        </w:rPr>
        <w:fldChar w:fldCharType="separate"/>
      </w:r>
      <w:r w:rsidR="00C239C6" w:rsidRPr="004E7DBD">
        <w:rPr>
          <w:rPrChange w:id="4889" w:author="Alexandre Marcondes" w:date="2019-07-09T18:16:00Z">
            <w:rPr/>
          </w:rPrChange>
        </w:rPr>
        <w:t xml:space="preserve">Figura </w:t>
      </w:r>
      <w:r w:rsidR="00C239C6" w:rsidRPr="004E7DBD">
        <w:rPr>
          <w:noProof/>
          <w:rPrChange w:id="4890" w:author="Alexandre Marcondes" w:date="2019-07-09T18:16:00Z">
            <w:rPr>
              <w:noProof/>
            </w:rPr>
          </w:rPrChange>
        </w:rPr>
        <w:t>7</w:t>
      </w:r>
      <w:r w:rsidR="000A6F85" w:rsidRPr="004E7DBD">
        <w:rPr>
          <w:rPrChange w:id="4891" w:author="Alexandre Marcondes" w:date="2019-07-09T18:16:00Z">
            <w:rPr/>
          </w:rPrChange>
        </w:rPr>
        <w:fldChar w:fldCharType="end"/>
      </w:r>
      <w:r w:rsidRPr="004E7DBD">
        <w:rPr>
          <w:rPrChange w:id="4892" w:author="Alexandre Marcondes" w:date="2019-07-09T18:16:00Z">
            <w:rPr/>
          </w:rPrChange>
        </w:rPr>
        <w:t xml:space="preserve"> pode-se observar uma condição em que o caminho definido entre o estado gerado e o anterior não </w:t>
      </w:r>
      <w:r w:rsidR="00A2242F" w:rsidRPr="004E7DBD">
        <w:rPr>
          <w:rPrChange w:id="4893" w:author="Alexandre Marcondes" w:date="2019-07-09T18:16:00Z">
            <w:rPr/>
          </w:rPrChange>
        </w:rPr>
        <w:t>obedece às</w:t>
      </w:r>
      <w:r w:rsidR="00774FB9" w:rsidRPr="004E7DBD">
        <w:rPr>
          <w:rPrChange w:id="4894" w:author="Alexandre Marcondes" w:date="2019-07-09T18:16:00Z">
            <w:rPr/>
          </w:rPrChange>
        </w:rPr>
        <w:t xml:space="preserve"> restrições de colisão. N</w:t>
      </w:r>
      <w:r w:rsidRPr="004E7DBD">
        <w:rPr>
          <w:rPrChange w:id="4895" w:author="Alexandre Marcondes" w:date="2019-07-09T18:16:00Z">
            <w:rPr/>
          </w:rPrChange>
        </w:rPr>
        <w:t>este caso</w:t>
      </w:r>
      <w:r w:rsidR="00774FB9" w:rsidRPr="004E7DBD">
        <w:rPr>
          <w:rPrChange w:id="4896" w:author="Alexandre Marcondes" w:date="2019-07-09T18:16:00Z">
            <w:rPr/>
          </w:rPrChange>
        </w:rPr>
        <w:t>,</w:t>
      </w:r>
      <w:r w:rsidRPr="004E7DBD">
        <w:rPr>
          <w:rPrChange w:id="4897" w:author="Alexandre Marcondes" w:date="2019-07-09T18:16:00Z">
            <w:rPr/>
          </w:rPrChange>
        </w:rPr>
        <w:t xml:space="preserve"> </w:t>
      </w:r>
      <w:r w:rsidRPr="004E7DBD">
        <w:rPr>
          <w:rPrChange w:id="4898" w:author="Alexandre Marcondes" w:date="2019-07-09T18:16:00Z">
            <w:rPr/>
          </w:rPrChange>
        </w:rPr>
        <w:lastRenderedPageBreak/>
        <w:t>o algoritmo descarta este estado e realiza uma nova tentativa de geração de estados</w:t>
      </w:r>
      <w:r w:rsidR="00A2242F" w:rsidRPr="004E7DBD">
        <w:rPr>
          <w:rPrChange w:id="4899" w:author="Alexandre Marcondes" w:date="2019-07-09T18:16:00Z">
            <w:rPr/>
          </w:rPrChange>
        </w:rPr>
        <w:t>.</w:t>
      </w:r>
    </w:p>
    <w:p w:rsidR="0000405A" w:rsidRPr="004E7DBD" w:rsidRDefault="0000405A" w:rsidP="0000405A">
      <w:pPr>
        <w:pStyle w:val="Legenda"/>
        <w:keepNext/>
        <w:jc w:val="center"/>
        <w:rPr>
          <w:rPrChange w:id="4900" w:author="Alexandre Marcondes" w:date="2019-07-09T18:16:00Z">
            <w:rPr/>
          </w:rPrChange>
        </w:rPr>
      </w:pPr>
      <w:bookmarkStart w:id="4901" w:name="_Ref7866993"/>
      <w:bookmarkStart w:id="4902" w:name="_Toc9086550"/>
      <w:bookmarkStart w:id="4903" w:name="_Toc9086875"/>
      <w:bookmarkStart w:id="4904" w:name="_Toc9087002"/>
      <w:bookmarkStart w:id="4905" w:name="_Toc9088013"/>
      <w:bookmarkStart w:id="4906" w:name="_Toc9088354"/>
      <w:bookmarkStart w:id="4907" w:name="_Toc9088479"/>
      <w:r w:rsidRPr="004E7DBD">
        <w:rPr>
          <w:rPrChange w:id="4908" w:author="Alexandre Marcondes" w:date="2019-07-09T18:16:00Z">
            <w:rPr/>
          </w:rPrChange>
        </w:rPr>
        <w:t xml:space="preserve">Figura </w:t>
      </w:r>
      <w:r w:rsidR="00DF2272" w:rsidRPr="004E7DBD">
        <w:rPr>
          <w:noProof/>
          <w:rPrChange w:id="4909" w:author="Alexandre Marcondes" w:date="2019-07-09T18:16:00Z">
            <w:rPr>
              <w:noProof/>
            </w:rPr>
          </w:rPrChange>
        </w:rPr>
        <w:fldChar w:fldCharType="begin"/>
      </w:r>
      <w:r w:rsidR="00DF2272" w:rsidRPr="004E7DBD">
        <w:rPr>
          <w:noProof/>
          <w:rPrChange w:id="4910" w:author="Alexandre Marcondes" w:date="2019-07-09T18:16:00Z">
            <w:rPr>
              <w:noProof/>
            </w:rPr>
          </w:rPrChange>
        </w:rPr>
        <w:instrText xml:space="preserve"> SEQ Figura \* ARABIC </w:instrText>
      </w:r>
      <w:r w:rsidR="00DF2272" w:rsidRPr="004E7DBD">
        <w:rPr>
          <w:noProof/>
          <w:rPrChange w:id="4911" w:author="Alexandre Marcondes" w:date="2019-07-09T18:16:00Z">
            <w:rPr>
              <w:noProof/>
            </w:rPr>
          </w:rPrChange>
        </w:rPr>
        <w:fldChar w:fldCharType="separate"/>
      </w:r>
      <w:r w:rsidR="00881DF2" w:rsidRPr="004E7DBD">
        <w:rPr>
          <w:noProof/>
          <w:rPrChange w:id="4912" w:author="Alexandre Marcondes" w:date="2019-07-09T18:16:00Z">
            <w:rPr>
              <w:noProof/>
            </w:rPr>
          </w:rPrChange>
        </w:rPr>
        <w:t>7</w:t>
      </w:r>
      <w:r w:rsidR="00DF2272" w:rsidRPr="004E7DBD">
        <w:rPr>
          <w:noProof/>
          <w:rPrChange w:id="4913" w:author="Alexandre Marcondes" w:date="2019-07-09T18:16:00Z">
            <w:rPr>
              <w:noProof/>
            </w:rPr>
          </w:rPrChange>
        </w:rPr>
        <w:fldChar w:fldCharType="end"/>
      </w:r>
      <w:bookmarkEnd w:id="4901"/>
      <w:r w:rsidRPr="004E7DBD">
        <w:rPr>
          <w:rPrChange w:id="4914" w:author="Alexandre Marcondes" w:date="2019-07-09T18:16:00Z">
            <w:rPr/>
          </w:rPrChange>
        </w:rPr>
        <w:t xml:space="preserve"> - Motion </w:t>
      </w:r>
      <w:proofErr w:type="spellStart"/>
      <w:r w:rsidRPr="004E7DBD">
        <w:rPr>
          <w:rPrChange w:id="4915" w:author="Alexandre Marcondes" w:date="2019-07-09T18:16:00Z">
            <w:rPr/>
          </w:rPrChange>
        </w:rPr>
        <w:t>planning</w:t>
      </w:r>
      <w:proofErr w:type="spellEnd"/>
      <w:r w:rsidRPr="004E7DBD">
        <w:rPr>
          <w:rPrChange w:id="4916" w:author="Alexandre Marcondes" w:date="2019-07-09T18:16:00Z">
            <w:rPr/>
          </w:rPrChange>
        </w:rPr>
        <w:t>: estado descartado</w:t>
      </w:r>
      <w:bookmarkEnd w:id="4902"/>
      <w:bookmarkEnd w:id="4903"/>
      <w:bookmarkEnd w:id="4904"/>
      <w:bookmarkEnd w:id="4905"/>
      <w:bookmarkEnd w:id="4906"/>
      <w:bookmarkEnd w:id="4907"/>
    </w:p>
    <w:p w:rsidR="0013722E" w:rsidRPr="004E7DBD" w:rsidRDefault="0013722E" w:rsidP="002E549A">
      <w:pPr>
        <w:jc w:val="center"/>
        <w:rPr>
          <w:rPrChange w:id="4917" w:author="Alexandre Marcondes" w:date="2019-07-09T18:16:00Z">
            <w:rPr/>
          </w:rPrChange>
        </w:rPr>
      </w:pPr>
      <w:r w:rsidRPr="004E7DBD">
        <w:rPr>
          <w:noProof/>
          <w:lang w:eastAsia="pt-BR"/>
          <w:rPrChange w:id="4918" w:author="Alexandre Marcondes" w:date="2019-07-09T18:16:00Z">
            <w:rPr>
              <w:noProof/>
              <w:lang w:eastAsia="pt-BR"/>
            </w:rPr>
          </w:rPrChange>
        </w:rPr>
        <w:drawing>
          <wp:inline distT="0" distB="0" distL="0" distR="0" wp14:anchorId="4242D467" wp14:editId="18DB43E5">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4E7DBD" w:rsidRDefault="0000405A" w:rsidP="0000405A">
      <w:pPr>
        <w:jc w:val="center"/>
        <w:rPr>
          <w:i/>
          <w:lang w:val="en-US"/>
          <w:rPrChange w:id="4919" w:author="Alexandre Marcondes" w:date="2019-07-09T18:16:00Z">
            <w:rPr>
              <w:i/>
              <w:lang w:val="en-US"/>
            </w:rPr>
          </w:rPrChange>
        </w:rPr>
      </w:pPr>
      <w:r w:rsidRPr="004E7DBD">
        <w:rPr>
          <w:lang w:val="en-US"/>
          <w:rPrChange w:id="4920" w:author="Alexandre Marcondes" w:date="2019-07-09T18:16:00Z">
            <w:rPr>
              <w:lang w:val="en-US"/>
            </w:rPr>
          </w:rPrChange>
        </w:rPr>
        <w:t xml:space="preserve">Fonte: </w:t>
      </w:r>
      <w:r w:rsidRPr="004E7DBD">
        <w:rPr>
          <w:i/>
          <w:lang w:val="en-US"/>
          <w:rPrChange w:id="4921" w:author="Alexandre Marcondes" w:date="2019-07-09T18:16:00Z">
            <w:rPr>
              <w:i/>
              <w:lang w:val="en-US"/>
            </w:rPr>
          </w:rPrChange>
        </w:rPr>
        <w:t>Open Motion Planning Library: A primer</w:t>
      </w:r>
    </w:p>
    <w:p w:rsidR="0000405A" w:rsidRPr="004E7DBD" w:rsidRDefault="0000405A" w:rsidP="002E549A">
      <w:pPr>
        <w:jc w:val="center"/>
        <w:rPr>
          <w:lang w:val="en-US"/>
          <w:rPrChange w:id="4922" w:author="Alexandre Marcondes" w:date="2019-07-09T18:16:00Z">
            <w:rPr>
              <w:lang w:val="en-US"/>
            </w:rPr>
          </w:rPrChange>
        </w:rPr>
      </w:pPr>
    </w:p>
    <w:p w:rsidR="0013722E" w:rsidRPr="004E7DBD" w:rsidRDefault="002A1C1C" w:rsidP="002A1C1C">
      <w:pPr>
        <w:rPr>
          <w:rPrChange w:id="4923" w:author="Alexandre Marcondes" w:date="2019-07-09T18:16:00Z">
            <w:rPr/>
          </w:rPrChange>
        </w:rPr>
      </w:pPr>
      <w:r w:rsidRPr="004E7DBD">
        <w:rPr>
          <w:rPrChange w:id="4924" w:author="Alexandre Marcondes" w:date="2019-07-09T18:16:00Z">
            <w:rPr/>
          </w:rPrChange>
        </w:rPr>
        <w:t xml:space="preserve">Na </w:t>
      </w:r>
      <w:r w:rsidR="000A6F85" w:rsidRPr="004E7DBD">
        <w:rPr>
          <w:rPrChange w:id="4925" w:author="Alexandre Marcondes" w:date="2019-07-09T18:16:00Z">
            <w:rPr/>
          </w:rPrChange>
        </w:rPr>
        <w:fldChar w:fldCharType="begin"/>
      </w:r>
      <w:r w:rsidR="000A6F85" w:rsidRPr="004E7DBD">
        <w:rPr>
          <w:rPrChange w:id="4926" w:author="Alexandre Marcondes" w:date="2019-07-09T18:16:00Z">
            <w:rPr/>
          </w:rPrChange>
        </w:rPr>
        <w:instrText xml:space="preserve"> REF _Ref7867007 \h </w:instrText>
      </w:r>
      <w:r w:rsidR="000A6F85" w:rsidRPr="004E7DBD">
        <w:rPr>
          <w:rPrChange w:id="4927" w:author="Alexandre Marcondes" w:date="2019-07-09T18:16:00Z">
            <w:rPr/>
          </w:rPrChange>
        </w:rPr>
      </w:r>
      <w:r w:rsidR="000A6F85" w:rsidRPr="004E7DBD">
        <w:rPr>
          <w:rPrChange w:id="4928" w:author="Alexandre Marcondes" w:date="2019-07-09T18:16:00Z">
            <w:rPr/>
          </w:rPrChange>
        </w:rPr>
        <w:fldChar w:fldCharType="separate"/>
      </w:r>
      <w:r w:rsidR="00C239C6" w:rsidRPr="004E7DBD">
        <w:rPr>
          <w:rPrChange w:id="4929" w:author="Alexandre Marcondes" w:date="2019-07-09T18:16:00Z">
            <w:rPr/>
          </w:rPrChange>
        </w:rPr>
        <w:t xml:space="preserve">Figura </w:t>
      </w:r>
      <w:r w:rsidR="00C239C6" w:rsidRPr="004E7DBD">
        <w:rPr>
          <w:noProof/>
          <w:rPrChange w:id="4930" w:author="Alexandre Marcondes" w:date="2019-07-09T18:16:00Z">
            <w:rPr>
              <w:noProof/>
            </w:rPr>
          </w:rPrChange>
        </w:rPr>
        <w:t>8</w:t>
      </w:r>
      <w:r w:rsidR="000A6F85" w:rsidRPr="004E7DBD">
        <w:rPr>
          <w:rPrChange w:id="4931" w:author="Alexandre Marcondes" w:date="2019-07-09T18:16:00Z">
            <w:rPr/>
          </w:rPrChange>
        </w:rPr>
        <w:fldChar w:fldCharType="end"/>
      </w:r>
      <w:r w:rsidRPr="004E7DBD">
        <w:rPr>
          <w:rPrChange w:id="4932" w:author="Alexandre Marcondes" w:date="2019-07-09T18:16:00Z">
            <w:rPr/>
          </w:rPrChange>
        </w:rPr>
        <w:t xml:space="preserve"> pode-se observar que um caminho foi encontrado até o estado desejado. Observa-se também que ramificações sem resultado são </w:t>
      </w:r>
      <w:r w:rsidR="00A2242F" w:rsidRPr="004E7DBD">
        <w:rPr>
          <w:rPrChange w:id="4933" w:author="Alexandre Marcondes" w:date="2019-07-09T18:16:00Z">
            <w:rPr/>
          </w:rPrChange>
        </w:rPr>
        <w:t>geradas,</w:t>
      </w:r>
      <w:r w:rsidRPr="004E7DBD">
        <w:rPr>
          <w:rPrChange w:id="4934" w:author="Alexandre Marcondes" w:date="2019-07-09T18:16:00Z">
            <w:rPr/>
          </w:rPrChange>
        </w:rPr>
        <w:t xml:space="preserve"> porém est</w:t>
      </w:r>
      <w:r w:rsidR="00A2242F" w:rsidRPr="004E7DBD">
        <w:rPr>
          <w:rPrChange w:id="4935" w:author="Alexandre Marcondes" w:date="2019-07-09T18:16:00Z">
            <w:rPr/>
          </w:rPrChange>
        </w:rPr>
        <w:t>a</w:t>
      </w:r>
      <w:r w:rsidRPr="004E7DBD">
        <w:rPr>
          <w:rPrChange w:id="4936" w:author="Alexandre Marcondes" w:date="2019-07-09T18:16:00Z">
            <w:rPr/>
          </w:rPrChange>
        </w:rPr>
        <w:t xml:space="preserve"> técnica de </w:t>
      </w:r>
      <w:proofErr w:type="spellStart"/>
      <w:r w:rsidRPr="004E7DBD">
        <w:rPr>
          <w:i/>
          <w:rPrChange w:id="4937" w:author="Alexandre Marcondes" w:date="2019-07-09T18:16:00Z">
            <w:rPr>
              <w:i/>
            </w:rPr>
          </w:rPrChange>
        </w:rPr>
        <w:t>motion</w:t>
      </w:r>
      <w:proofErr w:type="spellEnd"/>
      <w:r w:rsidRPr="004E7DBD">
        <w:rPr>
          <w:i/>
          <w:rPrChange w:id="4938" w:author="Alexandre Marcondes" w:date="2019-07-09T18:16:00Z">
            <w:rPr>
              <w:i/>
            </w:rPr>
          </w:rPrChange>
        </w:rPr>
        <w:t xml:space="preserve"> </w:t>
      </w:r>
      <w:proofErr w:type="spellStart"/>
      <w:r w:rsidRPr="004E7DBD">
        <w:rPr>
          <w:i/>
          <w:rPrChange w:id="4939" w:author="Alexandre Marcondes" w:date="2019-07-09T18:16:00Z">
            <w:rPr>
              <w:i/>
            </w:rPr>
          </w:rPrChange>
        </w:rPr>
        <w:t>planning</w:t>
      </w:r>
      <w:proofErr w:type="spellEnd"/>
      <w:r w:rsidRPr="004E7DBD">
        <w:rPr>
          <w:i/>
          <w:rPrChange w:id="4940" w:author="Alexandre Marcondes" w:date="2019-07-09T18:16:00Z">
            <w:rPr>
              <w:i/>
            </w:rPr>
          </w:rPrChange>
        </w:rPr>
        <w:t xml:space="preserve"> </w:t>
      </w:r>
      <w:r w:rsidRPr="004E7DBD">
        <w:rPr>
          <w:rPrChange w:id="4941" w:author="Alexandre Marcondes" w:date="2019-07-09T18:16:00Z">
            <w:rPr/>
          </w:rPrChange>
        </w:rPr>
        <w:t xml:space="preserve">requer menos memória que as tradicionais por não precisar de uma representação </w:t>
      </w:r>
      <w:proofErr w:type="gramStart"/>
      <w:r w:rsidRPr="004E7DBD">
        <w:rPr>
          <w:rPrChange w:id="4942" w:author="Alexandre Marcondes" w:date="2019-07-09T18:16:00Z">
            <w:rPr/>
          </w:rPrChange>
        </w:rPr>
        <w:t>explicita</w:t>
      </w:r>
      <w:proofErr w:type="gramEnd"/>
      <w:r w:rsidRPr="004E7DBD">
        <w:rPr>
          <w:rPrChange w:id="4943" w:author="Alexandre Marcondes" w:date="2019-07-09T18:16:00Z">
            <w:rPr/>
          </w:rPrChange>
        </w:rPr>
        <w:t xml:space="preserve"> do espaço de estados no decorrer de suas interações</w:t>
      </w:r>
      <w:r w:rsidR="00A2242F" w:rsidRPr="004E7DBD">
        <w:rPr>
          <w:rPrChange w:id="4944" w:author="Alexandre Marcondes" w:date="2019-07-09T18:16:00Z">
            <w:rPr/>
          </w:rPrChange>
        </w:rPr>
        <w:t xml:space="preserve"> </w:t>
      </w:r>
      <w:sdt>
        <w:sdtPr>
          <w:rPr>
            <w:rPrChange w:id="4945" w:author="Alexandre Marcondes" w:date="2019-07-09T18:16:00Z">
              <w:rPr/>
            </w:rPrChange>
          </w:rPr>
          <w:id w:val="1305276902"/>
          <w:citation/>
        </w:sdtPr>
        <w:sdtContent>
          <w:r w:rsidR="00A2242F" w:rsidRPr="004E7DBD">
            <w:rPr>
              <w:rPrChange w:id="4946" w:author="Alexandre Marcondes" w:date="2019-07-09T18:16:00Z">
                <w:rPr/>
              </w:rPrChange>
            </w:rPr>
            <w:fldChar w:fldCharType="begin"/>
          </w:r>
          <w:r w:rsidR="00A2242F" w:rsidRPr="004E7DBD">
            <w:rPr>
              <w:rPrChange w:id="4947" w:author="Alexandre Marcondes" w:date="2019-07-09T18:16:00Z">
                <w:rPr/>
              </w:rPrChange>
            </w:rPr>
            <w:instrText xml:space="preserve">CITATION Kav19 \p 7 \l 1046 </w:instrText>
          </w:r>
          <w:r w:rsidR="00A2242F" w:rsidRPr="004E7DBD">
            <w:rPr>
              <w:rPrChange w:id="4948" w:author="Alexandre Marcondes" w:date="2019-07-09T18:16:00Z">
                <w:rPr/>
              </w:rPrChange>
            </w:rPr>
            <w:fldChar w:fldCharType="separate"/>
          </w:r>
          <w:r w:rsidR="00FF594D" w:rsidRPr="004E7DBD">
            <w:rPr>
              <w:noProof/>
              <w:rPrChange w:id="4949" w:author="Alexandre Marcondes" w:date="2019-07-09T18:16:00Z">
                <w:rPr>
                  <w:noProof/>
                </w:rPr>
              </w:rPrChange>
            </w:rPr>
            <w:t>(21 p. 7)</w:t>
          </w:r>
          <w:r w:rsidR="00A2242F" w:rsidRPr="004E7DBD">
            <w:rPr>
              <w:rPrChange w:id="4950" w:author="Alexandre Marcondes" w:date="2019-07-09T18:16:00Z">
                <w:rPr/>
              </w:rPrChange>
            </w:rPr>
            <w:fldChar w:fldCharType="end"/>
          </w:r>
        </w:sdtContent>
      </w:sdt>
      <w:r w:rsidR="00A2242F" w:rsidRPr="004E7DBD">
        <w:rPr>
          <w:rPrChange w:id="4951" w:author="Alexandre Marcondes" w:date="2019-07-09T18:16:00Z">
            <w:rPr/>
          </w:rPrChange>
        </w:rPr>
        <w:t>.</w:t>
      </w:r>
    </w:p>
    <w:p w:rsidR="0000405A" w:rsidRPr="004E7DBD" w:rsidRDefault="0000405A" w:rsidP="000A6F85">
      <w:pPr>
        <w:pStyle w:val="Legenda"/>
        <w:keepNext/>
        <w:jc w:val="center"/>
        <w:rPr>
          <w:lang w:val="en-US"/>
          <w:rPrChange w:id="4952" w:author="Alexandre Marcondes" w:date="2019-07-09T18:16:00Z">
            <w:rPr>
              <w:lang w:val="en-US"/>
            </w:rPr>
          </w:rPrChange>
        </w:rPr>
      </w:pPr>
      <w:bookmarkStart w:id="4953" w:name="_Ref7867007"/>
      <w:bookmarkStart w:id="4954" w:name="_Toc9086551"/>
      <w:bookmarkStart w:id="4955" w:name="_Toc9086876"/>
      <w:bookmarkStart w:id="4956" w:name="_Toc9087003"/>
      <w:bookmarkStart w:id="4957" w:name="_Toc9088014"/>
      <w:bookmarkStart w:id="4958" w:name="_Toc9088355"/>
      <w:bookmarkStart w:id="4959" w:name="_Toc9088480"/>
      <w:proofErr w:type="spellStart"/>
      <w:r w:rsidRPr="004E7DBD">
        <w:rPr>
          <w:lang w:val="en-US"/>
          <w:rPrChange w:id="4960" w:author="Alexandre Marcondes" w:date="2019-07-09T18:16:00Z">
            <w:rPr>
              <w:lang w:val="en-US"/>
            </w:rPr>
          </w:rPrChange>
        </w:rPr>
        <w:t>Figura</w:t>
      </w:r>
      <w:proofErr w:type="spellEnd"/>
      <w:r w:rsidRPr="004E7DBD">
        <w:rPr>
          <w:lang w:val="en-US"/>
          <w:rPrChange w:id="4961" w:author="Alexandre Marcondes" w:date="2019-07-09T18:16:00Z">
            <w:rPr>
              <w:lang w:val="en-US"/>
            </w:rPr>
          </w:rPrChange>
        </w:rPr>
        <w:t xml:space="preserve"> </w:t>
      </w:r>
      <w:r w:rsidRPr="004E7DBD">
        <w:rPr>
          <w:rPrChange w:id="4962" w:author="Alexandre Marcondes" w:date="2019-07-09T18:16:00Z">
            <w:rPr/>
          </w:rPrChange>
        </w:rPr>
        <w:fldChar w:fldCharType="begin"/>
      </w:r>
      <w:r w:rsidRPr="004E7DBD">
        <w:rPr>
          <w:lang w:val="en-US"/>
          <w:rPrChange w:id="4963" w:author="Alexandre Marcondes" w:date="2019-07-09T18:16:00Z">
            <w:rPr>
              <w:lang w:val="en-US"/>
            </w:rPr>
          </w:rPrChange>
        </w:rPr>
        <w:instrText xml:space="preserve"> SEQ Figura \* ARABIC </w:instrText>
      </w:r>
      <w:r w:rsidRPr="004E7DBD">
        <w:rPr>
          <w:rPrChange w:id="4964" w:author="Alexandre Marcondes" w:date="2019-07-09T18:16:00Z">
            <w:rPr/>
          </w:rPrChange>
        </w:rPr>
        <w:fldChar w:fldCharType="separate"/>
      </w:r>
      <w:r w:rsidR="00881DF2" w:rsidRPr="004E7DBD">
        <w:rPr>
          <w:noProof/>
          <w:lang w:val="en-US"/>
          <w:rPrChange w:id="4965" w:author="Alexandre Marcondes" w:date="2019-07-09T18:16:00Z">
            <w:rPr>
              <w:noProof/>
              <w:lang w:val="en-US"/>
            </w:rPr>
          </w:rPrChange>
        </w:rPr>
        <w:t>8</w:t>
      </w:r>
      <w:r w:rsidRPr="004E7DBD">
        <w:rPr>
          <w:rPrChange w:id="4966" w:author="Alexandre Marcondes" w:date="2019-07-09T18:16:00Z">
            <w:rPr/>
          </w:rPrChange>
        </w:rPr>
        <w:fldChar w:fldCharType="end"/>
      </w:r>
      <w:bookmarkEnd w:id="4953"/>
      <w:r w:rsidRPr="004E7DBD">
        <w:rPr>
          <w:lang w:val="en-US"/>
          <w:rPrChange w:id="4967" w:author="Alexandre Marcondes" w:date="2019-07-09T18:16:00Z">
            <w:rPr>
              <w:lang w:val="en-US"/>
            </w:rPr>
          </w:rPrChange>
        </w:rPr>
        <w:t xml:space="preserve"> - Motion planning: goal state </w:t>
      </w:r>
      <w:proofErr w:type="spellStart"/>
      <w:r w:rsidRPr="004E7DBD">
        <w:rPr>
          <w:lang w:val="en-US"/>
          <w:rPrChange w:id="4968" w:author="Alexandre Marcondes" w:date="2019-07-09T18:16:00Z">
            <w:rPr>
              <w:lang w:val="en-US"/>
            </w:rPr>
          </w:rPrChange>
        </w:rPr>
        <w:t>alcançado</w:t>
      </w:r>
      <w:bookmarkEnd w:id="4954"/>
      <w:bookmarkEnd w:id="4955"/>
      <w:bookmarkEnd w:id="4956"/>
      <w:bookmarkEnd w:id="4957"/>
      <w:bookmarkEnd w:id="4958"/>
      <w:bookmarkEnd w:id="4959"/>
      <w:proofErr w:type="spellEnd"/>
    </w:p>
    <w:p w:rsidR="002A1C1C" w:rsidRPr="004E7DBD" w:rsidRDefault="002A1C1C" w:rsidP="002A1C1C">
      <w:pPr>
        <w:jc w:val="center"/>
        <w:rPr>
          <w:rPrChange w:id="4969" w:author="Alexandre Marcondes" w:date="2019-07-09T18:16:00Z">
            <w:rPr/>
          </w:rPrChange>
        </w:rPr>
      </w:pPr>
      <w:r w:rsidRPr="004E7DBD">
        <w:rPr>
          <w:noProof/>
          <w:lang w:eastAsia="pt-BR"/>
          <w:rPrChange w:id="4970" w:author="Alexandre Marcondes" w:date="2019-07-09T18:16:00Z">
            <w:rPr>
              <w:noProof/>
              <w:lang w:eastAsia="pt-BR"/>
            </w:rPr>
          </w:rPrChange>
        </w:rPr>
        <w:drawing>
          <wp:inline distT="0" distB="0" distL="0" distR="0" wp14:anchorId="49D23AD9" wp14:editId="21286057">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4E7DBD" w:rsidRDefault="0000405A" w:rsidP="000A6F85">
      <w:pPr>
        <w:jc w:val="center"/>
        <w:rPr>
          <w:i/>
          <w:lang w:val="en-US"/>
          <w:rPrChange w:id="4971" w:author="Alexandre Marcondes" w:date="2019-07-09T18:16:00Z">
            <w:rPr>
              <w:i/>
              <w:lang w:val="en-US"/>
            </w:rPr>
          </w:rPrChange>
        </w:rPr>
      </w:pPr>
      <w:r w:rsidRPr="004E7DBD">
        <w:rPr>
          <w:lang w:val="en-US"/>
          <w:rPrChange w:id="4972" w:author="Alexandre Marcondes" w:date="2019-07-09T18:16:00Z">
            <w:rPr>
              <w:lang w:val="en-US"/>
            </w:rPr>
          </w:rPrChange>
        </w:rPr>
        <w:t xml:space="preserve">Fonte: </w:t>
      </w:r>
      <w:r w:rsidRPr="004E7DBD">
        <w:rPr>
          <w:i/>
          <w:lang w:val="en-US"/>
          <w:rPrChange w:id="4973" w:author="Alexandre Marcondes" w:date="2019-07-09T18:16:00Z">
            <w:rPr>
              <w:i/>
              <w:lang w:val="en-US"/>
            </w:rPr>
          </w:rPrChange>
        </w:rPr>
        <w:t>Open Motion Planning Library: A primer</w:t>
      </w:r>
    </w:p>
    <w:p w:rsidR="0000405A" w:rsidRPr="004E7DBD" w:rsidRDefault="0000405A" w:rsidP="0000405A">
      <w:pPr>
        <w:jc w:val="center"/>
        <w:rPr>
          <w:i/>
          <w:lang w:val="en-US"/>
          <w:rPrChange w:id="4974" w:author="Alexandre Marcondes" w:date="2019-07-09T18:16:00Z">
            <w:rPr>
              <w:i/>
              <w:lang w:val="en-US"/>
            </w:rPr>
          </w:rPrChange>
        </w:rPr>
      </w:pPr>
    </w:p>
    <w:p w:rsidR="00A2242F" w:rsidRPr="004E7DBD" w:rsidRDefault="002E549A" w:rsidP="00A2242F">
      <w:pPr>
        <w:rPr>
          <w:rPrChange w:id="4975" w:author="Alexandre Marcondes" w:date="2019-07-09T18:16:00Z">
            <w:rPr/>
          </w:rPrChange>
        </w:rPr>
      </w:pPr>
      <w:r w:rsidRPr="004E7DBD">
        <w:rPr>
          <w:rPrChange w:id="4976" w:author="Alexandre Marcondes" w:date="2019-07-09T18:16:00Z">
            <w:rPr/>
          </w:rPrChange>
        </w:rPr>
        <w:t xml:space="preserve">A forma como </w:t>
      </w:r>
      <w:r w:rsidR="0013722E" w:rsidRPr="004E7DBD">
        <w:rPr>
          <w:rPrChange w:id="4977" w:author="Alexandre Marcondes" w:date="2019-07-09T18:16:00Z">
            <w:rPr/>
          </w:rPrChange>
        </w:rPr>
        <w:t xml:space="preserve">a árvore é expandida e </w:t>
      </w:r>
      <w:proofErr w:type="gramStart"/>
      <w:r w:rsidR="0013722E" w:rsidRPr="004E7DBD">
        <w:rPr>
          <w:rPrChange w:id="4978" w:author="Alexandre Marcondes" w:date="2019-07-09T18:16:00Z">
            <w:rPr/>
          </w:rPrChange>
        </w:rPr>
        <w:t>quantas ramificações possui</w:t>
      </w:r>
      <w:proofErr w:type="gramEnd"/>
      <w:r w:rsidR="0013722E" w:rsidRPr="004E7DBD">
        <w:rPr>
          <w:rPrChange w:id="4979" w:author="Alexandre Marcondes" w:date="2019-07-09T18:16:00Z">
            <w:rPr/>
          </w:rPrChange>
        </w:rPr>
        <w:t xml:space="preserve"> depende do algoritmo</w:t>
      </w:r>
      <w:r w:rsidR="002A1C1C" w:rsidRPr="004E7DBD">
        <w:rPr>
          <w:rPrChange w:id="4980" w:author="Alexandre Marcondes" w:date="2019-07-09T18:16:00Z">
            <w:rPr/>
          </w:rPrChange>
        </w:rPr>
        <w:t xml:space="preserve"> utilizado</w:t>
      </w:r>
      <w:r w:rsidR="0013722E" w:rsidRPr="004E7DBD">
        <w:rPr>
          <w:rPrChange w:id="4981" w:author="Alexandre Marcondes" w:date="2019-07-09T18:16:00Z">
            <w:rPr/>
          </w:rPrChange>
        </w:rPr>
        <w:t>, normalmente o algoritmo possui o nome da heurística utilizada na determinação de novos estados</w:t>
      </w:r>
      <w:r w:rsidR="00A2242F" w:rsidRPr="004E7DBD">
        <w:rPr>
          <w:rPrChange w:id="4982" w:author="Alexandre Marcondes" w:date="2019-07-09T18:16:00Z">
            <w:rPr/>
          </w:rPrChange>
        </w:rPr>
        <w:t xml:space="preserve"> </w:t>
      </w:r>
      <w:sdt>
        <w:sdtPr>
          <w:rPr>
            <w:rPrChange w:id="4983" w:author="Alexandre Marcondes" w:date="2019-07-09T18:16:00Z">
              <w:rPr/>
            </w:rPrChange>
          </w:rPr>
          <w:id w:val="-553930939"/>
          <w:citation/>
        </w:sdtPr>
        <w:sdtContent>
          <w:r w:rsidR="00A2242F" w:rsidRPr="004E7DBD">
            <w:rPr>
              <w:rPrChange w:id="4984" w:author="Alexandre Marcondes" w:date="2019-07-09T18:16:00Z">
                <w:rPr/>
              </w:rPrChange>
            </w:rPr>
            <w:fldChar w:fldCharType="begin"/>
          </w:r>
          <w:r w:rsidR="00A2242F" w:rsidRPr="004E7DBD">
            <w:rPr>
              <w:rPrChange w:id="4985" w:author="Alexandre Marcondes" w:date="2019-07-09T18:16:00Z">
                <w:rPr/>
              </w:rPrChange>
            </w:rPr>
            <w:instrText xml:space="preserve">CITATION Kav19 \p 6 \l 1046 </w:instrText>
          </w:r>
          <w:r w:rsidR="00A2242F" w:rsidRPr="004E7DBD">
            <w:rPr>
              <w:rPrChange w:id="4986" w:author="Alexandre Marcondes" w:date="2019-07-09T18:16:00Z">
                <w:rPr/>
              </w:rPrChange>
            </w:rPr>
            <w:fldChar w:fldCharType="separate"/>
          </w:r>
          <w:r w:rsidR="00FF594D" w:rsidRPr="004E7DBD">
            <w:rPr>
              <w:noProof/>
              <w:rPrChange w:id="4987" w:author="Alexandre Marcondes" w:date="2019-07-09T18:16:00Z">
                <w:rPr>
                  <w:noProof/>
                </w:rPr>
              </w:rPrChange>
            </w:rPr>
            <w:t>(21 p. 6)</w:t>
          </w:r>
          <w:r w:rsidR="00A2242F" w:rsidRPr="004E7DBD">
            <w:rPr>
              <w:rPrChange w:id="4988" w:author="Alexandre Marcondes" w:date="2019-07-09T18:16:00Z">
                <w:rPr/>
              </w:rPrChange>
            </w:rPr>
            <w:fldChar w:fldCharType="end"/>
          </w:r>
        </w:sdtContent>
      </w:sdt>
      <w:r w:rsidR="0013722E" w:rsidRPr="004E7DBD">
        <w:rPr>
          <w:rPrChange w:id="4989" w:author="Alexandre Marcondes" w:date="2019-07-09T18:16:00Z">
            <w:rPr/>
          </w:rPrChange>
        </w:rPr>
        <w:t>.</w:t>
      </w:r>
      <w:r w:rsidR="00A2242F" w:rsidRPr="004E7DBD">
        <w:rPr>
          <w:rPrChange w:id="4990" w:author="Alexandre Marcondes" w:date="2019-07-09T18:16:00Z">
            <w:rPr/>
          </w:rPrChange>
        </w:rPr>
        <w:t xml:space="preserve"> </w:t>
      </w:r>
    </w:p>
    <w:p w:rsidR="003C1E7A" w:rsidRPr="004E7DBD" w:rsidRDefault="00A2242F" w:rsidP="00B97F2A">
      <w:pPr>
        <w:rPr>
          <w:rPrChange w:id="4991" w:author="Alexandre Marcondes" w:date="2019-07-09T18:16:00Z">
            <w:rPr/>
          </w:rPrChange>
        </w:rPr>
      </w:pPr>
      <w:r w:rsidRPr="004E7DBD">
        <w:rPr>
          <w:rPrChange w:id="4992" w:author="Alexandre Marcondes" w:date="2019-07-09T18:16:00Z">
            <w:rPr/>
          </w:rPrChange>
        </w:rPr>
        <w:lastRenderedPageBreak/>
        <w:t>O pacote</w:t>
      </w:r>
      <w:r w:rsidRPr="004E7DBD">
        <w:rPr>
          <w:i/>
          <w:rPrChange w:id="4993" w:author="Alexandre Marcondes" w:date="2019-07-09T18:16:00Z">
            <w:rPr>
              <w:i/>
            </w:rPr>
          </w:rPrChange>
        </w:rPr>
        <w:t xml:space="preserve"> </w:t>
      </w:r>
      <w:proofErr w:type="spellStart"/>
      <w:proofErr w:type="gramStart"/>
      <w:r w:rsidRPr="004E7DBD">
        <w:rPr>
          <w:i/>
          <w:rPrChange w:id="4994" w:author="Alexandre Marcondes" w:date="2019-07-09T18:16:00Z">
            <w:rPr>
              <w:i/>
            </w:rPr>
          </w:rPrChange>
        </w:rPr>
        <w:t>MoveIt</w:t>
      </w:r>
      <w:proofErr w:type="spellEnd"/>
      <w:proofErr w:type="gramEnd"/>
      <w:r w:rsidRPr="004E7DBD">
        <w:rPr>
          <w:rPrChange w:id="4995" w:author="Alexandre Marcondes" w:date="2019-07-09T18:16:00Z">
            <w:rPr/>
          </w:rPrChange>
        </w:rPr>
        <w:t xml:space="preserve"> disponível para ROS possui a biblioteca OMPL (</w:t>
      </w:r>
      <w:r w:rsidRPr="004E7DBD">
        <w:rPr>
          <w:i/>
          <w:rPrChange w:id="4996" w:author="Alexandre Marcondes" w:date="2019-07-09T18:16:00Z">
            <w:rPr>
              <w:i/>
            </w:rPr>
          </w:rPrChange>
        </w:rPr>
        <w:t>Open Motion</w:t>
      </w:r>
      <w:r w:rsidR="00774FB9" w:rsidRPr="004E7DBD">
        <w:rPr>
          <w:i/>
          <w:rPrChange w:id="4997" w:author="Alexandre Marcondes" w:date="2019-07-09T18:16:00Z">
            <w:rPr>
              <w:i/>
            </w:rPr>
          </w:rPrChange>
        </w:rPr>
        <w:t xml:space="preserve"> </w:t>
      </w:r>
      <w:r w:rsidRPr="004E7DBD">
        <w:rPr>
          <w:i/>
          <w:rPrChange w:id="4998" w:author="Alexandre Marcondes" w:date="2019-07-09T18:16:00Z">
            <w:rPr>
              <w:i/>
            </w:rPr>
          </w:rPrChange>
        </w:rPr>
        <w:t>Planning Library</w:t>
      </w:r>
      <w:r w:rsidRPr="004E7DBD">
        <w:rPr>
          <w:rPrChange w:id="4999" w:author="Alexandre Marcondes" w:date="2019-07-09T18:16:00Z">
            <w:rPr/>
          </w:rPrChange>
        </w:rPr>
        <w:t>)</w:t>
      </w:r>
      <w:r w:rsidR="00774FB9" w:rsidRPr="004E7DBD">
        <w:rPr>
          <w:rPrChange w:id="5000" w:author="Alexandre Marcondes" w:date="2019-07-09T18:16:00Z">
            <w:rPr/>
          </w:rPrChange>
        </w:rPr>
        <w:t>,</w:t>
      </w:r>
      <w:r w:rsidRPr="004E7DBD">
        <w:rPr>
          <w:rPrChange w:id="5001" w:author="Alexandre Marcondes" w:date="2019-07-09T18:16:00Z">
            <w:rPr/>
          </w:rPrChange>
        </w:rPr>
        <w:t xml:space="preserve"> que possui a implementação de diferentes algoritmos que implementam a técnica de </w:t>
      </w:r>
      <w:proofErr w:type="spellStart"/>
      <w:r w:rsidRPr="004E7DBD">
        <w:rPr>
          <w:i/>
          <w:rPrChange w:id="5002" w:author="Alexandre Marcondes" w:date="2019-07-09T18:16:00Z">
            <w:rPr>
              <w:i/>
            </w:rPr>
          </w:rPrChange>
        </w:rPr>
        <w:t>sampled-based</w:t>
      </w:r>
      <w:proofErr w:type="spellEnd"/>
      <w:r w:rsidRPr="004E7DBD">
        <w:rPr>
          <w:i/>
          <w:rPrChange w:id="5003" w:author="Alexandre Marcondes" w:date="2019-07-09T18:16:00Z">
            <w:rPr>
              <w:i/>
            </w:rPr>
          </w:rPrChange>
        </w:rPr>
        <w:t xml:space="preserve"> </w:t>
      </w:r>
      <w:proofErr w:type="spellStart"/>
      <w:r w:rsidRPr="004E7DBD">
        <w:rPr>
          <w:i/>
          <w:rPrChange w:id="5004" w:author="Alexandre Marcondes" w:date="2019-07-09T18:16:00Z">
            <w:rPr>
              <w:i/>
            </w:rPr>
          </w:rPrChange>
        </w:rPr>
        <w:t>motion</w:t>
      </w:r>
      <w:proofErr w:type="spellEnd"/>
      <w:r w:rsidRPr="004E7DBD">
        <w:rPr>
          <w:i/>
          <w:rPrChange w:id="5005" w:author="Alexandre Marcondes" w:date="2019-07-09T18:16:00Z">
            <w:rPr>
              <w:i/>
            </w:rPr>
          </w:rPrChange>
        </w:rPr>
        <w:t xml:space="preserve"> </w:t>
      </w:r>
      <w:proofErr w:type="spellStart"/>
      <w:r w:rsidRPr="004E7DBD">
        <w:rPr>
          <w:i/>
          <w:rPrChange w:id="5006" w:author="Alexandre Marcondes" w:date="2019-07-09T18:16:00Z">
            <w:rPr>
              <w:i/>
            </w:rPr>
          </w:rPrChange>
        </w:rPr>
        <w:t>planning</w:t>
      </w:r>
      <w:proofErr w:type="spellEnd"/>
      <w:sdt>
        <w:sdtPr>
          <w:rPr>
            <w:i/>
            <w:rPrChange w:id="5007" w:author="Alexandre Marcondes" w:date="2019-07-09T18:16:00Z">
              <w:rPr>
                <w:i/>
              </w:rPr>
            </w:rPrChange>
          </w:rPr>
          <w:id w:val="-1646275215"/>
          <w:citation/>
        </w:sdtPr>
        <w:sdtContent>
          <w:r w:rsidRPr="004E7DBD">
            <w:rPr>
              <w:i/>
              <w:rPrChange w:id="5008" w:author="Alexandre Marcondes" w:date="2019-07-09T18:16:00Z">
                <w:rPr>
                  <w:i/>
                </w:rPr>
              </w:rPrChange>
            </w:rPr>
            <w:fldChar w:fldCharType="begin"/>
          </w:r>
          <w:r w:rsidRPr="004E7DBD">
            <w:rPr>
              <w:i/>
              <w:rPrChange w:id="5009" w:author="Alexandre Marcondes" w:date="2019-07-09T18:16:00Z">
                <w:rPr>
                  <w:i/>
                </w:rPr>
              </w:rPrChange>
            </w:rPr>
            <w:instrText xml:space="preserve"> CITATION Mov19 \l 1046 </w:instrText>
          </w:r>
          <w:r w:rsidRPr="004E7DBD">
            <w:rPr>
              <w:i/>
              <w:rPrChange w:id="5010" w:author="Alexandre Marcondes" w:date="2019-07-09T18:16:00Z">
                <w:rPr>
                  <w:i/>
                </w:rPr>
              </w:rPrChange>
            </w:rPr>
            <w:fldChar w:fldCharType="separate"/>
          </w:r>
          <w:r w:rsidR="00FF594D" w:rsidRPr="004E7DBD">
            <w:rPr>
              <w:i/>
              <w:noProof/>
              <w:rPrChange w:id="5011" w:author="Alexandre Marcondes" w:date="2019-07-09T18:16:00Z">
                <w:rPr>
                  <w:i/>
                  <w:noProof/>
                </w:rPr>
              </w:rPrChange>
            </w:rPr>
            <w:t xml:space="preserve"> </w:t>
          </w:r>
          <w:r w:rsidR="00FF594D" w:rsidRPr="004E7DBD">
            <w:rPr>
              <w:noProof/>
              <w:rPrChange w:id="5012" w:author="Alexandre Marcondes" w:date="2019-07-09T18:16:00Z">
                <w:rPr>
                  <w:noProof/>
                </w:rPr>
              </w:rPrChange>
            </w:rPr>
            <w:t>(22)</w:t>
          </w:r>
          <w:r w:rsidRPr="004E7DBD">
            <w:rPr>
              <w:i/>
              <w:rPrChange w:id="5013" w:author="Alexandre Marcondes" w:date="2019-07-09T18:16:00Z">
                <w:rPr>
                  <w:i/>
                </w:rPr>
              </w:rPrChange>
            </w:rPr>
            <w:fldChar w:fldCharType="end"/>
          </w:r>
        </w:sdtContent>
      </w:sdt>
      <w:r w:rsidRPr="004E7DBD">
        <w:rPr>
          <w:rPrChange w:id="5014" w:author="Alexandre Marcondes" w:date="2019-07-09T18:16:00Z">
            <w:rPr/>
          </w:rPrChange>
        </w:rPr>
        <w:t>.</w:t>
      </w:r>
    </w:p>
    <w:p w:rsidR="00B97F2A" w:rsidRPr="004E7DBD" w:rsidRDefault="00B97F2A" w:rsidP="00B97F2A">
      <w:pPr>
        <w:rPr>
          <w:rPrChange w:id="5015" w:author="Alexandre Marcondes" w:date="2019-07-09T18:16:00Z">
            <w:rPr/>
          </w:rPrChange>
        </w:rPr>
      </w:pPr>
    </w:p>
    <w:p w:rsidR="007B3786" w:rsidRPr="004E7DBD" w:rsidRDefault="007B3786" w:rsidP="0085318F">
      <w:pPr>
        <w:pStyle w:val="Ttulo2"/>
        <w:numPr>
          <w:ilvl w:val="1"/>
          <w:numId w:val="6"/>
        </w:numPr>
        <w:rPr>
          <w:i/>
          <w:rPrChange w:id="5016" w:author="Alexandre Marcondes" w:date="2019-07-09T18:16:00Z">
            <w:rPr>
              <w:i/>
            </w:rPr>
          </w:rPrChange>
        </w:rPr>
      </w:pPr>
      <w:bookmarkStart w:id="5017" w:name="_Ref7973134"/>
      <w:bookmarkStart w:id="5018" w:name="_Toc9088192"/>
      <w:bookmarkStart w:id="5019" w:name="_Toc9088696"/>
      <w:bookmarkStart w:id="5020" w:name="_Toc9088901"/>
      <w:bookmarkStart w:id="5021" w:name="_Toc11256270"/>
      <w:proofErr w:type="spellStart"/>
      <w:r w:rsidRPr="004E7DBD">
        <w:rPr>
          <w:i/>
          <w:rPrChange w:id="5022" w:author="Alexandre Marcondes" w:date="2019-07-09T18:16:00Z">
            <w:rPr>
              <w:i/>
            </w:rPr>
          </w:rPrChange>
        </w:rPr>
        <w:t>Octomap</w:t>
      </w:r>
      <w:proofErr w:type="spellEnd"/>
      <w:r w:rsidR="00B97F2A" w:rsidRPr="004E7DBD">
        <w:rPr>
          <w:i/>
          <w:rPrChange w:id="5023" w:author="Alexandre Marcondes" w:date="2019-07-09T18:16:00Z">
            <w:rPr>
              <w:i/>
            </w:rPr>
          </w:rPrChange>
        </w:rPr>
        <w:t xml:space="preserve"> framework</w:t>
      </w:r>
      <w:bookmarkEnd w:id="5017"/>
      <w:bookmarkEnd w:id="5018"/>
      <w:bookmarkEnd w:id="5019"/>
      <w:bookmarkEnd w:id="5020"/>
      <w:bookmarkEnd w:id="5021"/>
    </w:p>
    <w:p w:rsidR="00441841" w:rsidRPr="004E7DBD" w:rsidRDefault="00441841" w:rsidP="00441841">
      <w:pPr>
        <w:rPr>
          <w:rPrChange w:id="5024" w:author="Alexandre Marcondes" w:date="2019-07-09T18:16:00Z">
            <w:rPr/>
          </w:rPrChange>
        </w:rPr>
      </w:pPr>
    </w:p>
    <w:p w:rsidR="00441841" w:rsidRPr="004E7DBD" w:rsidDel="0090299C" w:rsidRDefault="00441841" w:rsidP="0085318F">
      <w:pPr>
        <w:pStyle w:val="Ttulo3"/>
        <w:numPr>
          <w:ilvl w:val="2"/>
          <w:numId w:val="6"/>
        </w:numPr>
        <w:rPr>
          <w:del w:id="5025" w:author="Alexandre Marcondes" w:date="2019-07-04T17:49:00Z"/>
          <w:rPrChange w:id="5026" w:author="Alexandre Marcondes" w:date="2019-07-09T18:16:00Z">
            <w:rPr>
              <w:del w:id="5027" w:author="Alexandre Marcondes" w:date="2019-07-04T17:49:00Z"/>
            </w:rPr>
          </w:rPrChange>
        </w:rPr>
      </w:pPr>
      <w:bookmarkStart w:id="5028" w:name="_Toc9088193"/>
      <w:bookmarkStart w:id="5029" w:name="_Toc9088697"/>
      <w:bookmarkStart w:id="5030" w:name="_Toc9088902"/>
      <w:bookmarkStart w:id="5031" w:name="_Toc11256271"/>
      <w:r w:rsidRPr="004E7DBD">
        <w:rPr>
          <w:rPrChange w:id="5032" w:author="Alexandre Marcondes" w:date="2019-07-09T18:16:00Z">
            <w:rPr/>
          </w:rPrChange>
        </w:rPr>
        <w:t xml:space="preserve">Motivação do </w:t>
      </w:r>
      <w:proofErr w:type="spellStart"/>
      <w:r w:rsidRPr="004E7DBD">
        <w:rPr>
          <w:rPrChange w:id="5033" w:author="Alexandre Marcondes" w:date="2019-07-09T18:16:00Z">
            <w:rPr/>
          </w:rPrChange>
        </w:rPr>
        <w:t>Octomap</w:t>
      </w:r>
      <w:bookmarkEnd w:id="5028"/>
      <w:bookmarkEnd w:id="5029"/>
      <w:bookmarkEnd w:id="5030"/>
      <w:bookmarkEnd w:id="5031"/>
      <w:proofErr w:type="spellEnd"/>
    </w:p>
    <w:p w:rsidR="007B4AC9" w:rsidRPr="004E7DBD" w:rsidRDefault="00B9128D">
      <w:pPr>
        <w:pStyle w:val="Ttulo3"/>
        <w:numPr>
          <w:ilvl w:val="2"/>
          <w:numId w:val="6"/>
        </w:numPr>
        <w:rPr>
          <w:ins w:id="5034" w:author="Alexandre Marcondes" w:date="2019-07-04T17:49:00Z"/>
          <w:rPrChange w:id="5035" w:author="Alexandre Marcondes" w:date="2019-07-09T18:16:00Z">
            <w:rPr>
              <w:ins w:id="5036" w:author="Alexandre Marcondes" w:date="2019-07-04T17:49:00Z"/>
            </w:rPr>
          </w:rPrChange>
        </w:rPr>
        <w:pPrChange w:id="5037" w:author="Alexandre Marcondes" w:date="2019-07-04T17:49:00Z">
          <w:pPr>
            <w:pStyle w:val="Ttulo2"/>
          </w:pPr>
        </w:pPrChange>
      </w:pPr>
      <w:del w:id="5038" w:author="Alexandre Marcondes" w:date="2019-07-04T17:49:00Z">
        <w:r w:rsidRPr="004E7DBD" w:rsidDel="0090299C">
          <w:rPr>
            <w:rPrChange w:id="5039" w:author="Alexandre Marcondes" w:date="2019-07-09T18:16:00Z">
              <w:rPr/>
            </w:rPrChange>
          </w:rPr>
          <w:delText xml:space="preserve"> </w:delText>
        </w:r>
      </w:del>
    </w:p>
    <w:p w:rsidR="0090299C" w:rsidRPr="004E7DBD" w:rsidRDefault="0090299C">
      <w:pPr>
        <w:rPr>
          <w:rPrChange w:id="5040" w:author="Alexandre Marcondes" w:date="2019-07-09T18:16:00Z">
            <w:rPr/>
          </w:rPrChange>
        </w:rPr>
        <w:pPrChange w:id="5041" w:author="Alexandre Marcondes" w:date="2019-07-04T17:49:00Z">
          <w:pPr>
            <w:pStyle w:val="Ttulo2"/>
          </w:pPr>
        </w:pPrChange>
      </w:pPr>
    </w:p>
    <w:p w:rsidR="00B97F2A" w:rsidRPr="004E7DBD" w:rsidRDefault="00B97F2A" w:rsidP="00B97F2A">
      <w:pPr>
        <w:rPr>
          <w:rPrChange w:id="5042" w:author="Alexandre Marcondes" w:date="2019-07-09T18:16:00Z">
            <w:rPr/>
          </w:rPrChange>
        </w:rPr>
      </w:pPr>
      <w:proofErr w:type="gramStart"/>
      <w:r w:rsidRPr="004E7DBD">
        <w:rPr>
          <w:rPrChange w:id="5043" w:author="Alexandre Marcondes" w:date="2019-07-09T18:16:00Z">
            <w:rPr/>
          </w:rPrChange>
        </w:rPr>
        <w:t>É</w:t>
      </w:r>
      <w:proofErr w:type="gramEnd"/>
      <w:r w:rsidRPr="004E7DBD">
        <w:rPr>
          <w:rPrChange w:id="5044" w:author="Alexandre Marcondes" w:date="2019-07-09T18:16:00Z">
            <w:rPr/>
          </w:rPrChange>
        </w:rPr>
        <w:t xml:space="preserve">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4E7DBD">
        <w:rPr>
          <w:rPrChange w:id="5045" w:author="Alexandre Marcondes" w:date="2019-07-09T18:16:00Z">
            <w:rPr/>
          </w:rPrChange>
        </w:rPr>
        <w:t>às</w:t>
      </w:r>
      <w:r w:rsidRPr="004E7DBD">
        <w:rPr>
          <w:rPrChange w:id="5046" w:author="Alexandre Marcondes" w:date="2019-07-09T18:16:00Z">
            <w:rPr/>
          </w:rPrChange>
        </w:rPr>
        <w:t xml:space="preserve"> características de uma representação 3D:</w:t>
      </w:r>
    </w:p>
    <w:p w:rsidR="00FD229D" w:rsidRPr="004E7DBD" w:rsidRDefault="00FD229D" w:rsidP="00B97F2A">
      <w:pPr>
        <w:rPr>
          <w:rPrChange w:id="5047" w:author="Alexandre Marcondes" w:date="2019-07-09T18:16:00Z">
            <w:rPr/>
          </w:rPrChange>
        </w:rPr>
      </w:pPr>
    </w:p>
    <w:p w:rsidR="00B97F2A" w:rsidRPr="004E7DBD" w:rsidRDefault="00B97F2A" w:rsidP="0085318F">
      <w:pPr>
        <w:pStyle w:val="PargrafodaLista"/>
        <w:numPr>
          <w:ilvl w:val="0"/>
          <w:numId w:val="8"/>
        </w:numPr>
        <w:rPr>
          <w:rPrChange w:id="5048" w:author="Alexandre Marcondes" w:date="2019-07-09T18:16:00Z">
            <w:rPr/>
          </w:rPrChange>
        </w:rPr>
      </w:pPr>
      <w:r w:rsidRPr="004E7DBD">
        <w:rPr>
          <w:rPrChange w:id="5049" w:author="Alexandre Marcondes" w:date="2019-07-09T18:16:00Z">
            <w:rPr/>
          </w:rPrChange>
        </w:rPr>
        <w:t>Representação probabilística: as medições utilizadas para criação de um modelo 3D são oriundas de sensores</w:t>
      </w:r>
      <w:r w:rsidR="00FA2D90" w:rsidRPr="004E7DBD">
        <w:rPr>
          <w:rPrChange w:id="5050" w:author="Alexandre Marcondes" w:date="2019-07-09T18:16:00Z">
            <w:rPr/>
          </w:rPrChange>
        </w:rPr>
        <w:t>,</w:t>
      </w:r>
      <w:r w:rsidRPr="004E7DBD">
        <w:rPr>
          <w:rPrChange w:id="5051" w:author="Alexandre Marcondes" w:date="2019-07-09T18:16:00Z">
            <w:rPr/>
          </w:rPrChange>
        </w:rPr>
        <w:t xml:space="preserve"> e estes</w:t>
      </w:r>
      <w:r w:rsidR="00FA2D90" w:rsidRPr="004E7DBD">
        <w:rPr>
          <w:rPrChange w:id="5052" w:author="Alexandre Marcondes" w:date="2019-07-09T18:16:00Z">
            <w:rPr/>
          </w:rPrChange>
        </w:rPr>
        <w:t xml:space="preserve"> possuem</w:t>
      </w:r>
      <w:r w:rsidRPr="004E7DBD">
        <w:rPr>
          <w:rPrChange w:id="5053" w:author="Alexandre Marcondes" w:date="2019-07-09T18:16:00Z">
            <w:rPr/>
          </w:rPrChange>
        </w:rPr>
        <w:t xml:space="preserve"> </w:t>
      </w:r>
      <w:r w:rsidR="00FA2D90" w:rsidRPr="004E7DBD">
        <w:rPr>
          <w:rPrChange w:id="5054" w:author="Alexandre Marcondes" w:date="2019-07-09T18:16:00Z">
            <w:rPr/>
          </w:rPrChange>
        </w:rPr>
        <w:t xml:space="preserve">uma </w:t>
      </w:r>
      <w:r w:rsidRPr="004E7DBD">
        <w:rPr>
          <w:rPrChange w:id="5055" w:author="Alexandre Marcondes" w:date="2019-07-09T18:16:00Z">
            <w:rPr/>
          </w:rPrChange>
        </w:rPr>
        <w:t xml:space="preserve">incerteza associada aos seus resultados. Um modelo 3D robusto deve levar em consideração as incertezas </w:t>
      </w:r>
      <w:r w:rsidR="00FA2D90" w:rsidRPr="004E7DBD">
        <w:rPr>
          <w:rPrChange w:id="5056" w:author="Alexandre Marcondes" w:date="2019-07-09T18:16:00Z">
            <w:rPr/>
          </w:rPrChange>
        </w:rPr>
        <w:t>de múltiplas medições ou até mesmo de mais de uma fonte de dados para estimar a real localização dos objetos na cena.</w:t>
      </w:r>
    </w:p>
    <w:p w:rsidR="00FA2D90" w:rsidRPr="004E7DBD" w:rsidRDefault="00B97F2A" w:rsidP="0085318F">
      <w:pPr>
        <w:pStyle w:val="PargrafodaLista"/>
        <w:numPr>
          <w:ilvl w:val="0"/>
          <w:numId w:val="8"/>
        </w:numPr>
        <w:rPr>
          <w:rPrChange w:id="5057" w:author="Alexandre Marcondes" w:date="2019-07-09T18:16:00Z">
            <w:rPr/>
          </w:rPrChange>
        </w:rPr>
      </w:pPr>
      <w:r w:rsidRPr="004E7DBD">
        <w:rPr>
          <w:rPrChange w:id="5058" w:author="Alexandre Marcondes" w:date="2019-07-09T18:16:00Z">
            <w:rPr/>
          </w:rPrChange>
        </w:rPr>
        <w:t>Áreas não mapeadas</w:t>
      </w:r>
      <w:r w:rsidR="00FA2D90" w:rsidRPr="004E7DBD">
        <w:rPr>
          <w:rPrChange w:id="5059" w:author="Alexandre Marcondes" w:date="2019-07-09T18:16:00Z">
            <w:rPr/>
          </w:rPrChange>
        </w:rPr>
        <w:t>: a representação de áreas não mapeadas é importante para que o robô não utilize áreas desconhecidas para estabelecer rotas, caso contrário uma rota em ambiente desconhecido poderia levar à colisão.</w:t>
      </w:r>
    </w:p>
    <w:p w:rsidR="00B97F2A" w:rsidRPr="004E7DBD" w:rsidRDefault="00B97F2A" w:rsidP="0085318F">
      <w:pPr>
        <w:pStyle w:val="PargrafodaLista"/>
        <w:numPr>
          <w:ilvl w:val="0"/>
          <w:numId w:val="8"/>
        </w:numPr>
        <w:rPr>
          <w:rPrChange w:id="5060" w:author="Alexandre Marcondes" w:date="2019-07-09T18:16:00Z">
            <w:rPr/>
          </w:rPrChange>
        </w:rPr>
      </w:pPr>
      <w:r w:rsidRPr="004E7DBD">
        <w:rPr>
          <w:rPrChange w:id="5061" w:author="Alexandre Marcondes" w:date="2019-07-09T18:16:00Z">
            <w:rPr/>
          </w:rPrChange>
        </w:rPr>
        <w:t>Eficiência:</w:t>
      </w:r>
      <w:r w:rsidR="00FA2D90" w:rsidRPr="004E7DBD">
        <w:rPr>
          <w:rPrChange w:id="5062" w:author="Alexandre Marcondes" w:date="2019-07-09T18:16:00Z">
            <w:rPr/>
          </w:rPrChange>
        </w:rPr>
        <w:t xml:space="preserve"> a velocidade de acesso e memória ocupada pelos mapas deve ser </w:t>
      </w:r>
      <w:r w:rsidR="000B22A9" w:rsidRPr="004E7DBD">
        <w:rPr>
          <w:rPrChange w:id="5063" w:author="Alexandre Marcondes" w:date="2019-07-09T18:16:00Z">
            <w:rPr/>
          </w:rPrChange>
        </w:rPr>
        <w:t>reduzida</w:t>
      </w:r>
      <w:r w:rsidR="00FA2D90" w:rsidRPr="004E7DBD">
        <w:rPr>
          <w:rPrChange w:id="5064" w:author="Alexandre Marcondes" w:date="2019-07-09T18:16:00Z">
            <w:rPr/>
          </w:rPrChange>
        </w:rPr>
        <w:t xml:space="preserve"> ao máximo para que o tempo de acesso seja reduzido e que a aplicação não fique restrita por requerer no robô, uma elevada capacidade de armazenamento.</w:t>
      </w:r>
    </w:p>
    <w:p w:rsidR="00FA2D90" w:rsidRPr="004E7DBD" w:rsidRDefault="00FA2D90" w:rsidP="00B97F2A">
      <w:pPr>
        <w:rPr>
          <w:rPrChange w:id="5065" w:author="Alexandre Marcondes" w:date="2019-07-09T18:16:00Z">
            <w:rPr/>
          </w:rPrChange>
        </w:rPr>
      </w:pPr>
    </w:p>
    <w:p w:rsidR="00B97F2A" w:rsidRPr="004E7DBD" w:rsidRDefault="00FA2D90" w:rsidP="00B97F2A">
      <w:pPr>
        <w:rPr>
          <w:rPrChange w:id="5066" w:author="Alexandre Marcondes" w:date="2019-07-09T18:16:00Z">
            <w:rPr/>
          </w:rPrChange>
        </w:rPr>
      </w:pPr>
      <w:r w:rsidRPr="004E7DBD">
        <w:rPr>
          <w:rPrChange w:id="5067" w:author="Alexandre Marcondes" w:date="2019-07-09T18:16:00Z">
            <w:rPr/>
          </w:rPrChange>
        </w:rPr>
        <w:t>Alguns dos</w:t>
      </w:r>
      <w:r w:rsidR="00B97F2A" w:rsidRPr="004E7DBD">
        <w:rPr>
          <w:rPrChange w:id="5068" w:author="Alexandre Marcondes" w:date="2019-07-09T18:16:00Z">
            <w:rPr/>
          </w:rPrChange>
        </w:rPr>
        <w:t xml:space="preserve"> métodos </w:t>
      </w:r>
      <w:r w:rsidRPr="004E7DBD">
        <w:rPr>
          <w:rPrChange w:id="5069" w:author="Alexandre Marcondes" w:date="2019-07-09T18:16:00Z">
            <w:rPr/>
          </w:rPrChange>
        </w:rPr>
        <w:t xml:space="preserve">de mapeamento 3D costumam apresentam problemas em algum desses aspectos, modelos criados diretamente a partir de nuvem de </w:t>
      </w:r>
      <w:r w:rsidRPr="004E7DBD">
        <w:rPr>
          <w:rPrChange w:id="5070" w:author="Alexandre Marcondes" w:date="2019-07-09T18:16:00Z">
            <w:rPr/>
          </w:rPrChange>
        </w:rPr>
        <w:lastRenderedPageBreak/>
        <w:t>pontos ocupam bastante espaço de memória e em sua maioria não permitem representar áreas não descobertas.</w:t>
      </w:r>
    </w:p>
    <w:p w:rsidR="00441841" w:rsidRPr="004E7DBD" w:rsidDel="0090299C" w:rsidRDefault="00441841">
      <w:pPr>
        <w:rPr>
          <w:del w:id="5071" w:author="Alexandre Marcondes" w:date="2019-07-04T17:49:00Z"/>
          <w:rPrChange w:id="5072" w:author="Alexandre Marcondes" w:date="2019-07-09T18:16:00Z">
            <w:rPr>
              <w:del w:id="5073" w:author="Alexandre Marcondes" w:date="2019-07-04T17:49:00Z"/>
            </w:rPr>
          </w:rPrChange>
        </w:rPr>
        <w:pPrChange w:id="5074" w:author="Alexandre Marcondes" w:date="2019-07-04T17:49:00Z">
          <w:pPr>
            <w:pStyle w:val="Ttulo3"/>
            <w:tabs>
              <w:tab w:val="clear" w:pos="0"/>
            </w:tabs>
          </w:pPr>
        </w:pPrChange>
      </w:pPr>
      <w:proofErr w:type="spellStart"/>
      <w:r w:rsidRPr="004E7DBD">
        <w:rPr>
          <w:rPrChange w:id="5075" w:author="Alexandre Marcondes" w:date="2019-07-09T18:16:00Z">
            <w:rPr/>
          </w:rPrChange>
        </w:rPr>
        <w:t>Octomap</w:t>
      </w:r>
      <w:proofErr w:type="spellEnd"/>
      <w:r w:rsidR="00B97F2A" w:rsidRPr="004E7DBD">
        <w:rPr>
          <w:rPrChange w:id="5076" w:author="Alexandre Marcondes" w:date="2019-07-09T18:16:00Z">
            <w:rPr/>
          </w:rPrChange>
        </w:rPr>
        <w:t xml:space="preserve"> é um </w:t>
      </w:r>
      <w:r w:rsidR="00B97F2A" w:rsidRPr="004E7DBD">
        <w:rPr>
          <w:i/>
          <w:rPrChange w:id="5077" w:author="Alexandre Marcondes" w:date="2019-07-09T18:16:00Z">
            <w:rPr>
              <w:i/>
            </w:rPr>
          </w:rPrChange>
        </w:rPr>
        <w:t>framework</w:t>
      </w:r>
      <w:r w:rsidR="00B97F2A" w:rsidRPr="004E7DBD">
        <w:rPr>
          <w:rPrChange w:id="5078" w:author="Alexandre Marcondes" w:date="2019-07-09T18:16:00Z">
            <w:rPr/>
          </w:rPrChange>
        </w:rPr>
        <w:t xml:space="preserve"> que apresenta uma proposta para manter as vantagens dos métodos tradicionais </w:t>
      </w:r>
      <w:r w:rsidR="008448A6" w:rsidRPr="004E7DBD">
        <w:rPr>
          <w:rPrChange w:id="5079" w:author="Alexandre Marcondes" w:date="2019-07-09T18:16:00Z">
            <w:rPr/>
          </w:rPrChange>
        </w:rPr>
        <w:t xml:space="preserve">incluindo a </w:t>
      </w:r>
      <w:r w:rsidR="00FA2D90" w:rsidRPr="004E7DBD">
        <w:rPr>
          <w:rPrChange w:id="5080" w:author="Alexandre Marcondes" w:date="2019-07-09T18:16:00Z">
            <w:rPr/>
          </w:rPrChange>
        </w:rPr>
        <w:t>representação volumétrica do espaço</w:t>
      </w:r>
      <w:r w:rsidR="008448A6" w:rsidRPr="004E7DBD">
        <w:rPr>
          <w:rPrChange w:id="5081" w:author="Alexandre Marcondes" w:date="2019-07-09T18:16:00Z">
            <w:rPr/>
          </w:rPrChange>
        </w:rPr>
        <w:t xml:space="preserve"> como diferencial. </w:t>
      </w:r>
      <w:r w:rsidRPr="004E7DBD">
        <w:rPr>
          <w:rPrChange w:id="5082" w:author="Alexandre Marcondes" w:date="2019-07-09T18:16:00Z">
            <w:rPr/>
          </w:rPrChange>
        </w:rPr>
        <w:t xml:space="preserve">O </w:t>
      </w:r>
      <w:r w:rsidRPr="004E7DBD">
        <w:rPr>
          <w:i/>
          <w:rPrChange w:id="5083" w:author="Alexandre Marcondes" w:date="2019-07-09T18:16:00Z">
            <w:rPr>
              <w:i/>
            </w:rPr>
          </w:rPrChange>
        </w:rPr>
        <w:t xml:space="preserve">framework </w:t>
      </w:r>
      <w:r w:rsidRPr="004E7DBD">
        <w:rPr>
          <w:rPrChange w:id="5084" w:author="Alexandre Marcondes" w:date="2019-07-09T18:16:00Z">
            <w:rPr/>
          </w:rPrChange>
        </w:rPr>
        <w:t xml:space="preserve">está disponível através de uma biblioteca em C++ </w:t>
      </w:r>
      <w:r w:rsidR="008448A6" w:rsidRPr="004E7DBD">
        <w:rPr>
          <w:rPrChange w:id="5085" w:author="Alexandre Marcondes" w:date="2019-07-09T18:16:00Z">
            <w:rPr/>
          </w:rPrChange>
        </w:rPr>
        <w:t xml:space="preserve">e é acessível </w:t>
      </w:r>
      <w:r w:rsidRPr="004E7DBD">
        <w:rPr>
          <w:rPrChange w:id="5086" w:author="Alexandre Marcondes" w:date="2019-07-09T18:16:00Z">
            <w:rPr/>
          </w:rPrChange>
        </w:rPr>
        <w:t xml:space="preserve">diretamente </w:t>
      </w:r>
      <w:r w:rsidR="008448A6" w:rsidRPr="004E7DBD">
        <w:rPr>
          <w:rPrChange w:id="5087" w:author="Alexandre Marcondes" w:date="2019-07-09T18:16:00Z">
            <w:rPr/>
          </w:rPrChange>
        </w:rPr>
        <w:t xml:space="preserve">através do </w:t>
      </w:r>
      <w:r w:rsidRPr="004E7DBD">
        <w:rPr>
          <w:rPrChange w:id="5088" w:author="Alexandre Marcondes" w:date="2019-07-09T18:16:00Z">
            <w:rPr/>
          </w:rPrChange>
        </w:rPr>
        <w:t xml:space="preserve">ROS </w:t>
      </w:r>
      <w:r w:rsidR="008448A6" w:rsidRPr="004E7DBD">
        <w:rPr>
          <w:rPrChange w:id="5089" w:author="Alexandre Marcondes" w:date="2019-07-09T18:16:00Z">
            <w:rPr/>
          </w:rPrChange>
        </w:rPr>
        <w:t xml:space="preserve">via um </w:t>
      </w:r>
      <w:proofErr w:type="gramStart"/>
      <w:r w:rsidR="008448A6" w:rsidRPr="004E7DBD">
        <w:rPr>
          <w:rPrChange w:id="5090" w:author="Alexandre Marcondes" w:date="2019-07-09T18:16:00Z">
            <w:rPr/>
          </w:rPrChange>
        </w:rPr>
        <w:t>pacote.</w:t>
      </w:r>
      <w:proofErr w:type="gramEnd"/>
      <w:sdt>
        <w:sdtPr>
          <w:rPr>
            <w:rPrChange w:id="5091" w:author="Alexandre Marcondes" w:date="2019-07-09T18:16:00Z">
              <w:rPr/>
            </w:rPrChange>
          </w:rPr>
          <w:id w:val="-171579947"/>
          <w:citation/>
        </w:sdtPr>
        <w:sdtContent>
          <w:r w:rsidR="00372B04" w:rsidRPr="004E7DBD">
            <w:rPr>
              <w:rPrChange w:id="5092" w:author="Alexandre Marcondes" w:date="2019-07-09T18:16:00Z">
                <w:rPr/>
              </w:rPrChange>
            </w:rPr>
            <w:fldChar w:fldCharType="begin"/>
          </w:r>
          <w:r w:rsidR="00372B04" w:rsidRPr="004E7DBD">
            <w:rPr>
              <w:rPrChange w:id="5093" w:author="Alexandre Marcondes" w:date="2019-07-09T18:16:00Z">
                <w:rPr/>
              </w:rPrChange>
            </w:rPr>
            <w:instrText xml:space="preserve"> CITATION Hor13 \l 1046 </w:instrText>
          </w:r>
          <w:r w:rsidR="00372B04" w:rsidRPr="004E7DBD">
            <w:rPr>
              <w:rPrChange w:id="5094" w:author="Alexandre Marcondes" w:date="2019-07-09T18:16:00Z">
                <w:rPr/>
              </w:rPrChange>
            </w:rPr>
            <w:fldChar w:fldCharType="separate"/>
          </w:r>
          <w:r w:rsidR="00FF594D" w:rsidRPr="004E7DBD">
            <w:rPr>
              <w:noProof/>
              <w:rPrChange w:id="5095" w:author="Alexandre Marcondes" w:date="2019-07-09T18:16:00Z">
                <w:rPr>
                  <w:noProof/>
                </w:rPr>
              </w:rPrChange>
            </w:rPr>
            <w:t xml:space="preserve"> (23)</w:t>
          </w:r>
          <w:r w:rsidR="00372B04" w:rsidRPr="004E7DBD">
            <w:rPr>
              <w:rPrChange w:id="5096" w:author="Alexandre Marcondes" w:date="2019-07-09T18:16:00Z">
                <w:rPr/>
              </w:rPrChange>
            </w:rPr>
            <w:fldChar w:fldCharType="end"/>
          </w:r>
        </w:sdtContent>
      </w:sdt>
      <w:r w:rsidRPr="004E7DBD">
        <w:rPr>
          <w:rPrChange w:id="5097" w:author="Alexandre Marcondes" w:date="2019-07-09T18:16:00Z">
            <w:rPr/>
          </w:rPrChange>
        </w:rPr>
        <w:t>.</w:t>
      </w:r>
    </w:p>
    <w:p w:rsidR="0090299C" w:rsidRPr="004E7DBD" w:rsidRDefault="0090299C" w:rsidP="00441841">
      <w:pPr>
        <w:rPr>
          <w:ins w:id="5098" w:author="Alexandre Marcondes" w:date="2019-07-04T17:49:00Z"/>
          <w:rPrChange w:id="5099" w:author="Alexandre Marcondes" w:date="2019-07-09T18:16:00Z">
            <w:rPr>
              <w:ins w:id="5100" w:author="Alexandre Marcondes" w:date="2019-07-04T17:49:00Z"/>
            </w:rPr>
          </w:rPrChange>
        </w:rPr>
      </w:pPr>
    </w:p>
    <w:p w:rsidR="00441841" w:rsidRPr="004E7DBD" w:rsidRDefault="00441841">
      <w:pPr>
        <w:rPr>
          <w:rPrChange w:id="5101" w:author="Alexandre Marcondes" w:date="2019-07-09T18:16:00Z">
            <w:rPr/>
          </w:rPrChange>
        </w:rPr>
        <w:pPrChange w:id="5102" w:author="Alexandre Marcondes" w:date="2019-07-04T17:49:00Z">
          <w:pPr>
            <w:pStyle w:val="Ttulo3"/>
            <w:tabs>
              <w:tab w:val="clear" w:pos="0"/>
            </w:tabs>
          </w:pPr>
        </w:pPrChange>
      </w:pPr>
    </w:p>
    <w:p w:rsidR="00441841" w:rsidRPr="004E7DBD" w:rsidRDefault="00717327" w:rsidP="0085318F">
      <w:pPr>
        <w:pStyle w:val="Ttulo3"/>
        <w:numPr>
          <w:ilvl w:val="2"/>
          <w:numId w:val="6"/>
        </w:numPr>
        <w:rPr>
          <w:rPrChange w:id="5103" w:author="Alexandre Marcondes" w:date="2019-07-09T18:16:00Z">
            <w:rPr/>
          </w:rPrChange>
        </w:rPr>
      </w:pPr>
      <w:bookmarkStart w:id="5104" w:name="_Toc9088194"/>
      <w:bookmarkStart w:id="5105" w:name="_Toc9088698"/>
      <w:bookmarkStart w:id="5106" w:name="_Toc9088903"/>
      <w:bookmarkStart w:id="5107" w:name="_Toc11256272"/>
      <w:r w:rsidRPr="004E7DBD">
        <w:rPr>
          <w:rPrChange w:id="5108" w:author="Alexandre Marcondes" w:date="2019-07-09T18:16:00Z">
            <w:rPr/>
          </w:rPrChange>
        </w:rPr>
        <w:t xml:space="preserve">Representação do </w:t>
      </w:r>
      <w:proofErr w:type="spellStart"/>
      <w:r w:rsidR="00441841" w:rsidRPr="004E7DBD">
        <w:rPr>
          <w:rPrChange w:id="5109" w:author="Alexandre Marcondes" w:date="2019-07-09T18:16:00Z">
            <w:rPr/>
          </w:rPrChange>
        </w:rPr>
        <w:t>Octomap</w:t>
      </w:r>
      <w:bookmarkEnd w:id="5104"/>
      <w:bookmarkEnd w:id="5105"/>
      <w:bookmarkEnd w:id="5106"/>
      <w:bookmarkEnd w:id="5107"/>
      <w:proofErr w:type="spellEnd"/>
    </w:p>
    <w:p w:rsidR="00441841" w:rsidRPr="004E7DBD" w:rsidRDefault="00441841" w:rsidP="00441841">
      <w:pPr>
        <w:rPr>
          <w:rPrChange w:id="5110" w:author="Alexandre Marcondes" w:date="2019-07-09T18:16:00Z">
            <w:rPr/>
          </w:rPrChange>
        </w:rPr>
      </w:pPr>
    </w:p>
    <w:p w:rsidR="00441841" w:rsidRPr="004E7DBD" w:rsidRDefault="00441841" w:rsidP="00441841">
      <w:pPr>
        <w:rPr>
          <w:rPrChange w:id="5111" w:author="Alexandre Marcondes" w:date="2019-07-09T18:16:00Z">
            <w:rPr/>
          </w:rPrChange>
        </w:rPr>
      </w:pPr>
      <w:r w:rsidRPr="004E7DBD">
        <w:rPr>
          <w:rPrChange w:id="5112" w:author="Alexandre Marcondes" w:date="2019-07-09T18:16:00Z">
            <w:rPr/>
          </w:rPrChange>
        </w:rPr>
        <w:t xml:space="preserve">A representação de um </w:t>
      </w:r>
      <w:proofErr w:type="spellStart"/>
      <w:r w:rsidRPr="004E7DBD">
        <w:rPr>
          <w:rPrChange w:id="5113" w:author="Alexandre Marcondes" w:date="2019-07-09T18:16:00Z">
            <w:rPr/>
          </w:rPrChange>
        </w:rPr>
        <w:t>Octomap</w:t>
      </w:r>
      <w:proofErr w:type="spellEnd"/>
      <w:r w:rsidRPr="004E7DBD">
        <w:rPr>
          <w:rPrChange w:id="5114" w:author="Alexandre Marcondes" w:date="2019-07-09T18:16:00Z">
            <w:rPr/>
          </w:rPrChange>
        </w:rPr>
        <w:t xml:space="preserve"> é </w:t>
      </w:r>
      <w:r w:rsidR="00717327" w:rsidRPr="004E7DBD">
        <w:rPr>
          <w:rPrChange w:id="5115" w:author="Alexandre Marcondes" w:date="2019-07-09T18:16:00Z">
            <w:rPr/>
          </w:rPrChange>
        </w:rPr>
        <w:t>baseada</w:t>
      </w:r>
      <w:r w:rsidRPr="004E7DBD">
        <w:rPr>
          <w:rPrChange w:id="5116" w:author="Alexandre Marcondes" w:date="2019-07-09T18:16:00Z">
            <w:rPr/>
          </w:rPrChange>
        </w:rPr>
        <w:t xml:space="preserve"> em </w:t>
      </w:r>
      <w:proofErr w:type="spellStart"/>
      <w:r w:rsidR="00717327" w:rsidRPr="004E7DBD">
        <w:rPr>
          <w:i/>
          <w:rPrChange w:id="5117" w:author="Alexandre Marcondes" w:date="2019-07-09T18:16:00Z">
            <w:rPr>
              <w:i/>
            </w:rPr>
          </w:rPrChange>
        </w:rPr>
        <w:t>Octotree</w:t>
      </w:r>
      <w:proofErr w:type="spellEnd"/>
      <w:r w:rsidRPr="004E7DBD">
        <w:rPr>
          <w:rPrChange w:id="5118" w:author="Alexandre Marcondes" w:date="2019-07-09T18:16:00Z">
            <w:rPr/>
          </w:rPrChange>
        </w:rPr>
        <w:t xml:space="preserve">. </w:t>
      </w:r>
      <w:proofErr w:type="spellStart"/>
      <w:r w:rsidRPr="004E7DBD">
        <w:rPr>
          <w:i/>
          <w:rPrChange w:id="5119" w:author="Alexandre Marcondes" w:date="2019-07-09T18:16:00Z">
            <w:rPr>
              <w:i/>
            </w:rPr>
          </w:rPrChange>
        </w:rPr>
        <w:t>Octotree</w:t>
      </w:r>
      <w:proofErr w:type="spellEnd"/>
      <w:r w:rsidRPr="004E7DBD">
        <w:rPr>
          <w:rPrChange w:id="5120" w:author="Alexandre Marcondes" w:date="2019-07-09T18:16:00Z">
            <w:rPr/>
          </w:rPrChange>
        </w:rPr>
        <w:t xml:space="preserve"> é uma estrutura hierárquica do tipo árvore </w:t>
      </w:r>
      <w:r w:rsidR="00717327" w:rsidRPr="004E7DBD">
        <w:rPr>
          <w:rPrChange w:id="5121" w:author="Alexandre Marcondes" w:date="2019-07-09T18:16:00Z">
            <w:rPr/>
          </w:rPrChange>
        </w:rPr>
        <w:t xml:space="preserve">que representa subdivisões de um espaço 3D. Cada nó da árvore representa o espaço contido em um volume cúbico, os nodos são conhecidos como </w:t>
      </w:r>
      <w:proofErr w:type="spellStart"/>
      <w:r w:rsidR="00717327" w:rsidRPr="004E7DBD">
        <w:rPr>
          <w:i/>
          <w:rPrChange w:id="5122" w:author="Alexandre Marcondes" w:date="2019-07-09T18:16:00Z">
            <w:rPr>
              <w:i/>
            </w:rPr>
          </w:rPrChange>
        </w:rPr>
        <w:t>vox</w:t>
      </w:r>
      <w:r w:rsidR="006B6BE6" w:rsidRPr="004E7DBD">
        <w:rPr>
          <w:i/>
          <w:rPrChange w:id="5123" w:author="Alexandre Marcondes" w:date="2019-07-09T18:16:00Z">
            <w:rPr>
              <w:i/>
            </w:rPr>
          </w:rPrChange>
        </w:rPr>
        <w:t>el</w:t>
      </w:r>
      <w:proofErr w:type="spellEnd"/>
      <w:r w:rsidR="006B6BE6" w:rsidRPr="004E7DBD">
        <w:rPr>
          <w:rPrChange w:id="5124" w:author="Alexandre Marcondes" w:date="2019-07-09T18:16:00Z">
            <w:rPr/>
          </w:rPrChange>
        </w:rPr>
        <w:t>.</w:t>
      </w:r>
    </w:p>
    <w:p w:rsidR="00717327" w:rsidRPr="004E7DBD" w:rsidRDefault="00717327" w:rsidP="00441841">
      <w:pPr>
        <w:rPr>
          <w:rPrChange w:id="5125" w:author="Alexandre Marcondes" w:date="2019-07-09T18:16:00Z">
            <w:rPr/>
          </w:rPrChange>
        </w:rPr>
      </w:pPr>
      <w:r w:rsidRPr="004E7DBD">
        <w:rPr>
          <w:rPrChange w:id="5126" w:author="Alexandre Marcondes" w:date="2019-07-09T18:16:00Z">
            <w:rPr/>
          </w:rPrChange>
        </w:rPr>
        <w:t xml:space="preserve">A expansão da árvore acontece a partir da expansão do primeiro </w:t>
      </w:r>
      <w:proofErr w:type="spellStart"/>
      <w:r w:rsidRPr="004E7DBD">
        <w:rPr>
          <w:i/>
          <w:rPrChange w:id="5127" w:author="Alexandre Marcondes" w:date="2019-07-09T18:16:00Z">
            <w:rPr>
              <w:i/>
            </w:rPr>
          </w:rPrChange>
        </w:rPr>
        <w:t>voxel</w:t>
      </w:r>
      <w:proofErr w:type="spellEnd"/>
      <w:r w:rsidRPr="004E7DBD">
        <w:rPr>
          <w:rPrChange w:id="5128" w:author="Alexandre Marcondes" w:date="2019-07-09T18:16:00Z">
            <w:rPr/>
          </w:rPrChange>
        </w:rPr>
        <w:t xml:space="preserve"> em </w:t>
      </w:r>
      <w:proofErr w:type="gramStart"/>
      <w:r w:rsidRPr="004E7DBD">
        <w:rPr>
          <w:rPrChange w:id="5129" w:author="Alexandre Marcondes" w:date="2019-07-09T18:16:00Z">
            <w:rPr/>
          </w:rPrChange>
        </w:rPr>
        <w:t>8</w:t>
      </w:r>
      <w:proofErr w:type="gramEnd"/>
      <w:r w:rsidRPr="004E7DBD">
        <w:rPr>
          <w:rPrChange w:id="5130" w:author="Alexandre Marcondes" w:date="2019-07-09T18:16:00Z">
            <w:rPr/>
          </w:rPrChange>
        </w:rPr>
        <w:t xml:space="preserve"> subdivisões de </w:t>
      </w:r>
      <w:r w:rsidR="00BB7C12" w:rsidRPr="004E7DBD">
        <w:rPr>
          <w:rPrChange w:id="5131" w:author="Alexandre Marcondes" w:date="2019-07-09T18:16:00Z">
            <w:rPr/>
          </w:rPrChange>
        </w:rPr>
        <w:t xml:space="preserve">igual </w:t>
      </w:r>
      <w:r w:rsidRPr="004E7DBD">
        <w:rPr>
          <w:rPrChange w:id="5132" w:author="Alexandre Marcondes" w:date="2019-07-09T18:16:00Z">
            <w:rPr/>
          </w:rPrChange>
        </w:rPr>
        <w:t xml:space="preserve">volume. Os nodos gerados são novamente subdivididos em </w:t>
      </w:r>
      <w:proofErr w:type="gramStart"/>
      <w:r w:rsidRPr="004E7DBD">
        <w:rPr>
          <w:rPrChange w:id="5133" w:author="Alexandre Marcondes" w:date="2019-07-09T18:16:00Z">
            <w:rPr/>
          </w:rPrChange>
        </w:rPr>
        <w:t>8</w:t>
      </w:r>
      <w:proofErr w:type="gramEnd"/>
      <w:r w:rsidRPr="004E7DBD">
        <w:rPr>
          <w:rPrChange w:id="5134" w:author="Alexandre Marcondes" w:date="2019-07-09T18:16:00Z">
            <w:rPr/>
          </w:rPrChange>
        </w:rPr>
        <w:t xml:space="preserve"> partes e este processo acontece recursivamente até que um </w:t>
      </w:r>
      <w:proofErr w:type="spellStart"/>
      <w:r w:rsidRPr="004E7DBD">
        <w:rPr>
          <w:i/>
          <w:rPrChange w:id="5135" w:author="Alexandre Marcondes" w:date="2019-07-09T18:16:00Z">
            <w:rPr>
              <w:i/>
            </w:rPr>
          </w:rPrChange>
        </w:rPr>
        <w:t>voxel</w:t>
      </w:r>
      <w:proofErr w:type="spellEnd"/>
      <w:r w:rsidRPr="004E7DBD">
        <w:rPr>
          <w:rPrChange w:id="5136" w:author="Alexandre Marcondes" w:date="2019-07-09T18:16:00Z">
            <w:rPr/>
          </w:rPrChange>
        </w:rPr>
        <w:t xml:space="preserve"> mínimo</w:t>
      </w:r>
      <w:r w:rsidR="000A73C6" w:rsidRPr="004E7DBD">
        <w:rPr>
          <w:rPrChange w:id="5137" w:author="Alexandre Marcondes" w:date="2019-07-09T18:16:00Z">
            <w:rPr/>
          </w:rPrChange>
        </w:rPr>
        <w:t xml:space="preserve"> seja alcançado. O tamanho desse</w:t>
      </w:r>
      <w:r w:rsidRPr="004E7DBD">
        <w:rPr>
          <w:rPrChange w:id="5138" w:author="Alexandre Marcondes" w:date="2019-07-09T18:16:00Z">
            <w:rPr/>
          </w:rPrChange>
        </w:rPr>
        <w:t xml:space="preserve"> </w:t>
      </w:r>
      <w:proofErr w:type="spellStart"/>
      <w:r w:rsidRPr="004E7DBD">
        <w:rPr>
          <w:i/>
          <w:rPrChange w:id="5139" w:author="Alexandre Marcondes" w:date="2019-07-09T18:16:00Z">
            <w:rPr>
              <w:i/>
            </w:rPr>
          </w:rPrChange>
        </w:rPr>
        <w:t>voxel</w:t>
      </w:r>
      <w:proofErr w:type="spellEnd"/>
      <w:r w:rsidRPr="004E7DBD">
        <w:rPr>
          <w:rPrChange w:id="5140" w:author="Alexandre Marcondes" w:date="2019-07-09T18:16:00Z">
            <w:rPr/>
          </w:rPrChange>
        </w:rPr>
        <w:t xml:space="preserve"> mínimo representa a resolução do </w:t>
      </w:r>
      <w:proofErr w:type="spellStart"/>
      <w:r w:rsidRPr="004E7DBD">
        <w:rPr>
          <w:i/>
          <w:rPrChange w:id="5141" w:author="Alexandre Marcondes" w:date="2019-07-09T18:16:00Z">
            <w:rPr>
              <w:i/>
            </w:rPr>
          </w:rPrChange>
        </w:rPr>
        <w:t>Octomap</w:t>
      </w:r>
      <w:proofErr w:type="spellEnd"/>
      <w:r w:rsidRPr="004E7DBD">
        <w:rPr>
          <w:rPrChange w:id="5142" w:author="Alexandre Marcondes" w:date="2019-07-09T18:16:00Z">
            <w:rPr/>
          </w:rPrChange>
        </w:rPr>
        <w:t xml:space="preserve">. Na </w:t>
      </w:r>
      <w:r w:rsidR="00BB7C12" w:rsidRPr="004E7DBD">
        <w:rPr>
          <w:rPrChange w:id="5143" w:author="Alexandre Marcondes" w:date="2019-07-09T18:16:00Z">
            <w:rPr/>
          </w:rPrChange>
        </w:rPr>
        <w:fldChar w:fldCharType="begin"/>
      </w:r>
      <w:r w:rsidR="00BB7C12" w:rsidRPr="004E7DBD">
        <w:rPr>
          <w:rPrChange w:id="5144" w:author="Alexandre Marcondes" w:date="2019-07-09T18:16:00Z">
            <w:rPr/>
          </w:rPrChange>
        </w:rPr>
        <w:instrText xml:space="preserve"> REF _Ref7873039 \h </w:instrText>
      </w:r>
      <w:r w:rsidR="00BB7C12" w:rsidRPr="004E7DBD">
        <w:rPr>
          <w:rPrChange w:id="5145" w:author="Alexandre Marcondes" w:date="2019-07-09T18:16:00Z">
            <w:rPr/>
          </w:rPrChange>
        </w:rPr>
      </w:r>
      <w:r w:rsidR="00BB7C12" w:rsidRPr="004E7DBD">
        <w:rPr>
          <w:rPrChange w:id="5146" w:author="Alexandre Marcondes" w:date="2019-07-09T18:16:00Z">
            <w:rPr/>
          </w:rPrChange>
        </w:rPr>
        <w:fldChar w:fldCharType="separate"/>
      </w:r>
      <w:r w:rsidR="00C239C6" w:rsidRPr="004E7DBD">
        <w:rPr>
          <w:rPrChange w:id="5147" w:author="Alexandre Marcondes" w:date="2019-07-09T18:16:00Z">
            <w:rPr/>
          </w:rPrChange>
        </w:rPr>
        <w:t xml:space="preserve">Figura </w:t>
      </w:r>
      <w:r w:rsidR="00C239C6" w:rsidRPr="004E7DBD">
        <w:rPr>
          <w:noProof/>
          <w:rPrChange w:id="5148" w:author="Alexandre Marcondes" w:date="2019-07-09T18:16:00Z">
            <w:rPr>
              <w:noProof/>
            </w:rPr>
          </w:rPrChange>
        </w:rPr>
        <w:t>9</w:t>
      </w:r>
      <w:r w:rsidR="00BB7C12" w:rsidRPr="004E7DBD">
        <w:rPr>
          <w:rPrChange w:id="5149" w:author="Alexandre Marcondes" w:date="2019-07-09T18:16:00Z">
            <w:rPr/>
          </w:rPrChange>
        </w:rPr>
        <w:fldChar w:fldCharType="end"/>
      </w:r>
      <w:r w:rsidR="00372B04" w:rsidRPr="004E7DBD">
        <w:rPr>
          <w:rPrChange w:id="5150" w:author="Alexandre Marcondes" w:date="2019-07-09T18:16:00Z">
            <w:rPr/>
          </w:rPrChange>
        </w:rPr>
        <w:t xml:space="preserve"> </w:t>
      </w:r>
      <w:r w:rsidRPr="004E7DBD">
        <w:rPr>
          <w:rPrChange w:id="5151" w:author="Alexandre Marcondes" w:date="2019-07-09T18:16:00Z">
            <w:rPr/>
          </w:rPrChange>
        </w:rPr>
        <w:t>pod</w:t>
      </w:r>
      <w:r w:rsidR="000A7EFE" w:rsidRPr="004E7DBD">
        <w:rPr>
          <w:rPrChange w:id="5152" w:author="Alexandre Marcondes" w:date="2019-07-09T18:16:00Z">
            <w:rPr/>
          </w:rPrChange>
        </w:rPr>
        <w:t>e-se ver</w:t>
      </w:r>
      <w:r w:rsidRPr="004E7DBD">
        <w:rPr>
          <w:rPrChange w:id="5153" w:author="Alexandre Marcondes" w:date="2019-07-09T18:16:00Z">
            <w:rPr/>
          </w:rPrChange>
        </w:rPr>
        <w:t xml:space="preserve"> um exemplo de </w:t>
      </w:r>
      <w:proofErr w:type="spellStart"/>
      <w:r w:rsidR="000A7EFE" w:rsidRPr="004E7DBD">
        <w:rPr>
          <w:i/>
          <w:rPrChange w:id="5154" w:author="Alexandre Marcondes" w:date="2019-07-09T18:16:00Z">
            <w:rPr>
              <w:i/>
            </w:rPr>
          </w:rPrChange>
        </w:rPr>
        <w:t>Octotree</w:t>
      </w:r>
      <w:proofErr w:type="spellEnd"/>
      <w:r w:rsidRPr="004E7DBD">
        <w:rPr>
          <w:i/>
          <w:rPrChange w:id="5155" w:author="Alexandre Marcondes" w:date="2019-07-09T18:16:00Z">
            <w:rPr>
              <w:i/>
            </w:rPr>
          </w:rPrChange>
        </w:rPr>
        <w:t xml:space="preserve"> </w:t>
      </w:r>
      <w:r w:rsidRPr="004E7DBD">
        <w:rPr>
          <w:rPrChange w:id="5156" w:author="Alexandre Marcondes" w:date="2019-07-09T18:16:00Z">
            <w:rPr/>
          </w:rPrChange>
        </w:rPr>
        <w:t>com a indicação sobre estado ocupado (volume em preto)</w:t>
      </w:r>
      <w:sdt>
        <w:sdtPr>
          <w:rPr>
            <w:rPrChange w:id="5157" w:author="Alexandre Marcondes" w:date="2019-07-09T18:16:00Z">
              <w:rPr/>
            </w:rPrChange>
          </w:rPr>
          <w:id w:val="888070746"/>
          <w:citation/>
        </w:sdtPr>
        <w:sdtContent>
          <w:r w:rsidR="00372B04" w:rsidRPr="004E7DBD">
            <w:rPr>
              <w:rPrChange w:id="5158" w:author="Alexandre Marcondes" w:date="2019-07-09T18:16:00Z">
                <w:rPr/>
              </w:rPrChange>
            </w:rPr>
            <w:fldChar w:fldCharType="begin"/>
          </w:r>
          <w:r w:rsidR="00372B04" w:rsidRPr="004E7DBD">
            <w:rPr>
              <w:rPrChange w:id="5159" w:author="Alexandre Marcondes" w:date="2019-07-09T18:16:00Z">
                <w:rPr/>
              </w:rPrChange>
            </w:rPr>
            <w:instrText xml:space="preserve"> CITATION Hor13 \l 1046 </w:instrText>
          </w:r>
          <w:r w:rsidR="00372B04" w:rsidRPr="004E7DBD">
            <w:rPr>
              <w:rPrChange w:id="5160" w:author="Alexandre Marcondes" w:date="2019-07-09T18:16:00Z">
                <w:rPr/>
              </w:rPrChange>
            </w:rPr>
            <w:fldChar w:fldCharType="separate"/>
          </w:r>
          <w:r w:rsidR="00FF594D" w:rsidRPr="004E7DBD">
            <w:rPr>
              <w:noProof/>
              <w:rPrChange w:id="5161" w:author="Alexandre Marcondes" w:date="2019-07-09T18:16:00Z">
                <w:rPr>
                  <w:noProof/>
                </w:rPr>
              </w:rPrChange>
            </w:rPr>
            <w:t xml:space="preserve"> (23)</w:t>
          </w:r>
          <w:r w:rsidR="00372B04" w:rsidRPr="004E7DBD">
            <w:rPr>
              <w:rPrChange w:id="5162" w:author="Alexandre Marcondes" w:date="2019-07-09T18:16:00Z">
                <w:rPr/>
              </w:rPrChange>
            </w:rPr>
            <w:fldChar w:fldCharType="end"/>
          </w:r>
        </w:sdtContent>
      </w:sdt>
      <w:r w:rsidR="006B6BE6" w:rsidRPr="004E7DBD">
        <w:rPr>
          <w:rPrChange w:id="5163" w:author="Alexandre Marcondes" w:date="2019-07-09T18:16:00Z">
            <w:rPr/>
          </w:rPrChange>
        </w:rPr>
        <w:t>.</w:t>
      </w:r>
    </w:p>
    <w:p w:rsidR="00717327" w:rsidRPr="004E7DBD" w:rsidRDefault="00717327" w:rsidP="00441841">
      <w:pPr>
        <w:rPr>
          <w:noProof/>
          <w:rPrChange w:id="5164" w:author="Alexandre Marcondes" w:date="2019-07-09T18:16:00Z">
            <w:rPr>
              <w:noProof/>
            </w:rPr>
          </w:rPrChange>
        </w:rPr>
      </w:pPr>
    </w:p>
    <w:p w:rsidR="00BB7C12" w:rsidRPr="004E7DBD" w:rsidRDefault="00BB7C12" w:rsidP="00BB7C12">
      <w:pPr>
        <w:pStyle w:val="Legenda"/>
        <w:keepNext/>
        <w:jc w:val="center"/>
        <w:rPr>
          <w:rPrChange w:id="5165" w:author="Alexandre Marcondes" w:date="2019-07-09T18:16:00Z">
            <w:rPr/>
          </w:rPrChange>
        </w:rPr>
      </w:pPr>
      <w:bookmarkStart w:id="5166" w:name="_Ref7873039"/>
      <w:bookmarkStart w:id="5167" w:name="_Toc9086552"/>
      <w:bookmarkStart w:id="5168" w:name="_Toc9086877"/>
      <w:bookmarkStart w:id="5169" w:name="_Toc9087004"/>
      <w:bookmarkStart w:id="5170" w:name="_Toc9088015"/>
      <w:bookmarkStart w:id="5171" w:name="_Toc9088356"/>
      <w:bookmarkStart w:id="5172" w:name="_Toc9088481"/>
      <w:r w:rsidRPr="004E7DBD">
        <w:rPr>
          <w:rPrChange w:id="5173" w:author="Alexandre Marcondes" w:date="2019-07-09T18:16:00Z">
            <w:rPr/>
          </w:rPrChange>
        </w:rPr>
        <w:t xml:space="preserve">Figura </w:t>
      </w:r>
      <w:r w:rsidR="00DF2272" w:rsidRPr="004E7DBD">
        <w:rPr>
          <w:noProof/>
          <w:rPrChange w:id="5174" w:author="Alexandre Marcondes" w:date="2019-07-09T18:16:00Z">
            <w:rPr>
              <w:noProof/>
            </w:rPr>
          </w:rPrChange>
        </w:rPr>
        <w:fldChar w:fldCharType="begin"/>
      </w:r>
      <w:r w:rsidR="00DF2272" w:rsidRPr="004E7DBD">
        <w:rPr>
          <w:noProof/>
          <w:rPrChange w:id="5175" w:author="Alexandre Marcondes" w:date="2019-07-09T18:16:00Z">
            <w:rPr>
              <w:noProof/>
            </w:rPr>
          </w:rPrChange>
        </w:rPr>
        <w:instrText xml:space="preserve"> SEQ Figura \* ARABIC </w:instrText>
      </w:r>
      <w:r w:rsidR="00DF2272" w:rsidRPr="004E7DBD">
        <w:rPr>
          <w:noProof/>
          <w:rPrChange w:id="5176" w:author="Alexandre Marcondes" w:date="2019-07-09T18:16:00Z">
            <w:rPr>
              <w:noProof/>
            </w:rPr>
          </w:rPrChange>
        </w:rPr>
        <w:fldChar w:fldCharType="separate"/>
      </w:r>
      <w:r w:rsidR="00881DF2" w:rsidRPr="004E7DBD">
        <w:rPr>
          <w:noProof/>
          <w:rPrChange w:id="5177" w:author="Alexandre Marcondes" w:date="2019-07-09T18:16:00Z">
            <w:rPr>
              <w:noProof/>
            </w:rPr>
          </w:rPrChange>
        </w:rPr>
        <w:t>9</w:t>
      </w:r>
      <w:r w:rsidR="00DF2272" w:rsidRPr="004E7DBD">
        <w:rPr>
          <w:noProof/>
          <w:rPrChange w:id="5178" w:author="Alexandre Marcondes" w:date="2019-07-09T18:16:00Z">
            <w:rPr>
              <w:noProof/>
            </w:rPr>
          </w:rPrChange>
        </w:rPr>
        <w:fldChar w:fldCharType="end"/>
      </w:r>
      <w:bookmarkEnd w:id="5166"/>
      <w:r w:rsidRPr="004E7DBD">
        <w:rPr>
          <w:rPrChange w:id="5179" w:author="Alexandre Marcondes" w:date="2019-07-09T18:16:00Z">
            <w:rPr/>
          </w:rPrChange>
        </w:rPr>
        <w:t xml:space="preserve"> - Expansão de uma </w:t>
      </w:r>
      <w:proofErr w:type="spellStart"/>
      <w:r w:rsidRPr="004E7DBD">
        <w:rPr>
          <w:rPrChange w:id="5180" w:author="Alexandre Marcondes" w:date="2019-07-09T18:16:00Z">
            <w:rPr/>
          </w:rPrChange>
        </w:rPr>
        <w:t>Octotree</w:t>
      </w:r>
      <w:bookmarkEnd w:id="5167"/>
      <w:bookmarkEnd w:id="5168"/>
      <w:bookmarkEnd w:id="5169"/>
      <w:bookmarkEnd w:id="5170"/>
      <w:bookmarkEnd w:id="5171"/>
      <w:bookmarkEnd w:id="5172"/>
      <w:proofErr w:type="spellEnd"/>
    </w:p>
    <w:p w:rsidR="00717327" w:rsidRPr="004E7DBD" w:rsidRDefault="00717327" w:rsidP="00717327">
      <w:pPr>
        <w:jc w:val="center"/>
        <w:rPr>
          <w:rPrChange w:id="5181" w:author="Alexandre Marcondes" w:date="2019-07-09T18:16:00Z">
            <w:rPr/>
          </w:rPrChange>
        </w:rPr>
      </w:pPr>
      <w:r w:rsidRPr="004E7DBD">
        <w:rPr>
          <w:noProof/>
          <w:lang w:eastAsia="pt-BR"/>
          <w:rPrChange w:id="5182" w:author="Alexandre Marcondes" w:date="2019-07-09T18:16:00Z">
            <w:rPr>
              <w:noProof/>
              <w:lang w:eastAsia="pt-BR"/>
            </w:rPr>
          </w:rPrChange>
        </w:rPr>
        <w:drawing>
          <wp:inline distT="0" distB="0" distL="0" distR="0" wp14:anchorId="2E49F7A4" wp14:editId="66AE1442">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4E7DBD" w:rsidRDefault="00372B04" w:rsidP="00717327">
      <w:pPr>
        <w:jc w:val="center"/>
        <w:rPr>
          <w:lang w:val="en-US"/>
          <w:rPrChange w:id="5183" w:author="Alexandre Marcondes" w:date="2019-07-09T18:16:00Z">
            <w:rPr>
              <w:lang w:val="en-US"/>
            </w:rPr>
          </w:rPrChange>
        </w:rPr>
      </w:pPr>
      <w:r w:rsidRPr="004E7DBD">
        <w:rPr>
          <w:lang w:val="en-US"/>
          <w:rPrChange w:id="5184" w:author="Alexandre Marcondes" w:date="2019-07-09T18:16:00Z">
            <w:rPr>
              <w:lang w:val="en-US"/>
            </w:rPr>
          </w:rPrChange>
        </w:rPr>
        <w:t xml:space="preserve">Fonte: </w:t>
      </w:r>
      <w:proofErr w:type="spellStart"/>
      <w:r w:rsidR="00CD00C1" w:rsidRPr="004E7DBD">
        <w:rPr>
          <w:lang w:val="en-US"/>
          <w:rPrChange w:id="5185" w:author="Alexandre Marcondes" w:date="2019-07-09T18:16:00Z">
            <w:rPr>
              <w:lang w:val="en-US"/>
            </w:rPr>
          </w:rPrChange>
        </w:rPr>
        <w:t>Octomap</w:t>
      </w:r>
      <w:proofErr w:type="spellEnd"/>
      <w:r w:rsidRPr="004E7DBD">
        <w:rPr>
          <w:lang w:val="en-US"/>
          <w:rPrChange w:id="5186" w:author="Alexandre Marcondes" w:date="2019-07-09T18:16:00Z">
            <w:rPr>
              <w:lang w:val="en-US"/>
            </w:rPr>
          </w:rPrChange>
        </w:rPr>
        <w:t>: An Efficient Probabilistic 3D Mapping Framework Based on Octrees</w:t>
      </w:r>
    </w:p>
    <w:p w:rsidR="00FA2D90" w:rsidRPr="004E7DBD" w:rsidRDefault="00441841" w:rsidP="00441841">
      <w:pPr>
        <w:rPr>
          <w:lang w:val="en-US"/>
          <w:rPrChange w:id="5187" w:author="Alexandre Marcondes" w:date="2019-07-09T18:16:00Z">
            <w:rPr>
              <w:lang w:val="en-US"/>
            </w:rPr>
          </w:rPrChange>
        </w:rPr>
      </w:pPr>
      <w:r w:rsidRPr="004E7DBD">
        <w:rPr>
          <w:lang w:val="en-US"/>
          <w:rPrChange w:id="5188" w:author="Alexandre Marcondes" w:date="2019-07-09T18:16:00Z">
            <w:rPr>
              <w:lang w:val="en-US"/>
            </w:rPr>
          </w:rPrChange>
        </w:rPr>
        <w:t xml:space="preserve"> </w:t>
      </w:r>
    </w:p>
    <w:p w:rsidR="000A7EFE" w:rsidRPr="004E7DBD" w:rsidRDefault="00717327" w:rsidP="000A7EFE">
      <w:pPr>
        <w:rPr>
          <w:rPrChange w:id="5189" w:author="Alexandre Marcondes" w:date="2019-07-09T18:16:00Z">
            <w:rPr/>
          </w:rPrChange>
        </w:rPr>
      </w:pPr>
      <w:r w:rsidRPr="004E7DBD">
        <w:rPr>
          <w:rPrChange w:id="5190" w:author="Alexandre Marcondes" w:date="2019-07-09T18:16:00Z">
            <w:rPr/>
          </w:rPrChange>
        </w:rPr>
        <w:t xml:space="preserve">Limitando </w:t>
      </w:r>
      <w:r w:rsidR="000A7EFE" w:rsidRPr="004E7DBD">
        <w:rPr>
          <w:rPrChange w:id="5191" w:author="Alexandre Marcondes" w:date="2019-07-09T18:16:00Z">
            <w:rPr/>
          </w:rPrChange>
        </w:rPr>
        <w:t xml:space="preserve">a profundidade da expansão da árvore é possível obter representações de um objeto em diferentes resoluções. Um exemplo de </w:t>
      </w:r>
      <w:proofErr w:type="spellStart"/>
      <w:r w:rsidR="000A7EFE" w:rsidRPr="004E7DBD">
        <w:rPr>
          <w:rPrChange w:id="5192" w:author="Alexandre Marcondes" w:date="2019-07-09T18:16:00Z">
            <w:rPr/>
          </w:rPrChange>
        </w:rPr>
        <w:t>Octotree</w:t>
      </w:r>
      <w:proofErr w:type="spellEnd"/>
      <w:r w:rsidR="000A7EFE" w:rsidRPr="004E7DBD">
        <w:rPr>
          <w:rPrChange w:id="5193" w:author="Alexandre Marcondes" w:date="2019-07-09T18:16:00Z">
            <w:rPr/>
          </w:rPrChange>
        </w:rPr>
        <w:t xml:space="preserve"> é </w:t>
      </w:r>
      <w:r w:rsidR="000A7EFE" w:rsidRPr="004E7DBD">
        <w:rPr>
          <w:rPrChange w:id="5194" w:author="Alexandre Marcondes" w:date="2019-07-09T18:16:00Z">
            <w:rPr/>
          </w:rPrChange>
        </w:rPr>
        <w:lastRenderedPageBreak/>
        <w:t>apresentado na</w:t>
      </w:r>
      <w:r w:rsidR="00BB7C12" w:rsidRPr="004E7DBD">
        <w:rPr>
          <w:rPrChange w:id="5195" w:author="Alexandre Marcondes" w:date="2019-07-09T18:16:00Z">
            <w:rPr/>
          </w:rPrChange>
        </w:rPr>
        <w:t xml:space="preserve"> </w:t>
      </w:r>
      <w:r w:rsidR="00BB7C12" w:rsidRPr="004E7DBD">
        <w:rPr>
          <w:rPrChange w:id="5196" w:author="Alexandre Marcondes" w:date="2019-07-09T18:16:00Z">
            <w:rPr/>
          </w:rPrChange>
        </w:rPr>
        <w:fldChar w:fldCharType="begin"/>
      </w:r>
      <w:r w:rsidR="00BB7C12" w:rsidRPr="004E7DBD">
        <w:rPr>
          <w:rPrChange w:id="5197" w:author="Alexandre Marcondes" w:date="2019-07-09T18:16:00Z">
            <w:rPr/>
          </w:rPrChange>
        </w:rPr>
        <w:instrText xml:space="preserve"> REF _Ref7873054 \h </w:instrText>
      </w:r>
      <w:r w:rsidR="00BB7C12" w:rsidRPr="004E7DBD">
        <w:rPr>
          <w:rPrChange w:id="5198" w:author="Alexandre Marcondes" w:date="2019-07-09T18:16:00Z">
            <w:rPr/>
          </w:rPrChange>
        </w:rPr>
      </w:r>
      <w:r w:rsidR="00BB7C12" w:rsidRPr="004E7DBD">
        <w:rPr>
          <w:rPrChange w:id="5199" w:author="Alexandre Marcondes" w:date="2019-07-09T18:16:00Z">
            <w:rPr/>
          </w:rPrChange>
        </w:rPr>
        <w:fldChar w:fldCharType="separate"/>
      </w:r>
      <w:r w:rsidR="00C239C6" w:rsidRPr="004E7DBD">
        <w:rPr>
          <w:rPrChange w:id="5200" w:author="Alexandre Marcondes" w:date="2019-07-09T18:16:00Z">
            <w:rPr/>
          </w:rPrChange>
        </w:rPr>
        <w:t xml:space="preserve">Figura </w:t>
      </w:r>
      <w:r w:rsidR="00C239C6" w:rsidRPr="004E7DBD">
        <w:rPr>
          <w:noProof/>
          <w:rPrChange w:id="5201" w:author="Alexandre Marcondes" w:date="2019-07-09T18:16:00Z">
            <w:rPr>
              <w:noProof/>
            </w:rPr>
          </w:rPrChange>
        </w:rPr>
        <w:t>10</w:t>
      </w:r>
      <w:r w:rsidR="00BB7C12" w:rsidRPr="004E7DBD">
        <w:rPr>
          <w:rPrChange w:id="5202" w:author="Alexandre Marcondes" w:date="2019-07-09T18:16:00Z">
            <w:rPr/>
          </w:rPrChange>
        </w:rPr>
        <w:fldChar w:fldCharType="end"/>
      </w:r>
      <w:r w:rsidR="000A7EFE" w:rsidRPr="004E7DBD">
        <w:rPr>
          <w:rPrChange w:id="5203" w:author="Alexandre Marcondes" w:date="2019-07-09T18:16:00Z">
            <w:rPr/>
          </w:rPrChange>
        </w:rPr>
        <w:t xml:space="preserve">, </w:t>
      </w:r>
      <w:r w:rsidR="000A73C6" w:rsidRPr="004E7DBD">
        <w:rPr>
          <w:rPrChange w:id="5204" w:author="Alexandre Marcondes" w:date="2019-07-09T18:16:00Z">
            <w:rPr/>
          </w:rPrChange>
        </w:rPr>
        <w:t xml:space="preserve">na qual </w:t>
      </w:r>
      <w:r w:rsidR="000A7EFE" w:rsidRPr="004E7DBD">
        <w:rPr>
          <w:rPrChange w:id="5205" w:author="Alexandre Marcondes" w:date="2019-07-09T18:16:00Z">
            <w:rPr/>
          </w:rPrChange>
        </w:rPr>
        <w:t>é possível visualizar o mesmo objeto sendo represent</w:t>
      </w:r>
      <w:r w:rsidR="000A73C6" w:rsidRPr="004E7DBD">
        <w:rPr>
          <w:rPrChange w:id="5206" w:author="Alexandre Marcondes" w:date="2019-07-09T18:16:00Z">
            <w:rPr/>
          </w:rPrChange>
        </w:rPr>
        <w:t>ado em diferentes resoluções (0,</w:t>
      </w:r>
      <w:r w:rsidR="000A7EFE" w:rsidRPr="004E7DBD">
        <w:rPr>
          <w:rPrChange w:id="5207" w:author="Alexandre Marcondes" w:date="2019-07-09T18:16:00Z">
            <w:rPr/>
          </w:rPrChange>
        </w:rPr>
        <w:t>08 m</w:t>
      </w:r>
      <w:r w:rsidR="008448A6" w:rsidRPr="004E7DBD">
        <w:rPr>
          <w:rPrChange w:id="5208" w:author="Alexandre Marcondes" w:date="2019-07-09T18:16:00Z">
            <w:rPr/>
          </w:rPrChange>
        </w:rPr>
        <w:t>,</w:t>
      </w:r>
      <w:r w:rsidR="000A7EFE" w:rsidRPr="004E7DBD">
        <w:rPr>
          <w:rPrChange w:id="5209" w:author="Alexandre Marcondes" w:date="2019-07-09T18:16:00Z">
            <w:rPr/>
          </w:rPrChange>
        </w:rPr>
        <w:t xml:space="preserve"> 0</w:t>
      </w:r>
      <w:r w:rsidR="000A73C6" w:rsidRPr="004E7DBD">
        <w:rPr>
          <w:rPrChange w:id="5210" w:author="Alexandre Marcondes" w:date="2019-07-09T18:16:00Z">
            <w:rPr/>
          </w:rPrChange>
        </w:rPr>
        <w:t>,64 m e 1,</w:t>
      </w:r>
      <w:r w:rsidR="000A7EFE" w:rsidRPr="004E7DBD">
        <w:rPr>
          <w:rPrChange w:id="5211" w:author="Alexandre Marcondes" w:date="2019-07-09T18:16:00Z">
            <w:rPr/>
          </w:rPrChange>
        </w:rPr>
        <w:t>28 m respectivamente)</w:t>
      </w:r>
      <w:r w:rsidR="008448A6" w:rsidRPr="004E7DBD">
        <w:rPr>
          <w:rPrChange w:id="5212" w:author="Alexandre Marcondes" w:date="2019-07-09T18:16:00Z">
            <w:rPr/>
          </w:rPrChange>
        </w:rPr>
        <w:t xml:space="preserve">. A resolução representa o comprimento da aresta que compõe os </w:t>
      </w:r>
      <w:proofErr w:type="spellStart"/>
      <w:r w:rsidR="008448A6" w:rsidRPr="004E7DBD">
        <w:rPr>
          <w:i/>
          <w:rPrChange w:id="5213" w:author="Alexandre Marcondes" w:date="2019-07-09T18:16:00Z">
            <w:rPr>
              <w:i/>
            </w:rPr>
          </w:rPrChange>
        </w:rPr>
        <w:t>voxels</w:t>
      </w:r>
      <w:proofErr w:type="spellEnd"/>
      <w:r w:rsidR="008448A6" w:rsidRPr="004E7DBD">
        <w:rPr>
          <w:i/>
          <w:rPrChange w:id="5214" w:author="Alexandre Marcondes" w:date="2019-07-09T18:16:00Z">
            <w:rPr>
              <w:i/>
            </w:rPr>
          </w:rPrChange>
        </w:rPr>
        <w:t>.</w:t>
      </w:r>
    </w:p>
    <w:p w:rsidR="00BB7C12" w:rsidRPr="004E7DBD" w:rsidRDefault="00BB7C12" w:rsidP="00BB7C12">
      <w:pPr>
        <w:pStyle w:val="Legenda"/>
        <w:keepNext/>
        <w:rPr>
          <w:rPrChange w:id="5215" w:author="Alexandre Marcondes" w:date="2019-07-09T18:16:00Z">
            <w:rPr/>
          </w:rPrChange>
        </w:rPr>
      </w:pPr>
      <w:bookmarkStart w:id="5216" w:name="_Ref7873054"/>
      <w:bookmarkStart w:id="5217" w:name="_Toc9086553"/>
      <w:bookmarkStart w:id="5218" w:name="_Toc9086878"/>
      <w:bookmarkStart w:id="5219" w:name="_Toc9087005"/>
      <w:bookmarkStart w:id="5220" w:name="_Toc9088016"/>
      <w:bookmarkStart w:id="5221" w:name="_Toc9088357"/>
      <w:bookmarkStart w:id="5222" w:name="_Toc9088482"/>
      <w:r w:rsidRPr="004E7DBD">
        <w:rPr>
          <w:rPrChange w:id="5223" w:author="Alexandre Marcondes" w:date="2019-07-09T18:16:00Z">
            <w:rPr/>
          </w:rPrChange>
        </w:rPr>
        <w:t xml:space="preserve">Figura </w:t>
      </w:r>
      <w:r w:rsidR="00DF2272" w:rsidRPr="004E7DBD">
        <w:rPr>
          <w:noProof/>
          <w:rPrChange w:id="5224" w:author="Alexandre Marcondes" w:date="2019-07-09T18:16:00Z">
            <w:rPr>
              <w:noProof/>
            </w:rPr>
          </w:rPrChange>
        </w:rPr>
        <w:fldChar w:fldCharType="begin"/>
      </w:r>
      <w:r w:rsidR="00DF2272" w:rsidRPr="004E7DBD">
        <w:rPr>
          <w:noProof/>
          <w:rPrChange w:id="5225" w:author="Alexandre Marcondes" w:date="2019-07-09T18:16:00Z">
            <w:rPr>
              <w:noProof/>
            </w:rPr>
          </w:rPrChange>
        </w:rPr>
        <w:instrText xml:space="preserve"> SEQ Figura \* ARABIC </w:instrText>
      </w:r>
      <w:r w:rsidR="00DF2272" w:rsidRPr="004E7DBD">
        <w:rPr>
          <w:noProof/>
          <w:rPrChange w:id="5226" w:author="Alexandre Marcondes" w:date="2019-07-09T18:16:00Z">
            <w:rPr>
              <w:noProof/>
            </w:rPr>
          </w:rPrChange>
        </w:rPr>
        <w:fldChar w:fldCharType="separate"/>
      </w:r>
      <w:r w:rsidR="00881DF2" w:rsidRPr="004E7DBD">
        <w:rPr>
          <w:noProof/>
          <w:rPrChange w:id="5227" w:author="Alexandre Marcondes" w:date="2019-07-09T18:16:00Z">
            <w:rPr>
              <w:noProof/>
            </w:rPr>
          </w:rPrChange>
        </w:rPr>
        <w:t>10</w:t>
      </w:r>
      <w:r w:rsidR="00DF2272" w:rsidRPr="004E7DBD">
        <w:rPr>
          <w:noProof/>
          <w:rPrChange w:id="5228" w:author="Alexandre Marcondes" w:date="2019-07-09T18:16:00Z">
            <w:rPr>
              <w:noProof/>
            </w:rPr>
          </w:rPrChange>
        </w:rPr>
        <w:fldChar w:fldCharType="end"/>
      </w:r>
      <w:bookmarkEnd w:id="5216"/>
      <w:r w:rsidRPr="004E7DBD">
        <w:rPr>
          <w:rPrChange w:id="5229" w:author="Alexandre Marcondes" w:date="2019-07-09T18:16:00Z">
            <w:rPr/>
          </w:rPrChange>
        </w:rPr>
        <w:t xml:space="preserve"> - Representação de resoluções diferentes de um </w:t>
      </w:r>
      <w:proofErr w:type="spellStart"/>
      <w:r w:rsidRPr="004E7DBD">
        <w:rPr>
          <w:rPrChange w:id="5230" w:author="Alexandre Marcondes" w:date="2019-07-09T18:16:00Z">
            <w:rPr/>
          </w:rPrChange>
        </w:rPr>
        <w:t>Octomap</w:t>
      </w:r>
      <w:bookmarkEnd w:id="5217"/>
      <w:bookmarkEnd w:id="5218"/>
      <w:bookmarkEnd w:id="5219"/>
      <w:bookmarkEnd w:id="5220"/>
      <w:bookmarkEnd w:id="5221"/>
      <w:bookmarkEnd w:id="5222"/>
      <w:proofErr w:type="spellEnd"/>
    </w:p>
    <w:p w:rsidR="000A7EFE" w:rsidRPr="004E7DBD" w:rsidRDefault="000A7EFE" w:rsidP="00441841">
      <w:pPr>
        <w:rPr>
          <w:rPrChange w:id="5231" w:author="Alexandre Marcondes" w:date="2019-07-09T18:16:00Z">
            <w:rPr/>
          </w:rPrChange>
        </w:rPr>
      </w:pPr>
      <w:r w:rsidRPr="004E7DBD">
        <w:rPr>
          <w:noProof/>
          <w:lang w:eastAsia="pt-BR"/>
          <w:rPrChange w:id="5232" w:author="Alexandre Marcondes" w:date="2019-07-09T18:16:00Z">
            <w:rPr>
              <w:noProof/>
              <w:lang w:eastAsia="pt-BR"/>
            </w:rPr>
          </w:rPrChange>
        </w:rPr>
        <w:drawing>
          <wp:inline distT="0" distB="0" distL="0" distR="0" wp14:anchorId="60099606" wp14:editId="6ACD40DD">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4E7DBD" w:rsidRDefault="00372B04" w:rsidP="00372B04">
      <w:pPr>
        <w:jc w:val="center"/>
        <w:rPr>
          <w:lang w:val="en-US"/>
          <w:rPrChange w:id="5233" w:author="Alexandre Marcondes" w:date="2019-07-09T18:16:00Z">
            <w:rPr>
              <w:lang w:val="en-US"/>
            </w:rPr>
          </w:rPrChange>
        </w:rPr>
      </w:pPr>
      <w:r w:rsidRPr="004E7DBD">
        <w:rPr>
          <w:lang w:val="en-US"/>
          <w:rPrChange w:id="5234" w:author="Alexandre Marcondes" w:date="2019-07-09T18:16:00Z">
            <w:rPr>
              <w:lang w:val="en-US"/>
            </w:rPr>
          </w:rPrChange>
        </w:rPr>
        <w:t xml:space="preserve">Fonte: </w:t>
      </w:r>
      <w:proofErr w:type="spellStart"/>
      <w:r w:rsidR="00CD00C1" w:rsidRPr="004E7DBD">
        <w:rPr>
          <w:lang w:val="en-US"/>
          <w:rPrChange w:id="5235" w:author="Alexandre Marcondes" w:date="2019-07-09T18:16:00Z">
            <w:rPr>
              <w:lang w:val="en-US"/>
            </w:rPr>
          </w:rPrChange>
        </w:rPr>
        <w:t>Octomap</w:t>
      </w:r>
      <w:proofErr w:type="spellEnd"/>
      <w:r w:rsidRPr="004E7DBD">
        <w:rPr>
          <w:lang w:val="en-US"/>
          <w:rPrChange w:id="5236" w:author="Alexandre Marcondes" w:date="2019-07-09T18:16:00Z">
            <w:rPr>
              <w:lang w:val="en-US"/>
            </w:rPr>
          </w:rPrChange>
        </w:rPr>
        <w:t>: An Efficient Probabilistic 3D Mapping Framework Based on Octrees</w:t>
      </w:r>
    </w:p>
    <w:p w:rsidR="00BB7C12" w:rsidRPr="004E7DBD" w:rsidRDefault="00BB7C12" w:rsidP="00372B04">
      <w:pPr>
        <w:ind w:firstLine="0"/>
        <w:rPr>
          <w:lang w:val="en-US"/>
          <w:rPrChange w:id="5237" w:author="Alexandre Marcondes" w:date="2019-07-09T18:16:00Z">
            <w:rPr>
              <w:lang w:val="en-US"/>
            </w:rPr>
          </w:rPrChange>
        </w:rPr>
      </w:pPr>
    </w:p>
    <w:p w:rsidR="000A7EFE" w:rsidRPr="004E7DBD" w:rsidRDefault="000A7EFE" w:rsidP="00441841">
      <w:pPr>
        <w:rPr>
          <w:rPrChange w:id="5238" w:author="Alexandre Marcondes" w:date="2019-07-09T18:16:00Z">
            <w:rPr/>
          </w:rPrChange>
        </w:rPr>
      </w:pPr>
      <w:r w:rsidRPr="004E7DBD">
        <w:rPr>
          <w:rPrChange w:id="5239" w:author="Alexandre Marcondes" w:date="2019-07-09T18:16:00Z">
            <w:rPr/>
          </w:rPrChange>
        </w:rPr>
        <w:t xml:space="preserve">O </w:t>
      </w:r>
      <w:proofErr w:type="spellStart"/>
      <w:r w:rsidRPr="004E7DBD">
        <w:rPr>
          <w:rPrChange w:id="5240" w:author="Alexandre Marcondes" w:date="2019-07-09T18:16:00Z">
            <w:rPr/>
          </w:rPrChange>
        </w:rPr>
        <w:t>Octotree</w:t>
      </w:r>
      <w:proofErr w:type="spellEnd"/>
      <w:r w:rsidRPr="004E7DBD">
        <w:rPr>
          <w:rPrChange w:id="5241" w:author="Alexandre Marcondes" w:date="2019-07-09T18:16:00Z">
            <w:rPr/>
          </w:rPrChange>
        </w:rPr>
        <w:t xml:space="preserve"> apresenta </w:t>
      </w:r>
      <w:r w:rsidR="00BB7C12" w:rsidRPr="004E7DBD">
        <w:rPr>
          <w:rPrChange w:id="5242" w:author="Alexandre Marcondes" w:date="2019-07-09T18:16:00Z">
            <w:rPr/>
          </w:rPrChange>
        </w:rPr>
        <w:t xml:space="preserve">representação das áreas ocupadas e livres. Na </w:t>
      </w:r>
      <w:r w:rsidR="00BB7C12" w:rsidRPr="004E7DBD">
        <w:rPr>
          <w:rPrChange w:id="5243" w:author="Alexandre Marcondes" w:date="2019-07-09T18:16:00Z">
            <w:rPr/>
          </w:rPrChange>
        </w:rPr>
        <w:fldChar w:fldCharType="begin"/>
      </w:r>
      <w:r w:rsidR="00BB7C12" w:rsidRPr="004E7DBD">
        <w:rPr>
          <w:rPrChange w:id="5244" w:author="Alexandre Marcondes" w:date="2019-07-09T18:16:00Z">
            <w:rPr/>
          </w:rPrChange>
        </w:rPr>
        <w:instrText xml:space="preserve"> REF _Ref7873076 \h </w:instrText>
      </w:r>
      <w:r w:rsidR="00BB7C12" w:rsidRPr="004E7DBD">
        <w:rPr>
          <w:rPrChange w:id="5245" w:author="Alexandre Marcondes" w:date="2019-07-09T18:16:00Z">
            <w:rPr/>
          </w:rPrChange>
        </w:rPr>
      </w:r>
      <w:r w:rsidR="00BB7C12" w:rsidRPr="004E7DBD">
        <w:rPr>
          <w:rPrChange w:id="5246" w:author="Alexandre Marcondes" w:date="2019-07-09T18:16:00Z">
            <w:rPr/>
          </w:rPrChange>
        </w:rPr>
        <w:fldChar w:fldCharType="separate"/>
      </w:r>
      <w:r w:rsidR="00C239C6" w:rsidRPr="004E7DBD">
        <w:rPr>
          <w:rPrChange w:id="5247" w:author="Alexandre Marcondes" w:date="2019-07-09T18:16:00Z">
            <w:rPr/>
          </w:rPrChange>
        </w:rPr>
        <w:t xml:space="preserve">Figura </w:t>
      </w:r>
      <w:r w:rsidR="00C239C6" w:rsidRPr="004E7DBD">
        <w:rPr>
          <w:noProof/>
          <w:rPrChange w:id="5248" w:author="Alexandre Marcondes" w:date="2019-07-09T18:16:00Z">
            <w:rPr>
              <w:noProof/>
            </w:rPr>
          </w:rPrChange>
        </w:rPr>
        <w:t>11</w:t>
      </w:r>
      <w:r w:rsidR="00BB7C12" w:rsidRPr="004E7DBD">
        <w:rPr>
          <w:rPrChange w:id="5249" w:author="Alexandre Marcondes" w:date="2019-07-09T18:16:00Z">
            <w:rPr/>
          </w:rPrChange>
        </w:rPr>
        <w:fldChar w:fldCharType="end"/>
      </w:r>
      <w:r w:rsidR="00BB7C12" w:rsidRPr="004E7DBD">
        <w:rPr>
          <w:rPrChange w:id="5250" w:author="Alexandre Marcondes" w:date="2019-07-09T18:16:00Z">
            <w:rPr/>
          </w:rPrChange>
        </w:rPr>
        <w:t xml:space="preserve"> é possível observar uma representação de uma escadaria. Os dados brutos são de </w:t>
      </w:r>
      <w:r w:rsidR="00372B04" w:rsidRPr="004E7DBD">
        <w:rPr>
          <w:rPrChange w:id="5251" w:author="Alexandre Marcondes" w:date="2019-07-09T18:16:00Z">
            <w:rPr/>
          </w:rPrChange>
        </w:rPr>
        <w:t>uma câmera</w:t>
      </w:r>
      <w:r w:rsidR="00BB7C12" w:rsidRPr="004E7DBD">
        <w:rPr>
          <w:rPrChange w:id="5252" w:author="Alexandre Marcondes" w:date="2019-07-09T18:16:00Z">
            <w:rPr/>
          </w:rPrChange>
        </w:rPr>
        <w:t xml:space="preserve"> que fornece </w:t>
      </w:r>
      <w:r w:rsidR="00372B04" w:rsidRPr="004E7DBD">
        <w:rPr>
          <w:rPrChange w:id="5253" w:author="Alexandre Marcondes" w:date="2019-07-09T18:16:00Z">
            <w:rPr/>
          </w:rPrChange>
        </w:rPr>
        <w:t xml:space="preserve">dados de </w:t>
      </w:r>
      <w:r w:rsidR="00BB7C12" w:rsidRPr="004E7DBD">
        <w:rPr>
          <w:rPrChange w:id="5254" w:author="Alexandre Marcondes" w:date="2019-07-09T18:16:00Z">
            <w:rPr/>
          </w:rPrChange>
        </w:rPr>
        <w:t>nuvem de pontos.</w:t>
      </w:r>
      <w:r w:rsidRPr="004E7DBD">
        <w:rPr>
          <w:rPrChange w:id="5255" w:author="Alexandre Marcondes" w:date="2019-07-09T18:16:00Z">
            <w:rPr/>
          </w:rPrChange>
        </w:rPr>
        <w:t xml:space="preserve"> </w:t>
      </w:r>
    </w:p>
    <w:p w:rsidR="000A73C6" w:rsidRPr="004E7DBD" w:rsidRDefault="000A73C6" w:rsidP="00441841">
      <w:pPr>
        <w:rPr>
          <w:rPrChange w:id="5256" w:author="Alexandre Marcondes" w:date="2019-07-09T18:16:00Z">
            <w:rPr/>
          </w:rPrChange>
        </w:rPr>
      </w:pPr>
    </w:p>
    <w:p w:rsidR="00BB7C12" w:rsidRPr="004E7DBD" w:rsidRDefault="00BB7C12" w:rsidP="00BB7C12">
      <w:pPr>
        <w:pStyle w:val="Legenda"/>
        <w:keepNext/>
        <w:jc w:val="center"/>
        <w:rPr>
          <w:rPrChange w:id="5257" w:author="Alexandre Marcondes" w:date="2019-07-09T18:16:00Z">
            <w:rPr/>
          </w:rPrChange>
        </w:rPr>
      </w:pPr>
      <w:bookmarkStart w:id="5258" w:name="_Ref7873076"/>
      <w:bookmarkStart w:id="5259" w:name="_Toc9086554"/>
      <w:bookmarkStart w:id="5260" w:name="_Toc9086879"/>
      <w:bookmarkStart w:id="5261" w:name="_Toc9087006"/>
      <w:bookmarkStart w:id="5262" w:name="_Toc9088017"/>
      <w:bookmarkStart w:id="5263" w:name="_Toc9088358"/>
      <w:bookmarkStart w:id="5264" w:name="_Toc9088483"/>
      <w:r w:rsidRPr="004E7DBD">
        <w:rPr>
          <w:rPrChange w:id="5265" w:author="Alexandre Marcondes" w:date="2019-07-09T18:16:00Z">
            <w:rPr/>
          </w:rPrChange>
        </w:rPr>
        <w:t xml:space="preserve">Figura </w:t>
      </w:r>
      <w:r w:rsidR="00DF2272" w:rsidRPr="004E7DBD">
        <w:rPr>
          <w:noProof/>
          <w:rPrChange w:id="5266" w:author="Alexandre Marcondes" w:date="2019-07-09T18:16:00Z">
            <w:rPr>
              <w:noProof/>
            </w:rPr>
          </w:rPrChange>
        </w:rPr>
        <w:fldChar w:fldCharType="begin"/>
      </w:r>
      <w:r w:rsidR="00DF2272" w:rsidRPr="004E7DBD">
        <w:rPr>
          <w:noProof/>
          <w:rPrChange w:id="5267" w:author="Alexandre Marcondes" w:date="2019-07-09T18:16:00Z">
            <w:rPr>
              <w:noProof/>
            </w:rPr>
          </w:rPrChange>
        </w:rPr>
        <w:instrText xml:space="preserve"> SEQ Figura \* ARABIC </w:instrText>
      </w:r>
      <w:r w:rsidR="00DF2272" w:rsidRPr="004E7DBD">
        <w:rPr>
          <w:noProof/>
          <w:rPrChange w:id="5268" w:author="Alexandre Marcondes" w:date="2019-07-09T18:16:00Z">
            <w:rPr>
              <w:noProof/>
            </w:rPr>
          </w:rPrChange>
        </w:rPr>
        <w:fldChar w:fldCharType="separate"/>
      </w:r>
      <w:r w:rsidR="00881DF2" w:rsidRPr="004E7DBD">
        <w:rPr>
          <w:noProof/>
          <w:rPrChange w:id="5269" w:author="Alexandre Marcondes" w:date="2019-07-09T18:16:00Z">
            <w:rPr>
              <w:noProof/>
            </w:rPr>
          </w:rPrChange>
        </w:rPr>
        <w:t>11</w:t>
      </w:r>
      <w:r w:rsidR="00DF2272" w:rsidRPr="004E7DBD">
        <w:rPr>
          <w:noProof/>
          <w:rPrChange w:id="5270" w:author="Alexandre Marcondes" w:date="2019-07-09T18:16:00Z">
            <w:rPr>
              <w:noProof/>
            </w:rPr>
          </w:rPrChange>
        </w:rPr>
        <w:fldChar w:fldCharType="end"/>
      </w:r>
      <w:bookmarkEnd w:id="5258"/>
      <w:r w:rsidRPr="004E7DBD">
        <w:rPr>
          <w:rPrChange w:id="5271" w:author="Alexandre Marcondes" w:date="2019-07-09T18:16:00Z">
            <w:rPr/>
          </w:rPrChange>
        </w:rPr>
        <w:t xml:space="preserve"> - Áreas ocupadas e livres de um </w:t>
      </w:r>
      <w:proofErr w:type="spellStart"/>
      <w:r w:rsidRPr="004E7DBD">
        <w:rPr>
          <w:rPrChange w:id="5272" w:author="Alexandre Marcondes" w:date="2019-07-09T18:16:00Z">
            <w:rPr/>
          </w:rPrChange>
        </w:rPr>
        <w:t>Octomap</w:t>
      </w:r>
      <w:bookmarkEnd w:id="5259"/>
      <w:bookmarkEnd w:id="5260"/>
      <w:bookmarkEnd w:id="5261"/>
      <w:bookmarkEnd w:id="5262"/>
      <w:bookmarkEnd w:id="5263"/>
      <w:bookmarkEnd w:id="5264"/>
      <w:proofErr w:type="spellEnd"/>
    </w:p>
    <w:p w:rsidR="00BB7C12" w:rsidRPr="004E7DBD" w:rsidRDefault="00BB7C12" w:rsidP="00BB7C12">
      <w:pPr>
        <w:ind w:firstLine="0"/>
        <w:jc w:val="center"/>
        <w:rPr>
          <w:rPrChange w:id="5273" w:author="Alexandre Marcondes" w:date="2019-07-09T18:16:00Z">
            <w:rPr/>
          </w:rPrChange>
        </w:rPr>
      </w:pPr>
      <w:r w:rsidRPr="004E7DBD">
        <w:rPr>
          <w:noProof/>
          <w:lang w:eastAsia="pt-BR"/>
          <w:rPrChange w:id="5274" w:author="Alexandre Marcondes" w:date="2019-07-09T18:16:00Z">
            <w:rPr>
              <w:noProof/>
              <w:lang w:eastAsia="pt-BR"/>
            </w:rPr>
          </w:rPrChange>
        </w:rPr>
        <w:drawing>
          <wp:inline distT="0" distB="0" distL="0" distR="0" wp14:anchorId="531FE97F" wp14:editId="0A4D9F8E">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4E7DBD" w:rsidRDefault="00372B04" w:rsidP="00372B04">
      <w:pPr>
        <w:jc w:val="center"/>
        <w:rPr>
          <w:lang w:val="en-US"/>
          <w:rPrChange w:id="5275" w:author="Alexandre Marcondes" w:date="2019-07-09T18:16:00Z">
            <w:rPr>
              <w:lang w:val="en-US"/>
            </w:rPr>
          </w:rPrChange>
        </w:rPr>
      </w:pPr>
      <w:r w:rsidRPr="004E7DBD">
        <w:rPr>
          <w:lang w:val="en-US"/>
          <w:rPrChange w:id="5276" w:author="Alexandre Marcondes" w:date="2019-07-09T18:16:00Z">
            <w:rPr>
              <w:lang w:val="en-US"/>
            </w:rPr>
          </w:rPrChange>
        </w:rPr>
        <w:t xml:space="preserve">Fonte: </w:t>
      </w:r>
      <w:proofErr w:type="spellStart"/>
      <w:r w:rsidR="00CD00C1" w:rsidRPr="004E7DBD">
        <w:rPr>
          <w:lang w:val="en-US"/>
          <w:rPrChange w:id="5277" w:author="Alexandre Marcondes" w:date="2019-07-09T18:16:00Z">
            <w:rPr>
              <w:lang w:val="en-US"/>
            </w:rPr>
          </w:rPrChange>
        </w:rPr>
        <w:t>Octomap</w:t>
      </w:r>
      <w:proofErr w:type="spellEnd"/>
      <w:r w:rsidRPr="004E7DBD">
        <w:rPr>
          <w:lang w:val="en-US"/>
          <w:rPrChange w:id="5278" w:author="Alexandre Marcondes" w:date="2019-07-09T18:16:00Z">
            <w:rPr>
              <w:lang w:val="en-US"/>
            </w:rPr>
          </w:rPrChange>
        </w:rPr>
        <w:t>: An Efficient Probabilistic 3D Mapping Framework Based on Octrees</w:t>
      </w:r>
    </w:p>
    <w:p w:rsidR="00372B04" w:rsidRPr="004E7DBD" w:rsidRDefault="00372B04" w:rsidP="00BB7C12">
      <w:pPr>
        <w:ind w:firstLine="0"/>
        <w:jc w:val="center"/>
        <w:rPr>
          <w:lang w:val="en-US"/>
          <w:rPrChange w:id="5279" w:author="Alexandre Marcondes" w:date="2019-07-09T18:16:00Z">
            <w:rPr>
              <w:lang w:val="en-US"/>
            </w:rPr>
          </w:rPrChange>
        </w:rPr>
      </w:pPr>
    </w:p>
    <w:p w:rsidR="00BB7C12" w:rsidRPr="004E7DBD" w:rsidRDefault="00BB7C12" w:rsidP="00BB7C12">
      <w:pPr>
        <w:rPr>
          <w:rPrChange w:id="5280" w:author="Alexandre Marcondes" w:date="2019-07-09T18:16:00Z">
            <w:rPr/>
          </w:rPrChange>
        </w:rPr>
      </w:pPr>
      <w:r w:rsidRPr="004E7DBD">
        <w:rPr>
          <w:rPrChange w:id="5281" w:author="Alexandre Marcondes" w:date="2019-07-09T18:16:00Z">
            <w:rPr/>
          </w:rPrChange>
        </w:rPr>
        <w:t xml:space="preserve">Ainda na </w:t>
      </w:r>
      <w:r w:rsidRPr="004E7DBD">
        <w:rPr>
          <w:rPrChange w:id="5282" w:author="Alexandre Marcondes" w:date="2019-07-09T18:16:00Z">
            <w:rPr/>
          </w:rPrChange>
        </w:rPr>
        <w:fldChar w:fldCharType="begin"/>
      </w:r>
      <w:r w:rsidRPr="004E7DBD">
        <w:rPr>
          <w:rPrChange w:id="5283" w:author="Alexandre Marcondes" w:date="2019-07-09T18:16:00Z">
            <w:rPr/>
          </w:rPrChange>
        </w:rPr>
        <w:instrText xml:space="preserve"> REF _Ref7873076 \h  \* MERGEFORMAT </w:instrText>
      </w:r>
      <w:r w:rsidRPr="004E7DBD">
        <w:rPr>
          <w:rPrChange w:id="5284" w:author="Alexandre Marcondes" w:date="2019-07-09T18:16:00Z">
            <w:rPr/>
          </w:rPrChange>
        </w:rPr>
      </w:r>
      <w:r w:rsidRPr="004E7DBD">
        <w:rPr>
          <w:rPrChange w:id="5285" w:author="Alexandre Marcondes" w:date="2019-07-09T18:16:00Z">
            <w:rPr/>
          </w:rPrChange>
        </w:rPr>
        <w:fldChar w:fldCharType="separate"/>
      </w:r>
      <w:r w:rsidR="00C239C6" w:rsidRPr="004E7DBD">
        <w:rPr>
          <w:rPrChange w:id="5286" w:author="Alexandre Marcondes" w:date="2019-07-09T18:16:00Z">
            <w:rPr/>
          </w:rPrChange>
        </w:rPr>
        <w:t xml:space="preserve">Figura </w:t>
      </w:r>
      <w:r w:rsidR="00C239C6" w:rsidRPr="004E7DBD">
        <w:rPr>
          <w:noProof/>
          <w:rPrChange w:id="5287" w:author="Alexandre Marcondes" w:date="2019-07-09T18:16:00Z">
            <w:rPr>
              <w:noProof/>
            </w:rPr>
          </w:rPrChange>
        </w:rPr>
        <w:t>11</w:t>
      </w:r>
      <w:r w:rsidRPr="004E7DBD">
        <w:rPr>
          <w:rPrChange w:id="5288" w:author="Alexandre Marcondes" w:date="2019-07-09T18:16:00Z">
            <w:rPr/>
          </w:rPrChange>
        </w:rPr>
        <w:fldChar w:fldCharType="end"/>
      </w:r>
      <w:r w:rsidRPr="004E7DBD">
        <w:rPr>
          <w:rPrChange w:id="5289" w:author="Alexandre Marcondes" w:date="2019-07-09T18:16:00Z">
            <w:rPr/>
          </w:rPrChange>
        </w:rPr>
        <w:t xml:space="preserve"> podemos observar os dados brutos</w:t>
      </w:r>
      <w:r w:rsidR="00372B04" w:rsidRPr="004E7DBD">
        <w:rPr>
          <w:rPrChange w:id="5290" w:author="Alexandre Marcondes" w:date="2019-07-09T18:16:00Z">
            <w:rPr/>
          </w:rPrChange>
        </w:rPr>
        <w:t xml:space="preserve"> </w:t>
      </w:r>
      <w:r w:rsidRPr="004E7DBD">
        <w:rPr>
          <w:rPrChange w:id="5291" w:author="Alexandre Marcondes" w:date="2019-07-09T18:16:00Z">
            <w:rPr/>
          </w:rPrChange>
        </w:rPr>
        <w:t>(</w:t>
      </w:r>
      <w:r w:rsidR="00E44D1B" w:rsidRPr="004E7DBD">
        <w:rPr>
          <w:rPrChange w:id="5292" w:author="Alexandre Marcondes" w:date="2019-07-09T18:16:00Z">
            <w:rPr/>
          </w:rPrChange>
        </w:rPr>
        <w:t>à esquerda</w:t>
      </w:r>
      <w:r w:rsidRPr="004E7DBD">
        <w:rPr>
          <w:rPrChange w:id="5293" w:author="Alexandre Marcondes" w:date="2019-07-09T18:16:00Z">
            <w:rPr/>
          </w:rPrChange>
        </w:rPr>
        <w:t>)</w:t>
      </w:r>
      <w:r w:rsidR="00E44D1B" w:rsidRPr="004E7DBD">
        <w:rPr>
          <w:rPrChange w:id="5294" w:author="Alexandre Marcondes" w:date="2019-07-09T18:16:00Z">
            <w:rPr/>
          </w:rPrChange>
        </w:rPr>
        <w:t>,</w:t>
      </w:r>
      <w:r w:rsidRPr="004E7DBD">
        <w:rPr>
          <w:rPrChange w:id="5295" w:author="Alexandre Marcondes" w:date="2019-07-09T18:16:00Z">
            <w:rPr/>
          </w:rPrChange>
        </w:rPr>
        <w:t xml:space="preserve"> a área ocupada (centro) e a área livre e ocupada (em preto e </w:t>
      </w:r>
      <w:r w:rsidR="00E44D1B" w:rsidRPr="004E7DBD">
        <w:rPr>
          <w:rPrChange w:id="5296" w:author="Alexandre Marcondes" w:date="2019-07-09T18:16:00Z">
            <w:rPr/>
          </w:rPrChange>
        </w:rPr>
        <w:t>à direita</w:t>
      </w:r>
      <w:r w:rsidRPr="004E7DBD">
        <w:rPr>
          <w:rPrChange w:id="5297" w:author="Alexandre Marcondes" w:date="2019-07-09T18:16:00Z">
            <w:rPr/>
          </w:rPrChange>
        </w:rPr>
        <w:t>).</w:t>
      </w:r>
    </w:p>
    <w:p w:rsidR="00BB7C12" w:rsidRPr="004E7DBD" w:rsidRDefault="00BB7C12" w:rsidP="00BB7C12">
      <w:pPr>
        <w:rPr>
          <w:rPrChange w:id="5298" w:author="Alexandre Marcondes" w:date="2019-07-09T18:16:00Z">
            <w:rPr/>
          </w:rPrChange>
        </w:rPr>
      </w:pPr>
    </w:p>
    <w:p w:rsidR="007B4AC9" w:rsidRPr="004E7DBD" w:rsidRDefault="001C3003" w:rsidP="0085318F">
      <w:pPr>
        <w:pStyle w:val="Ttulo2"/>
        <w:numPr>
          <w:ilvl w:val="1"/>
          <w:numId w:val="6"/>
        </w:numPr>
        <w:rPr>
          <w:rPrChange w:id="5299" w:author="Alexandre Marcondes" w:date="2019-07-09T18:16:00Z">
            <w:rPr/>
          </w:rPrChange>
        </w:rPr>
      </w:pPr>
      <w:bookmarkStart w:id="5300" w:name="_Toc9088195"/>
      <w:bookmarkStart w:id="5301" w:name="_Toc9088699"/>
      <w:bookmarkStart w:id="5302" w:name="_Toc9088904"/>
      <w:bookmarkStart w:id="5303" w:name="_Toc11256273"/>
      <w:r w:rsidRPr="004E7DBD">
        <w:rPr>
          <w:rPrChange w:id="5304" w:author="Alexandre Marcondes" w:date="2019-07-09T18:16:00Z">
            <w:rPr/>
          </w:rPrChange>
        </w:rPr>
        <w:lastRenderedPageBreak/>
        <w:t>Sistema de referência global e projeções de mapa</w:t>
      </w:r>
      <w:bookmarkEnd w:id="5300"/>
      <w:bookmarkEnd w:id="5301"/>
      <w:bookmarkEnd w:id="5302"/>
      <w:bookmarkEnd w:id="5303"/>
    </w:p>
    <w:p w:rsidR="001C3003" w:rsidRPr="004E7DBD" w:rsidRDefault="001C3003" w:rsidP="001C3003">
      <w:pPr>
        <w:rPr>
          <w:rPrChange w:id="5305" w:author="Alexandre Marcondes" w:date="2019-07-09T18:16:00Z">
            <w:rPr/>
          </w:rPrChange>
        </w:rPr>
      </w:pPr>
    </w:p>
    <w:p w:rsidR="001C3003" w:rsidRPr="004E7DBD" w:rsidRDefault="001C3003" w:rsidP="001C3003">
      <w:pPr>
        <w:rPr>
          <w:rPrChange w:id="5306" w:author="Alexandre Marcondes" w:date="2019-07-09T18:16:00Z">
            <w:rPr/>
          </w:rPrChange>
        </w:rPr>
      </w:pPr>
      <w:r w:rsidRPr="004E7DBD">
        <w:rPr>
          <w:rPrChange w:id="5307" w:author="Alexandre Marcondes" w:date="2019-07-09T18:16:00Z">
            <w:rPr/>
          </w:rPrChange>
        </w:rPr>
        <w:t xml:space="preserve">A seguir </w:t>
      </w:r>
      <w:r w:rsidR="004C259C" w:rsidRPr="004E7DBD">
        <w:rPr>
          <w:rPrChange w:id="5308" w:author="Alexandre Marcondes" w:date="2019-07-09T18:16:00Z">
            <w:rPr/>
          </w:rPrChange>
        </w:rPr>
        <w:t>serão</w:t>
      </w:r>
      <w:r w:rsidRPr="004E7DBD">
        <w:rPr>
          <w:rPrChange w:id="5309" w:author="Alexandre Marcondes" w:date="2019-07-09T18:16:00Z">
            <w:rPr/>
          </w:rPrChange>
        </w:rPr>
        <w:t xml:space="preserve"> detalha</w:t>
      </w:r>
      <w:r w:rsidR="004C259C" w:rsidRPr="004E7DBD">
        <w:rPr>
          <w:rPrChange w:id="5310" w:author="Alexandre Marcondes" w:date="2019-07-09T18:16:00Z">
            <w:rPr/>
          </w:rPrChange>
        </w:rPr>
        <w:t>do</w:t>
      </w:r>
      <w:r w:rsidRPr="004E7DBD">
        <w:rPr>
          <w:rPrChange w:id="5311" w:author="Alexandre Marcondes" w:date="2019-07-09T18:16:00Z">
            <w:rPr/>
          </w:rPrChange>
        </w:rPr>
        <w:t xml:space="preserve">s </w:t>
      </w:r>
      <w:r w:rsidR="004C259C" w:rsidRPr="004E7DBD">
        <w:rPr>
          <w:rPrChange w:id="5312" w:author="Alexandre Marcondes" w:date="2019-07-09T18:16:00Z">
            <w:rPr/>
          </w:rPrChange>
        </w:rPr>
        <w:t>aspectos</w:t>
      </w:r>
      <w:r w:rsidRPr="004E7DBD">
        <w:rPr>
          <w:rPrChange w:id="5313" w:author="Alexandre Marcondes" w:date="2019-07-09T18:16:00Z">
            <w:rPr/>
          </w:rPrChange>
        </w:rPr>
        <w:t xml:space="preserve"> ligados a forma </w:t>
      </w:r>
      <w:r w:rsidR="004C259C" w:rsidRPr="004E7DBD">
        <w:rPr>
          <w:rPrChange w:id="5314" w:author="Alexandre Marcondes" w:date="2019-07-09T18:16:00Z">
            <w:rPr/>
          </w:rPrChange>
        </w:rPr>
        <w:t xml:space="preserve">de </w:t>
      </w:r>
      <w:r w:rsidRPr="004E7DBD">
        <w:rPr>
          <w:rPrChange w:id="5315" w:author="Alexandre Marcondes" w:date="2019-07-09T18:16:00Z">
            <w:rPr/>
          </w:rPrChange>
        </w:rPr>
        <w:t xml:space="preserve">representar a posição de um objeto sobre </w:t>
      </w:r>
      <w:r w:rsidR="004C259C" w:rsidRPr="004E7DBD">
        <w:rPr>
          <w:rPrChange w:id="5316" w:author="Alexandre Marcondes" w:date="2019-07-09T18:16:00Z">
            <w:rPr/>
          </w:rPrChange>
        </w:rPr>
        <w:t>a superfície da</w:t>
      </w:r>
      <w:r w:rsidRPr="004E7DBD">
        <w:rPr>
          <w:rPrChange w:id="5317" w:author="Alexandre Marcondes" w:date="2019-07-09T18:16:00Z">
            <w:rPr/>
          </w:rPrChange>
        </w:rPr>
        <w:t xml:space="preserve"> </w:t>
      </w:r>
      <w:r w:rsidR="008448A6" w:rsidRPr="004E7DBD">
        <w:rPr>
          <w:rPrChange w:id="5318" w:author="Alexandre Marcondes" w:date="2019-07-09T18:16:00Z">
            <w:rPr/>
          </w:rPrChange>
        </w:rPr>
        <w:t>T</w:t>
      </w:r>
      <w:r w:rsidRPr="004E7DBD">
        <w:rPr>
          <w:rPrChange w:id="5319" w:author="Alexandre Marcondes" w:date="2019-07-09T18:16:00Z">
            <w:rPr/>
          </w:rPrChange>
        </w:rPr>
        <w:t>erra</w:t>
      </w:r>
      <w:r w:rsidR="00E44D1B" w:rsidRPr="004E7DBD">
        <w:rPr>
          <w:rPrChange w:id="5320" w:author="Alexandre Marcondes" w:date="2019-07-09T18:16:00Z">
            <w:rPr/>
          </w:rPrChange>
        </w:rPr>
        <w:t xml:space="preserve"> e como representar ess</w:t>
      </w:r>
      <w:r w:rsidR="004C259C" w:rsidRPr="004E7DBD">
        <w:rPr>
          <w:rPrChange w:id="5321" w:author="Alexandre Marcondes" w:date="2019-07-09T18:16:00Z">
            <w:rPr/>
          </w:rPrChange>
        </w:rPr>
        <w:t xml:space="preserve">a posição em um mapa </w:t>
      </w:r>
      <w:proofErr w:type="gramStart"/>
      <w:r w:rsidR="004C259C" w:rsidRPr="004E7DBD">
        <w:rPr>
          <w:rPrChange w:id="5322" w:author="Alexandre Marcondes" w:date="2019-07-09T18:16:00Z">
            <w:rPr/>
          </w:rPrChange>
        </w:rPr>
        <w:t>2D</w:t>
      </w:r>
      <w:proofErr w:type="gramEnd"/>
      <w:r w:rsidR="004C259C" w:rsidRPr="004E7DBD">
        <w:rPr>
          <w:rPrChange w:id="5323" w:author="Alexandre Marcondes" w:date="2019-07-09T18:16:00Z">
            <w:rPr/>
          </w:rPrChange>
        </w:rPr>
        <w:t>, conivente para visualização e criação de rotas.</w:t>
      </w:r>
    </w:p>
    <w:p w:rsidR="004C259C" w:rsidRPr="004E7DBD" w:rsidRDefault="004C259C" w:rsidP="001C3003">
      <w:pPr>
        <w:rPr>
          <w:rPrChange w:id="5324" w:author="Alexandre Marcondes" w:date="2019-07-09T18:16:00Z">
            <w:rPr/>
          </w:rPrChange>
        </w:rPr>
      </w:pPr>
    </w:p>
    <w:p w:rsidR="004C259C" w:rsidRPr="004E7DBD" w:rsidRDefault="004C259C" w:rsidP="0085318F">
      <w:pPr>
        <w:pStyle w:val="PargrafodaLista"/>
        <w:numPr>
          <w:ilvl w:val="2"/>
          <w:numId w:val="6"/>
        </w:numPr>
        <w:rPr>
          <w:rPrChange w:id="5325" w:author="Alexandre Marcondes" w:date="2019-07-09T18:16:00Z">
            <w:rPr/>
          </w:rPrChange>
        </w:rPr>
      </w:pPr>
      <w:r w:rsidRPr="004E7DBD">
        <w:rPr>
          <w:rPrChange w:id="5326" w:author="Alexandre Marcondes" w:date="2019-07-09T18:16:00Z">
            <w:rPr/>
          </w:rPrChange>
        </w:rPr>
        <w:t xml:space="preserve">Sistema de referência </w:t>
      </w:r>
      <w:r w:rsidR="00C719E9" w:rsidRPr="004E7DBD">
        <w:rPr>
          <w:rPrChange w:id="5327" w:author="Alexandre Marcondes" w:date="2019-07-09T18:16:00Z">
            <w:rPr/>
          </w:rPrChange>
        </w:rPr>
        <w:t>geométrico</w:t>
      </w:r>
    </w:p>
    <w:p w:rsidR="004C259C" w:rsidRPr="004E7DBD" w:rsidRDefault="004C259C" w:rsidP="004C259C">
      <w:pPr>
        <w:rPr>
          <w:rPrChange w:id="5328" w:author="Alexandre Marcondes" w:date="2019-07-09T18:16:00Z">
            <w:rPr/>
          </w:rPrChange>
        </w:rPr>
      </w:pPr>
    </w:p>
    <w:p w:rsidR="004C259C" w:rsidRPr="004E7DBD" w:rsidRDefault="004C259C" w:rsidP="004C259C">
      <w:pPr>
        <w:rPr>
          <w:rPrChange w:id="5329" w:author="Alexandre Marcondes" w:date="2019-07-09T18:16:00Z">
            <w:rPr/>
          </w:rPrChange>
        </w:rPr>
      </w:pPr>
      <w:r w:rsidRPr="004E7DBD">
        <w:rPr>
          <w:rPrChange w:id="5330" w:author="Alexandre Marcondes" w:date="2019-07-09T18:16:00Z">
            <w:rPr/>
          </w:rPrChange>
        </w:rPr>
        <w:t xml:space="preserve">Para aplicações </w:t>
      </w:r>
      <w:r w:rsidR="00E44D1B" w:rsidRPr="004E7DBD">
        <w:rPr>
          <w:rPrChange w:id="5331" w:author="Alexandre Marcondes" w:date="2019-07-09T18:16:00Z">
            <w:rPr/>
          </w:rPrChange>
        </w:rPr>
        <w:t>em</w:t>
      </w:r>
      <w:r w:rsidRPr="004E7DBD">
        <w:rPr>
          <w:rPrChange w:id="5332" w:author="Alexandre Marcondes" w:date="2019-07-09T18:16:00Z">
            <w:rPr/>
          </w:rPrChange>
        </w:rPr>
        <w:t xml:space="preserve"> que requerem a </w:t>
      </w:r>
      <w:proofErr w:type="spellStart"/>
      <w:r w:rsidRPr="004E7DBD">
        <w:rPr>
          <w:rPrChange w:id="5333" w:author="Alexandre Marcondes" w:date="2019-07-09T18:16:00Z">
            <w:rPr/>
          </w:rPrChange>
        </w:rPr>
        <w:t>geolocalização</w:t>
      </w:r>
      <w:proofErr w:type="spellEnd"/>
      <w:r w:rsidRPr="004E7DBD">
        <w:rPr>
          <w:rPrChange w:id="5334" w:author="Alexandre Marcondes" w:date="2019-07-09T18:16:00Z">
            <w:rPr/>
          </w:rPrChange>
        </w:rPr>
        <w:t xml:space="preserve"> é comum a utilização das coordenadas fornecidas pelo sistema GPS ou o GLONASS </w:t>
      </w:r>
      <w:r w:rsidRPr="004E7DBD">
        <w:rPr>
          <w:szCs w:val="24"/>
          <w:rPrChange w:id="5335" w:author="Alexandre Marcondes" w:date="2019-07-09T18:16:00Z">
            <w:rPr>
              <w:szCs w:val="24"/>
            </w:rPr>
          </w:rPrChange>
        </w:rPr>
        <w:t>(</w:t>
      </w:r>
      <w:proofErr w:type="spellStart"/>
      <w:r w:rsidRPr="004E7DBD">
        <w:rPr>
          <w:i/>
          <w:iCs/>
          <w:szCs w:val="24"/>
          <w:shd w:val="clear" w:color="auto" w:fill="FFFFFF"/>
          <w:rPrChange w:id="5336" w:author="Alexandre Marcondes" w:date="2019-07-09T18:16:00Z">
            <w:rPr>
              <w:i/>
              <w:iCs/>
              <w:color w:val="222222"/>
              <w:szCs w:val="24"/>
              <w:shd w:val="clear" w:color="auto" w:fill="FFFFFF"/>
            </w:rPr>
          </w:rPrChange>
        </w:rPr>
        <w:t>Globalnaya</w:t>
      </w:r>
      <w:proofErr w:type="spellEnd"/>
      <w:r w:rsidRPr="004E7DBD">
        <w:rPr>
          <w:i/>
          <w:iCs/>
          <w:szCs w:val="24"/>
          <w:shd w:val="clear" w:color="auto" w:fill="FFFFFF"/>
          <w:rPrChange w:id="5337" w:author="Alexandre Marcondes" w:date="2019-07-09T18:16:00Z">
            <w:rPr>
              <w:i/>
              <w:iCs/>
              <w:color w:val="222222"/>
              <w:szCs w:val="24"/>
              <w:shd w:val="clear" w:color="auto" w:fill="FFFFFF"/>
            </w:rPr>
          </w:rPrChange>
        </w:rPr>
        <w:t xml:space="preserve"> </w:t>
      </w:r>
      <w:proofErr w:type="spellStart"/>
      <w:r w:rsidRPr="004E7DBD">
        <w:rPr>
          <w:i/>
          <w:iCs/>
          <w:szCs w:val="24"/>
          <w:shd w:val="clear" w:color="auto" w:fill="FFFFFF"/>
          <w:rPrChange w:id="5338" w:author="Alexandre Marcondes" w:date="2019-07-09T18:16:00Z">
            <w:rPr>
              <w:i/>
              <w:iCs/>
              <w:color w:val="222222"/>
              <w:szCs w:val="24"/>
              <w:shd w:val="clear" w:color="auto" w:fill="FFFFFF"/>
            </w:rPr>
          </w:rPrChange>
        </w:rPr>
        <w:t>navigatsionnaya</w:t>
      </w:r>
      <w:proofErr w:type="spellEnd"/>
      <w:r w:rsidRPr="004E7DBD">
        <w:rPr>
          <w:i/>
          <w:iCs/>
          <w:szCs w:val="24"/>
          <w:shd w:val="clear" w:color="auto" w:fill="FFFFFF"/>
          <w:rPrChange w:id="5339" w:author="Alexandre Marcondes" w:date="2019-07-09T18:16:00Z">
            <w:rPr>
              <w:i/>
              <w:iCs/>
              <w:color w:val="222222"/>
              <w:szCs w:val="24"/>
              <w:shd w:val="clear" w:color="auto" w:fill="FFFFFF"/>
            </w:rPr>
          </w:rPrChange>
        </w:rPr>
        <w:t xml:space="preserve"> </w:t>
      </w:r>
      <w:proofErr w:type="spellStart"/>
      <w:r w:rsidRPr="004E7DBD">
        <w:rPr>
          <w:i/>
          <w:iCs/>
          <w:szCs w:val="24"/>
          <w:shd w:val="clear" w:color="auto" w:fill="FFFFFF"/>
          <w:rPrChange w:id="5340" w:author="Alexandre Marcondes" w:date="2019-07-09T18:16:00Z">
            <w:rPr>
              <w:i/>
              <w:iCs/>
              <w:color w:val="222222"/>
              <w:szCs w:val="24"/>
              <w:shd w:val="clear" w:color="auto" w:fill="FFFFFF"/>
            </w:rPr>
          </w:rPrChange>
        </w:rPr>
        <w:t>sputnikovaya</w:t>
      </w:r>
      <w:proofErr w:type="spellEnd"/>
      <w:r w:rsidRPr="004E7DBD">
        <w:rPr>
          <w:i/>
          <w:iCs/>
          <w:szCs w:val="24"/>
          <w:shd w:val="clear" w:color="auto" w:fill="FFFFFF"/>
          <w:rPrChange w:id="5341" w:author="Alexandre Marcondes" w:date="2019-07-09T18:16:00Z">
            <w:rPr>
              <w:i/>
              <w:iCs/>
              <w:color w:val="222222"/>
              <w:szCs w:val="24"/>
              <w:shd w:val="clear" w:color="auto" w:fill="FFFFFF"/>
            </w:rPr>
          </w:rPrChange>
        </w:rPr>
        <w:t xml:space="preserve"> sistema)</w:t>
      </w:r>
      <w:r w:rsidRPr="004E7DBD">
        <w:rPr>
          <w:szCs w:val="24"/>
          <w:rPrChange w:id="5342" w:author="Alexandre Marcondes" w:date="2019-07-09T18:16:00Z">
            <w:rPr>
              <w:szCs w:val="24"/>
            </w:rPr>
          </w:rPrChange>
        </w:rPr>
        <w:t>.</w:t>
      </w:r>
      <w:r w:rsidRPr="004E7DBD">
        <w:rPr>
          <w:rPrChange w:id="5343" w:author="Alexandre Marcondes" w:date="2019-07-09T18:16:00Z">
            <w:rPr/>
          </w:rPrChange>
        </w:rPr>
        <w:t xml:space="preserve"> </w:t>
      </w:r>
      <w:r w:rsidR="00866522" w:rsidRPr="004E7DBD">
        <w:rPr>
          <w:rPrChange w:id="5344" w:author="Alexandre Marcondes" w:date="2019-07-09T18:16:00Z">
            <w:rPr/>
          </w:rPrChange>
        </w:rPr>
        <w:t>Frequentemente utilizado, o</w:t>
      </w:r>
      <w:r w:rsidRPr="004E7DBD">
        <w:rPr>
          <w:rPrChange w:id="5345" w:author="Alexandre Marcondes" w:date="2019-07-09T18:16:00Z">
            <w:rPr/>
          </w:rPrChange>
        </w:rPr>
        <w:t xml:space="preserve"> sistema GPS</w:t>
      </w:r>
      <w:r w:rsidR="00866522" w:rsidRPr="004E7DBD">
        <w:rPr>
          <w:rPrChange w:id="5346" w:author="Alexandre Marcondes" w:date="2019-07-09T18:16:00Z">
            <w:rPr/>
          </w:rPrChange>
        </w:rPr>
        <w:t xml:space="preserve"> é</w:t>
      </w:r>
      <w:r w:rsidRPr="004E7DBD">
        <w:rPr>
          <w:rPrChange w:id="5347" w:author="Alexandre Marcondes" w:date="2019-07-09T18:16:00Z">
            <w:rPr/>
          </w:rPrChange>
        </w:rPr>
        <w:t xml:space="preserve"> </w:t>
      </w:r>
      <w:r w:rsidR="00866522" w:rsidRPr="004E7DBD">
        <w:rPr>
          <w:rPrChange w:id="5348" w:author="Alexandre Marcondes" w:date="2019-07-09T18:16:00Z">
            <w:rPr/>
          </w:rPrChange>
        </w:rPr>
        <w:t>mantido</w:t>
      </w:r>
      <w:r w:rsidRPr="004E7DBD">
        <w:rPr>
          <w:rPrChange w:id="5349" w:author="Alexandre Marcondes" w:date="2019-07-09T18:16:00Z">
            <w:rPr/>
          </w:rPrChange>
        </w:rPr>
        <w:t xml:space="preserve"> pelo governo americano, utiliza uma série de padrões e parâmetros para representar a posição de um objeto sobre a superfície da </w:t>
      </w:r>
      <w:r w:rsidR="008448A6" w:rsidRPr="004E7DBD">
        <w:rPr>
          <w:rPrChange w:id="5350" w:author="Alexandre Marcondes" w:date="2019-07-09T18:16:00Z">
            <w:rPr/>
          </w:rPrChange>
        </w:rPr>
        <w:t>T</w:t>
      </w:r>
      <w:r w:rsidRPr="004E7DBD">
        <w:rPr>
          <w:rPrChange w:id="5351" w:author="Alexandre Marcondes" w:date="2019-07-09T18:16:00Z">
            <w:rPr/>
          </w:rPrChange>
        </w:rPr>
        <w:t>erra</w:t>
      </w:r>
      <w:r w:rsidR="008448A6" w:rsidRPr="004E7DBD">
        <w:rPr>
          <w:rPrChange w:id="5352" w:author="Alexandre Marcondes" w:date="2019-07-09T18:16:00Z">
            <w:rPr/>
          </w:rPrChange>
        </w:rPr>
        <w:t xml:space="preserve">. </w:t>
      </w:r>
      <w:r w:rsidRPr="004E7DBD">
        <w:rPr>
          <w:rPrChange w:id="5353" w:author="Alexandre Marcondes" w:date="2019-07-09T18:16:00Z">
            <w:rPr/>
          </w:rPrChange>
        </w:rPr>
        <w:t xml:space="preserve">A essa série de características, regras e parâmetros </w:t>
      </w:r>
      <w:r w:rsidR="00E44D1B" w:rsidRPr="004E7DBD">
        <w:rPr>
          <w:rPrChange w:id="5354" w:author="Alexandre Marcondes" w:date="2019-07-09T18:16:00Z">
            <w:rPr/>
          </w:rPrChange>
        </w:rPr>
        <w:t xml:space="preserve">dá-se </w:t>
      </w:r>
      <w:r w:rsidRPr="004E7DBD">
        <w:rPr>
          <w:rPrChange w:id="5355" w:author="Alexandre Marcondes" w:date="2019-07-09T18:16:00Z">
            <w:rPr/>
          </w:rPrChange>
        </w:rPr>
        <w:t>o no</w:t>
      </w:r>
      <w:r w:rsidR="00866522" w:rsidRPr="004E7DBD">
        <w:rPr>
          <w:rPrChange w:id="5356" w:author="Alexandre Marcondes" w:date="2019-07-09T18:16:00Z">
            <w:rPr/>
          </w:rPrChange>
        </w:rPr>
        <w:t>m</w:t>
      </w:r>
      <w:r w:rsidRPr="004E7DBD">
        <w:rPr>
          <w:rPrChange w:id="5357" w:author="Alexandre Marcondes" w:date="2019-07-09T18:16:00Z">
            <w:rPr/>
          </w:rPrChange>
        </w:rPr>
        <w:t>e de sistema de coordenadas geográficas.</w:t>
      </w:r>
    </w:p>
    <w:p w:rsidR="00866522" w:rsidRPr="004E7DBD" w:rsidRDefault="00866522" w:rsidP="00866522">
      <w:pPr>
        <w:rPr>
          <w:rPrChange w:id="5358" w:author="Alexandre Marcondes" w:date="2019-07-09T18:16:00Z">
            <w:rPr/>
          </w:rPrChange>
        </w:rPr>
      </w:pPr>
      <w:r w:rsidRPr="004E7DBD">
        <w:rPr>
          <w:rPrChange w:id="5359" w:author="Alexandre Marcondes" w:date="2019-07-09T18:16:00Z">
            <w:rPr/>
          </w:rPrChange>
        </w:rPr>
        <w:t xml:space="preserve">Um sistema de coordenadas geográficas utiliza a superfície de uma esfera tridimensional para estabelecer localização sobre a superfície da </w:t>
      </w:r>
      <w:r w:rsidR="00DF2F81" w:rsidRPr="004E7DBD">
        <w:rPr>
          <w:rPrChange w:id="5360" w:author="Alexandre Marcondes" w:date="2019-07-09T18:16:00Z">
            <w:rPr/>
          </w:rPrChange>
        </w:rPr>
        <w:t>Terra</w:t>
      </w:r>
      <w:r w:rsidR="00E44D1B" w:rsidRPr="004E7DBD">
        <w:rPr>
          <w:rPrChange w:id="5361" w:author="Alexandre Marcondes" w:date="2019-07-09T18:16:00Z">
            <w:rPr/>
          </w:rPrChange>
        </w:rPr>
        <w:t>.</w:t>
      </w:r>
      <w:r w:rsidRPr="004E7DBD">
        <w:rPr>
          <w:rPrChange w:id="5362" w:author="Alexandre Marcondes" w:date="2019-07-09T18:16:00Z">
            <w:rPr/>
          </w:rPrChange>
        </w:rPr>
        <w:t xml:space="preserve"> </w:t>
      </w:r>
      <w:r w:rsidR="00E44D1B" w:rsidRPr="004E7DBD">
        <w:rPr>
          <w:rPrChange w:id="5363" w:author="Alexandre Marcondes" w:date="2019-07-09T18:16:00Z">
            <w:rPr/>
          </w:rPrChange>
        </w:rPr>
        <w:t>Além disso, i</w:t>
      </w:r>
      <w:r w:rsidRPr="004E7DBD">
        <w:rPr>
          <w:rPrChange w:id="5364" w:author="Alexandre Marcondes" w:date="2019-07-09T18:16:00Z">
            <w:rPr/>
          </w:rPrChange>
        </w:rPr>
        <w:t xml:space="preserve">nclui em suas definições unidade angular de medida, um meridiano primário, e um ponto de </w:t>
      </w:r>
      <w:r w:rsidR="00DE0A78" w:rsidRPr="004E7DBD">
        <w:rPr>
          <w:rPrChange w:id="5365" w:author="Alexandre Marcondes" w:date="2019-07-09T18:16:00Z">
            <w:rPr/>
          </w:rPrChange>
        </w:rPr>
        <w:t>referência</w:t>
      </w:r>
      <w:r w:rsidRPr="004E7DBD">
        <w:rPr>
          <w:rPrChange w:id="5366" w:author="Alexandre Marcondes" w:date="2019-07-09T18:16:00Z">
            <w:rPr/>
          </w:rPrChange>
        </w:rPr>
        <w:t xml:space="preserve"> baseado em um esferoide</w:t>
      </w:r>
      <w:r w:rsidR="00DE0A78" w:rsidRPr="004E7DBD">
        <w:rPr>
          <w:rPrChange w:id="5367" w:author="Alexandre Marcondes" w:date="2019-07-09T18:16:00Z">
            <w:rPr/>
          </w:rPrChange>
        </w:rPr>
        <w:t xml:space="preserve"> </w:t>
      </w:r>
      <w:sdt>
        <w:sdtPr>
          <w:rPr>
            <w:rPrChange w:id="5368" w:author="Alexandre Marcondes" w:date="2019-07-09T18:16:00Z">
              <w:rPr/>
            </w:rPrChange>
          </w:rPr>
          <w:id w:val="-860826016"/>
          <w:citation/>
        </w:sdtPr>
        <w:sdtContent>
          <w:r w:rsidR="00DE0A78" w:rsidRPr="004E7DBD">
            <w:rPr>
              <w:rPrChange w:id="5369" w:author="Alexandre Marcondes" w:date="2019-07-09T18:16:00Z">
                <w:rPr/>
              </w:rPrChange>
            </w:rPr>
            <w:fldChar w:fldCharType="begin"/>
          </w:r>
          <w:r w:rsidR="00DE0A78" w:rsidRPr="004E7DBD">
            <w:rPr>
              <w:rPrChange w:id="5370" w:author="Alexandre Marcondes" w:date="2019-07-09T18:16:00Z">
                <w:rPr/>
              </w:rPrChange>
            </w:rPr>
            <w:instrText xml:space="preserve"> CITATION Arc19 \l 1046 </w:instrText>
          </w:r>
          <w:r w:rsidR="00DE0A78" w:rsidRPr="004E7DBD">
            <w:rPr>
              <w:rPrChange w:id="5371" w:author="Alexandre Marcondes" w:date="2019-07-09T18:16:00Z">
                <w:rPr/>
              </w:rPrChange>
            </w:rPr>
            <w:fldChar w:fldCharType="separate"/>
          </w:r>
          <w:r w:rsidR="00FF594D" w:rsidRPr="004E7DBD">
            <w:rPr>
              <w:noProof/>
              <w:rPrChange w:id="5372" w:author="Alexandre Marcondes" w:date="2019-07-09T18:16:00Z">
                <w:rPr>
                  <w:noProof/>
                </w:rPr>
              </w:rPrChange>
            </w:rPr>
            <w:t>(24)</w:t>
          </w:r>
          <w:r w:rsidR="00DE0A78" w:rsidRPr="004E7DBD">
            <w:rPr>
              <w:rPrChange w:id="5373" w:author="Alexandre Marcondes" w:date="2019-07-09T18:16:00Z">
                <w:rPr/>
              </w:rPrChange>
            </w:rPr>
            <w:fldChar w:fldCharType="end"/>
          </w:r>
        </w:sdtContent>
      </w:sdt>
      <w:r w:rsidRPr="004E7DBD">
        <w:rPr>
          <w:rPrChange w:id="5374" w:author="Alexandre Marcondes" w:date="2019-07-09T18:16:00Z">
            <w:rPr/>
          </w:rPrChange>
        </w:rPr>
        <w:t xml:space="preserve">. Um ponto é referenciado utilizando </w:t>
      </w:r>
      <w:proofErr w:type="gramStart"/>
      <w:r w:rsidRPr="004E7DBD">
        <w:rPr>
          <w:rPrChange w:id="5375" w:author="Alexandre Marcondes" w:date="2019-07-09T18:16:00Z">
            <w:rPr/>
          </w:rPrChange>
        </w:rPr>
        <w:t>ângulos chamadas de latitude e longitude, que são medidos a partir do centro da terra até o ponto de interesse</w:t>
      </w:r>
      <w:proofErr w:type="gramEnd"/>
      <w:r w:rsidRPr="004E7DBD">
        <w:rPr>
          <w:rPrChange w:id="5376" w:author="Alexandre Marcondes" w:date="2019-07-09T18:16:00Z">
            <w:rPr/>
          </w:rPrChange>
        </w:rPr>
        <w:t>.</w:t>
      </w:r>
    </w:p>
    <w:p w:rsidR="004C259C" w:rsidRPr="004E7DBD" w:rsidRDefault="004C259C" w:rsidP="004C259C">
      <w:pPr>
        <w:rPr>
          <w:rPrChange w:id="5377" w:author="Alexandre Marcondes" w:date="2019-07-09T18:16:00Z">
            <w:rPr/>
          </w:rPrChange>
        </w:rPr>
      </w:pPr>
      <w:r w:rsidRPr="004E7DBD">
        <w:rPr>
          <w:rPrChange w:id="5378" w:author="Alexandre Marcondes" w:date="2019-07-09T18:16:00Z">
            <w:rPr/>
          </w:rPrChange>
        </w:rPr>
        <w:t>O sistema de referência</w:t>
      </w:r>
      <w:r w:rsidR="00866522" w:rsidRPr="004E7DBD">
        <w:rPr>
          <w:rPrChange w:id="5379" w:author="Alexandre Marcondes" w:date="2019-07-09T18:16:00Z">
            <w:rPr/>
          </w:rPrChange>
        </w:rPr>
        <w:t xml:space="preserve"> geográfica</w:t>
      </w:r>
      <w:r w:rsidRPr="004E7DBD">
        <w:rPr>
          <w:rPrChange w:id="5380" w:author="Alexandre Marcondes" w:date="2019-07-09T18:16:00Z">
            <w:rPr/>
          </w:rPrChange>
        </w:rPr>
        <w:t xml:space="preserve"> utilizado pelo GPS chama-se WGS84 (World Global System 1984)</w:t>
      </w:r>
      <w:r w:rsidR="00B53DD3" w:rsidRPr="004E7DBD">
        <w:rPr>
          <w:rPrChange w:id="5381" w:author="Alexandre Marcondes" w:date="2019-07-09T18:16:00Z">
            <w:rPr/>
          </w:rPrChange>
        </w:rPr>
        <w:t xml:space="preserve">, foi desenvolvido pelo departamento de </w:t>
      </w:r>
      <w:r w:rsidR="00E44D1B" w:rsidRPr="004E7DBD">
        <w:rPr>
          <w:rPrChange w:id="5382" w:author="Alexandre Marcondes" w:date="2019-07-09T18:16:00Z">
            <w:rPr/>
          </w:rPrChange>
        </w:rPr>
        <w:t xml:space="preserve">defesa </w:t>
      </w:r>
      <w:r w:rsidR="00B53DD3" w:rsidRPr="004E7DBD">
        <w:rPr>
          <w:rPrChange w:id="5383" w:author="Alexandre Marcondes" w:date="2019-07-09T18:16:00Z">
            <w:rPr/>
          </w:rPrChange>
        </w:rPr>
        <w:t xml:space="preserve">dos EUA </w:t>
      </w:r>
      <w:sdt>
        <w:sdtPr>
          <w:rPr>
            <w:rPrChange w:id="5384" w:author="Alexandre Marcondes" w:date="2019-07-09T18:16:00Z">
              <w:rPr/>
            </w:rPrChange>
          </w:rPr>
          <w:id w:val="101304205"/>
          <w:citation/>
        </w:sdtPr>
        <w:sdtContent>
          <w:r w:rsidR="00DE0A78" w:rsidRPr="004E7DBD">
            <w:rPr>
              <w:rPrChange w:id="5385" w:author="Alexandre Marcondes" w:date="2019-07-09T18:16:00Z">
                <w:rPr/>
              </w:rPrChange>
            </w:rPr>
            <w:fldChar w:fldCharType="begin"/>
          </w:r>
          <w:r w:rsidR="00DE0A78" w:rsidRPr="004E7DBD">
            <w:rPr>
              <w:rPrChange w:id="5386" w:author="Alexandre Marcondes" w:date="2019-07-09T18:16:00Z">
                <w:rPr/>
              </w:rPrChange>
            </w:rPr>
            <w:instrText xml:space="preserve"> CITATION Jou19 \l 1046 </w:instrText>
          </w:r>
          <w:r w:rsidR="00DE0A78" w:rsidRPr="004E7DBD">
            <w:rPr>
              <w:rPrChange w:id="5387" w:author="Alexandre Marcondes" w:date="2019-07-09T18:16:00Z">
                <w:rPr/>
              </w:rPrChange>
            </w:rPr>
            <w:fldChar w:fldCharType="separate"/>
          </w:r>
          <w:r w:rsidR="00FF594D" w:rsidRPr="004E7DBD">
            <w:rPr>
              <w:noProof/>
              <w:rPrChange w:id="5388" w:author="Alexandre Marcondes" w:date="2019-07-09T18:16:00Z">
                <w:rPr>
                  <w:noProof/>
                </w:rPr>
              </w:rPrChange>
            </w:rPr>
            <w:t>(25)</w:t>
          </w:r>
          <w:r w:rsidR="00DE0A78" w:rsidRPr="004E7DBD">
            <w:rPr>
              <w:rPrChange w:id="5389" w:author="Alexandre Marcondes" w:date="2019-07-09T18:16:00Z">
                <w:rPr/>
              </w:rPrChange>
            </w:rPr>
            <w:fldChar w:fldCharType="end"/>
          </w:r>
        </w:sdtContent>
      </w:sdt>
      <w:r w:rsidR="00DE0A78" w:rsidRPr="004E7DBD">
        <w:rPr>
          <w:rPrChange w:id="5390" w:author="Alexandre Marcondes" w:date="2019-07-09T18:16:00Z">
            <w:rPr/>
          </w:rPrChange>
        </w:rPr>
        <w:t xml:space="preserve"> </w:t>
      </w:r>
      <w:r w:rsidR="00B53DD3" w:rsidRPr="004E7DBD">
        <w:rPr>
          <w:rPrChange w:id="5391" w:author="Alexandre Marcondes" w:date="2019-07-09T18:16:00Z">
            <w:rPr/>
          </w:rPrChange>
        </w:rPr>
        <w:t>e possui as seguintes características</w:t>
      </w:r>
      <w:r w:rsidR="00E44D1B" w:rsidRPr="004E7DBD">
        <w:rPr>
          <w:rPrChange w:id="5392" w:author="Alexandre Marcondes" w:date="2019-07-09T18:16:00Z">
            <w:rPr/>
          </w:rPrChange>
        </w:rPr>
        <w:t xml:space="preserve"> </w:t>
      </w:r>
      <w:sdt>
        <w:sdtPr>
          <w:rPr>
            <w:rPrChange w:id="5393" w:author="Alexandre Marcondes" w:date="2019-07-09T18:16:00Z">
              <w:rPr/>
            </w:rPrChange>
          </w:rPr>
          <w:id w:val="-695847354"/>
          <w:citation/>
        </w:sdtPr>
        <w:sdtContent>
          <w:r w:rsidR="00DE0A78" w:rsidRPr="004E7DBD">
            <w:rPr>
              <w:rPrChange w:id="5394" w:author="Alexandre Marcondes" w:date="2019-07-09T18:16:00Z">
                <w:rPr/>
              </w:rPrChange>
            </w:rPr>
            <w:fldChar w:fldCharType="begin"/>
          </w:r>
          <w:r w:rsidR="00DE0A78" w:rsidRPr="004E7DBD">
            <w:rPr>
              <w:rPrChange w:id="5395" w:author="Alexandre Marcondes" w:date="2019-07-09T18:16:00Z">
                <w:rPr/>
              </w:rPrChange>
            </w:rPr>
            <w:instrText xml:space="preserve"> CITATION Map19 \l 1046 </w:instrText>
          </w:r>
          <w:r w:rsidR="00DE0A78" w:rsidRPr="004E7DBD">
            <w:rPr>
              <w:rPrChange w:id="5396" w:author="Alexandre Marcondes" w:date="2019-07-09T18:16:00Z">
                <w:rPr/>
              </w:rPrChange>
            </w:rPr>
            <w:fldChar w:fldCharType="separate"/>
          </w:r>
          <w:r w:rsidR="00FF594D" w:rsidRPr="004E7DBD">
            <w:rPr>
              <w:noProof/>
              <w:rPrChange w:id="5397" w:author="Alexandre Marcondes" w:date="2019-07-09T18:16:00Z">
                <w:rPr>
                  <w:noProof/>
                </w:rPr>
              </w:rPrChange>
            </w:rPr>
            <w:t>(26)</w:t>
          </w:r>
          <w:r w:rsidR="00DE0A78" w:rsidRPr="004E7DBD">
            <w:rPr>
              <w:rPrChange w:id="5398" w:author="Alexandre Marcondes" w:date="2019-07-09T18:16:00Z">
                <w:rPr/>
              </w:rPrChange>
            </w:rPr>
            <w:fldChar w:fldCharType="end"/>
          </w:r>
        </w:sdtContent>
      </w:sdt>
      <w:r w:rsidR="00B53DD3" w:rsidRPr="004E7DBD">
        <w:rPr>
          <w:rPrChange w:id="5399" w:author="Alexandre Marcondes" w:date="2019-07-09T18:16:00Z">
            <w:rPr/>
          </w:rPrChange>
        </w:rPr>
        <w:t>:</w:t>
      </w:r>
    </w:p>
    <w:p w:rsidR="00B53DD3" w:rsidRPr="004E7DBD" w:rsidRDefault="00B53DD3" w:rsidP="004C259C">
      <w:pPr>
        <w:rPr>
          <w:rPrChange w:id="5400" w:author="Alexandre Marcondes" w:date="2019-07-09T18:16:00Z">
            <w:rPr/>
          </w:rPrChange>
        </w:rPr>
      </w:pPr>
    </w:p>
    <w:p w:rsidR="00B53DD3" w:rsidRPr="004E7DBD" w:rsidRDefault="00B53DD3" w:rsidP="0085318F">
      <w:pPr>
        <w:pStyle w:val="PargrafodaLista"/>
        <w:numPr>
          <w:ilvl w:val="0"/>
          <w:numId w:val="9"/>
        </w:numPr>
        <w:rPr>
          <w:rPrChange w:id="5401" w:author="Alexandre Marcondes" w:date="2019-07-09T18:16:00Z">
            <w:rPr/>
          </w:rPrChange>
        </w:rPr>
      </w:pPr>
      <w:r w:rsidRPr="004E7DBD">
        <w:rPr>
          <w:rPrChange w:id="5402" w:author="Alexandre Marcondes" w:date="2019-07-09T18:16:00Z">
            <w:rPr/>
          </w:rPrChange>
        </w:rPr>
        <w:t>Faixa de latitude: -90 a 90</w:t>
      </w:r>
      <w:r w:rsidR="00E44D1B" w:rsidRPr="004E7DBD">
        <w:rPr>
          <w:rPrChange w:id="5403" w:author="Alexandre Marcondes" w:date="2019-07-09T18:16:00Z">
            <w:rPr/>
          </w:rPrChange>
        </w:rPr>
        <w:t xml:space="preserve"> </w:t>
      </w:r>
      <w:r w:rsidR="008448A6" w:rsidRPr="004E7DBD">
        <w:rPr>
          <w:rPrChange w:id="5404" w:author="Alexandre Marcondes" w:date="2019-07-09T18:16:00Z">
            <w:rPr/>
          </w:rPrChange>
        </w:rPr>
        <w:t>°</w:t>
      </w:r>
    </w:p>
    <w:p w:rsidR="00B53DD3" w:rsidRPr="004E7DBD" w:rsidRDefault="00B53DD3" w:rsidP="0085318F">
      <w:pPr>
        <w:pStyle w:val="PargrafodaLista"/>
        <w:numPr>
          <w:ilvl w:val="0"/>
          <w:numId w:val="9"/>
        </w:numPr>
        <w:rPr>
          <w:rPrChange w:id="5405" w:author="Alexandre Marcondes" w:date="2019-07-09T18:16:00Z">
            <w:rPr/>
          </w:rPrChange>
        </w:rPr>
      </w:pPr>
      <w:r w:rsidRPr="004E7DBD">
        <w:rPr>
          <w:rPrChange w:id="5406" w:author="Alexandre Marcondes" w:date="2019-07-09T18:16:00Z">
            <w:rPr/>
          </w:rPrChange>
        </w:rPr>
        <w:t>Faixa de longitude: -180 a 180</w:t>
      </w:r>
      <w:r w:rsidR="008448A6" w:rsidRPr="004E7DBD">
        <w:rPr>
          <w:rPrChange w:id="5407" w:author="Alexandre Marcondes" w:date="2019-07-09T18:16:00Z">
            <w:rPr/>
          </w:rPrChange>
        </w:rPr>
        <w:t xml:space="preserve"> °</w:t>
      </w:r>
      <w:r w:rsidR="00E44D1B" w:rsidRPr="004E7DBD">
        <w:rPr>
          <w:rPrChange w:id="5408" w:author="Alexandre Marcondes" w:date="2019-07-09T18:16:00Z">
            <w:rPr/>
          </w:rPrChange>
        </w:rPr>
        <w:t xml:space="preserve"> </w:t>
      </w:r>
    </w:p>
    <w:p w:rsidR="00B53DD3" w:rsidRPr="004E7DBD" w:rsidRDefault="00B53DD3" w:rsidP="0085318F">
      <w:pPr>
        <w:pStyle w:val="PargrafodaLista"/>
        <w:numPr>
          <w:ilvl w:val="0"/>
          <w:numId w:val="9"/>
        </w:numPr>
        <w:rPr>
          <w:rPrChange w:id="5409" w:author="Alexandre Marcondes" w:date="2019-07-09T18:16:00Z">
            <w:rPr/>
          </w:rPrChange>
        </w:rPr>
      </w:pPr>
      <w:r w:rsidRPr="004E7DBD">
        <w:rPr>
          <w:rPrChange w:id="5410" w:author="Alexandre Marcondes" w:date="2019-07-09T18:16:00Z">
            <w:rPr/>
          </w:rPrChange>
        </w:rPr>
        <w:t>Meridiano primário: Greenwich</w:t>
      </w:r>
    </w:p>
    <w:p w:rsidR="00B53DD3" w:rsidRPr="004E7DBD" w:rsidRDefault="00B53DD3" w:rsidP="0085318F">
      <w:pPr>
        <w:pStyle w:val="PargrafodaLista"/>
        <w:numPr>
          <w:ilvl w:val="0"/>
          <w:numId w:val="9"/>
        </w:numPr>
        <w:rPr>
          <w:rPrChange w:id="5411" w:author="Alexandre Marcondes" w:date="2019-07-09T18:16:00Z">
            <w:rPr/>
          </w:rPrChange>
        </w:rPr>
      </w:pPr>
      <w:proofErr w:type="gramStart"/>
      <w:r w:rsidRPr="004E7DBD">
        <w:rPr>
          <w:rPrChange w:id="5412" w:author="Alexandre Marcondes" w:date="2019-07-09T18:16:00Z">
            <w:rPr/>
          </w:rPrChange>
        </w:rPr>
        <w:t>Coordenação centrais</w:t>
      </w:r>
      <w:proofErr w:type="gramEnd"/>
      <w:r w:rsidRPr="004E7DBD">
        <w:rPr>
          <w:rPrChange w:id="5413" w:author="Alexandre Marcondes" w:date="2019-07-09T18:16:00Z">
            <w:rPr/>
          </w:rPrChange>
        </w:rPr>
        <w:t>: intercessão com equador (0,0)</w:t>
      </w:r>
    </w:p>
    <w:p w:rsidR="00B53DD3" w:rsidRPr="004E7DBD" w:rsidRDefault="00B53DD3" w:rsidP="004C259C">
      <w:pPr>
        <w:rPr>
          <w:rPrChange w:id="5414" w:author="Alexandre Marcondes" w:date="2019-07-09T18:16:00Z">
            <w:rPr/>
          </w:rPrChange>
        </w:rPr>
      </w:pPr>
    </w:p>
    <w:p w:rsidR="004C259C" w:rsidRPr="004E7DBD" w:rsidRDefault="00654546" w:rsidP="0085318F">
      <w:pPr>
        <w:pStyle w:val="PargrafodaLista"/>
        <w:numPr>
          <w:ilvl w:val="2"/>
          <w:numId w:val="6"/>
        </w:numPr>
        <w:rPr>
          <w:rPrChange w:id="5415" w:author="Alexandre Marcondes" w:date="2019-07-09T18:16:00Z">
            <w:rPr/>
          </w:rPrChange>
        </w:rPr>
      </w:pPr>
      <w:r w:rsidRPr="004E7DBD">
        <w:rPr>
          <w:rPrChange w:id="5416" w:author="Alexandre Marcondes" w:date="2019-07-09T18:16:00Z">
            <w:rPr/>
          </w:rPrChange>
        </w:rPr>
        <w:t>Projeção de mapas</w:t>
      </w:r>
    </w:p>
    <w:p w:rsidR="00B53DD3" w:rsidRPr="004E7DBD" w:rsidRDefault="00B53DD3" w:rsidP="00B53DD3">
      <w:pPr>
        <w:rPr>
          <w:rPrChange w:id="5417" w:author="Alexandre Marcondes" w:date="2019-07-09T18:16:00Z">
            <w:rPr/>
          </w:rPrChange>
        </w:rPr>
      </w:pPr>
    </w:p>
    <w:p w:rsidR="00DE0A78" w:rsidRPr="004E7DBD" w:rsidRDefault="00B53DD3" w:rsidP="00C719E9">
      <w:pPr>
        <w:rPr>
          <w:rPrChange w:id="5418" w:author="Alexandre Marcondes" w:date="2019-07-09T18:16:00Z">
            <w:rPr/>
          </w:rPrChange>
        </w:rPr>
      </w:pPr>
      <w:r w:rsidRPr="004E7DBD">
        <w:rPr>
          <w:rPrChange w:id="5419" w:author="Alexandre Marcondes" w:date="2019-07-09T18:16:00Z">
            <w:rPr/>
          </w:rPrChange>
        </w:rPr>
        <w:t xml:space="preserve">Para representar de forma mais conveniente </w:t>
      </w:r>
      <w:r w:rsidR="00E44D1B" w:rsidRPr="004E7DBD">
        <w:rPr>
          <w:rPrChange w:id="5420" w:author="Alexandre Marcondes" w:date="2019-07-09T18:16:00Z">
            <w:rPr/>
          </w:rPrChange>
        </w:rPr>
        <w:t>à</w:t>
      </w:r>
      <w:r w:rsidR="00654546" w:rsidRPr="004E7DBD">
        <w:rPr>
          <w:rPrChange w:id="5421" w:author="Alexandre Marcondes" w:date="2019-07-09T18:16:00Z">
            <w:rPr/>
          </w:rPrChange>
        </w:rPr>
        <w:t xml:space="preserve"> superfície da </w:t>
      </w:r>
      <w:r w:rsidR="00E44D1B" w:rsidRPr="004E7DBD">
        <w:rPr>
          <w:rPrChange w:id="5422" w:author="Alexandre Marcondes" w:date="2019-07-09T18:16:00Z">
            <w:rPr/>
          </w:rPrChange>
        </w:rPr>
        <w:t>Terra</w:t>
      </w:r>
      <w:r w:rsidR="00654546" w:rsidRPr="004E7DBD">
        <w:rPr>
          <w:rPrChange w:id="5423" w:author="Alexandre Marcondes" w:date="2019-07-09T18:16:00Z">
            <w:rPr/>
          </w:rPrChange>
        </w:rPr>
        <w:t>, como para</w:t>
      </w:r>
      <w:r w:rsidRPr="004E7DBD">
        <w:rPr>
          <w:rPrChange w:id="5424" w:author="Alexandre Marcondes" w:date="2019-07-09T18:16:00Z">
            <w:rPr/>
          </w:rPrChange>
        </w:rPr>
        <w:t xml:space="preserve"> avaliar </w:t>
      </w:r>
      <w:r w:rsidR="00E44D1B" w:rsidRPr="004E7DBD">
        <w:rPr>
          <w:rPrChange w:id="5425" w:author="Alexandre Marcondes" w:date="2019-07-09T18:16:00Z">
            <w:rPr/>
          </w:rPrChange>
        </w:rPr>
        <w:t>distâncias</w:t>
      </w:r>
      <w:r w:rsidR="00654546" w:rsidRPr="004E7DBD">
        <w:rPr>
          <w:rPrChange w:id="5426" w:author="Alexandre Marcondes" w:date="2019-07-09T18:16:00Z">
            <w:rPr/>
          </w:rPrChange>
        </w:rPr>
        <w:t>,</w:t>
      </w:r>
      <w:r w:rsidRPr="004E7DBD">
        <w:rPr>
          <w:rPrChange w:id="5427" w:author="Alexandre Marcondes" w:date="2019-07-09T18:16:00Z">
            <w:rPr/>
          </w:rPrChange>
        </w:rPr>
        <w:t xml:space="preserve"> </w:t>
      </w:r>
      <w:r w:rsidR="00654546" w:rsidRPr="004E7DBD">
        <w:rPr>
          <w:rPrChange w:id="5428" w:author="Alexandre Marcondes" w:date="2019-07-09T18:16:00Z">
            <w:rPr/>
          </w:rPrChange>
        </w:rPr>
        <w:t xml:space="preserve">são utilizadas técnicas de projeção para de uma </w:t>
      </w:r>
      <w:r w:rsidR="00654546" w:rsidRPr="004E7DBD">
        <w:rPr>
          <w:rPrChange w:id="5429" w:author="Alexandre Marcondes" w:date="2019-07-09T18:16:00Z">
            <w:rPr/>
          </w:rPrChange>
        </w:rPr>
        <w:lastRenderedPageBreak/>
        <w:t>representação</w:t>
      </w:r>
      <w:r w:rsidRPr="004E7DBD">
        <w:rPr>
          <w:rPrChange w:id="5430" w:author="Alexandre Marcondes" w:date="2019-07-09T18:16:00Z">
            <w:rPr/>
          </w:rPrChange>
        </w:rPr>
        <w:t xml:space="preserve"> em duas dimensões</w:t>
      </w:r>
      <w:sdt>
        <w:sdtPr>
          <w:rPr>
            <w:rPrChange w:id="5431" w:author="Alexandre Marcondes" w:date="2019-07-09T18:16:00Z">
              <w:rPr/>
            </w:rPrChange>
          </w:rPr>
          <w:id w:val="1076329065"/>
          <w:citation/>
        </w:sdtPr>
        <w:sdtContent>
          <w:r w:rsidR="00DE0A78" w:rsidRPr="004E7DBD">
            <w:rPr>
              <w:rPrChange w:id="5432" w:author="Alexandre Marcondes" w:date="2019-07-09T18:16:00Z">
                <w:rPr/>
              </w:rPrChange>
            </w:rPr>
            <w:fldChar w:fldCharType="begin"/>
          </w:r>
          <w:r w:rsidR="00DE0A78" w:rsidRPr="004E7DBD">
            <w:rPr>
              <w:rPrChange w:id="5433" w:author="Alexandre Marcondes" w:date="2019-07-09T18:16:00Z">
                <w:rPr/>
              </w:rPrChange>
            </w:rPr>
            <w:instrText xml:space="preserve"> CITATION GIS19 \l 1046 </w:instrText>
          </w:r>
          <w:r w:rsidR="00DE0A78" w:rsidRPr="004E7DBD">
            <w:rPr>
              <w:rPrChange w:id="5434" w:author="Alexandre Marcondes" w:date="2019-07-09T18:16:00Z">
                <w:rPr/>
              </w:rPrChange>
            </w:rPr>
            <w:fldChar w:fldCharType="separate"/>
          </w:r>
          <w:r w:rsidR="00FF594D" w:rsidRPr="004E7DBD">
            <w:rPr>
              <w:noProof/>
              <w:rPrChange w:id="5435" w:author="Alexandre Marcondes" w:date="2019-07-09T18:16:00Z">
                <w:rPr>
                  <w:noProof/>
                </w:rPr>
              </w:rPrChange>
            </w:rPr>
            <w:t xml:space="preserve"> (27)</w:t>
          </w:r>
          <w:r w:rsidR="00DE0A78" w:rsidRPr="004E7DBD">
            <w:rPr>
              <w:rPrChange w:id="5436" w:author="Alexandre Marcondes" w:date="2019-07-09T18:16:00Z">
                <w:rPr/>
              </w:rPrChange>
            </w:rPr>
            <w:fldChar w:fldCharType="end"/>
          </w:r>
        </w:sdtContent>
      </w:sdt>
      <w:r w:rsidRPr="004E7DBD">
        <w:rPr>
          <w:rPrChange w:id="5437" w:author="Alexandre Marcondes" w:date="2019-07-09T18:16:00Z">
            <w:rPr/>
          </w:rPrChange>
        </w:rPr>
        <w:t>.</w:t>
      </w:r>
      <w:r w:rsidR="00DE0A78" w:rsidRPr="004E7DBD">
        <w:rPr>
          <w:rPrChange w:id="5438" w:author="Alexandre Marcondes" w:date="2019-07-09T18:16:00Z">
            <w:rPr/>
          </w:rPrChange>
        </w:rPr>
        <w:t xml:space="preserve"> Na </w:t>
      </w:r>
      <w:r w:rsidR="00DE0A78" w:rsidRPr="004E7DBD">
        <w:rPr>
          <w:rPrChange w:id="5439" w:author="Alexandre Marcondes" w:date="2019-07-09T18:16:00Z">
            <w:rPr/>
          </w:rPrChange>
        </w:rPr>
        <w:fldChar w:fldCharType="begin"/>
      </w:r>
      <w:r w:rsidR="00DE0A78" w:rsidRPr="004E7DBD">
        <w:rPr>
          <w:rPrChange w:id="5440" w:author="Alexandre Marcondes" w:date="2019-07-09T18:16:00Z">
            <w:rPr/>
          </w:rPrChange>
        </w:rPr>
        <w:instrText xml:space="preserve"> REF _Ref7878456 \h </w:instrText>
      </w:r>
      <w:r w:rsidR="00DE0A78" w:rsidRPr="004E7DBD">
        <w:rPr>
          <w:rPrChange w:id="5441" w:author="Alexandre Marcondes" w:date="2019-07-09T18:16:00Z">
            <w:rPr/>
          </w:rPrChange>
        </w:rPr>
      </w:r>
      <w:r w:rsidR="00DE0A78" w:rsidRPr="004E7DBD">
        <w:rPr>
          <w:rPrChange w:id="5442" w:author="Alexandre Marcondes" w:date="2019-07-09T18:16:00Z">
            <w:rPr/>
          </w:rPrChange>
        </w:rPr>
        <w:fldChar w:fldCharType="separate"/>
      </w:r>
      <w:r w:rsidR="00C239C6" w:rsidRPr="004E7DBD">
        <w:rPr>
          <w:rPrChange w:id="5443" w:author="Alexandre Marcondes" w:date="2019-07-09T18:16:00Z">
            <w:rPr/>
          </w:rPrChange>
        </w:rPr>
        <w:t xml:space="preserve">Figura </w:t>
      </w:r>
      <w:r w:rsidR="00C239C6" w:rsidRPr="004E7DBD">
        <w:rPr>
          <w:noProof/>
          <w:rPrChange w:id="5444" w:author="Alexandre Marcondes" w:date="2019-07-09T18:16:00Z">
            <w:rPr>
              <w:noProof/>
            </w:rPr>
          </w:rPrChange>
        </w:rPr>
        <w:t>12</w:t>
      </w:r>
      <w:r w:rsidR="00DE0A78" w:rsidRPr="004E7DBD">
        <w:rPr>
          <w:rPrChange w:id="5445" w:author="Alexandre Marcondes" w:date="2019-07-09T18:16:00Z">
            <w:rPr/>
          </w:rPrChange>
        </w:rPr>
        <w:fldChar w:fldCharType="end"/>
      </w:r>
      <w:r w:rsidR="00DE0A78" w:rsidRPr="004E7DBD">
        <w:rPr>
          <w:rPrChange w:id="5446" w:author="Alexandre Marcondes" w:date="2019-07-09T18:16:00Z">
            <w:rPr/>
          </w:rPrChange>
        </w:rPr>
        <w:t xml:space="preserve"> </w:t>
      </w:r>
      <w:r w:rsidR="00E44D1B" w:rsidRPr="004E7DBD">
        <w:rPr>
          <w:rPrChange w:id="5447" w:author="Alexandre Marcondes" w:date="2019-07-09T18:16:00Z">
            <w:rPr/>
          </w:rPrChange>
        </w:rPr>
        <w:t xml:space="preserve">pode-se </w:t>
      </w:r>
      <w:r w:rsidR="00DE0A78" w:rsidRPr="004E7DBD">
        <w:rPr>
          <w:rPrChange w:id="5448" w:author="Alexandre Marcondes" w:date="2019-07-09T18:16:00Z">
            <w:rPr/>
          </w:rPrChange>
        </w:rPr>
        <w:t xml:space="preserve">ver a </w:t>
      </w:r>
      <w:r w:rsidR="007D2850" w:rsidRPr="004E7DBD">
        <w:rPr>
          <w:rPrChange w:id="5449" w:author="Alexandre Marcondes" w:date="2019-07-09T18:16:00Z">
            <w:rPr/>
          </w:rPrChange>
        </w:rPr>
        <w:t>representação</w:t>
      </w:r>
      <w:r w:rsidR="00DE0A78" w:rsidRPr="004E7DBD">
        <w:rPr>
          <w:rPrChange w:id="5450" w:author="Alexandre Marcondes" w:date="2019-07-09T18:16:00Z">
            <w:rPr/>
          </w:rPrChange>
        </w:rPr>
        <w:t xml:space="preserve"> de uma </w:t>
      </w:r>
      <w:r w:rsidR="007D2850" w:rsidRPr="004E7DBD">
        <w:rPr>
          <w:rPrChange w:id="5451" w:author="Alexandre Marcondes" w:date="2019-07-09T18:16:00Z">
            <w:rPr/>
          </w:rPrChange>
        </w:rPr>
        <w:t>projeção</w:t>
      </w:r>
      <w:r w:rsidR="00DE0A78" w:rsidRPr="004E7DBD">
        <w:rPr>
          <w:rPrChange w:id="5452" w:author="Alexandre Marcondes" w:date="2019-07-09T18:16:00Z">
            <w:rPr/>
          </w:rPrChange>
        </w:rPr>
        <w:t xml:space="preserve"> genérica.</w:t>
      </w:r>
    </w:p>
    <w:p w:rsidR="00DE0A78" w:rsidRPr="004E7DBD" w:rsidRDefault="00DE0A78" w:rsidP="00C719E9">
      <w:pPr>
        <w:rPr>
          <w:noProof/>
          <w:rPrChange w:id="5453" w:author="Alexandre Marcondes" w:date="2019-07-09T18:16:00Z">
            <w:rPr>
              <w:noProof/>
            </w:rPr>
          </w:rPrChange>
        </w:rPr>
      </w:pPr>
    </w:p>
    <w:p w:rsidR="00DE0A78" w:rsidRPr="004E7DBD" w:rsidRDefault="00DE0A78" w:rsidP="00E44D1B">
      <w:pPr>
        <w:pStyle w:val="Legenda"/>
        <w:keepNext/>
        <w:ind w:firstLine="0"/>
        <w:jc w:val="center"/>
        <w:rPr>
          <w:rPrChange w:id="5454" w:author="Alexandre Marcondes" w:date="2019-07-09T18:16:00Z">
            <w:rPr/>
          </w:rPrChange>
        </w:rPr>
      </w:pPr>
      <w:bookmarkStart w:id="5455" w:name="_Ref7878456"/>
      <w:bookmarkStart w:id="5456" w:name="_Toc9086555"/>
      <w:bookmarkStart w:id="5457" w:name="_Toc9086880"/>
      <w:bookmarkStart w:id="5458" w:name="_Toc9087007"/>
      <w:bookmarkStart w:id="5459" w:name="_Toc9088018"/>
      <w:bookmarkStart w:id="5460" w:name="_Toc9088359"/>
      <w:bookmarkStart w:id="5461" w:name="_Toc9088484"/>
      <w:r w:rsidRPr="004E7DBD">
        <w:rPr>
          <w:rPrChange w:id="5462" w:author="Alexandre Marcondes" w:date="2019-07-09T18:16:00Z">
            <w:rPr/>
          </w:rPrChange>
        </w:rPr>
        <w:t xml:space="preserve">Figura </w:t>
      </w:r>
      <w:r w:rsidR="00DF2272" w:rsidRPr="004E7DBD">
        <w:rPr>
          <w:noProof/>
          <w:rPrChange w:id="5463" w:author="Alexandre Marcondes" w:date="2019-07-09T18:16:00Z">
            <w:rPr>
              <w:noProof/>
            </w:rPr>
          </w:rPrChange>
        </w:rPr>
        <w:fldChar w:fldCharType="begin"/>
      </w:r>
      <w:r w:rsidR="00DF2272" w:rsidRPr="004E7DBD">
        <w:rPr>
          <w:noProof/>
          <w:rPrChange w:id="5464" w:author="Alexandre Marcondes" w:date="2019-07-09T18:16:00Z">
            <w:rPr>
              <w:noProof/>
            </w:rPr>
          </w:rPrChange>
        </w:rPr>
        <w:instrText xml:space="preserve"> SEQ Figura \* ARABIC </w:instrText>
      </w:r>
      <w:r w:rsidR="00DF2272" w:rsidRPr="004E7DBD">
        <w:rPr>
          <w:noProof/>
          <w:rPrChange w:id="5465" w:author="Alexandre Marcondes" w:date="2019-07-09T18:16:00Z">
            <w:rPr>
              <w:noProof/>
            </w:rPr>
          </w:rPrChange>
        </w:rPr>
        <w:fldChar w:fldCharType="separate"/>
      </w:r>
      <w:r w:rsidR="00881DF2" w:rsidRPr="004E7DBD">
        <w:rPr>
          <w:noProof/>
          <w:rPrChange w:id="5466" w:author="Alexandre Marcondes" w:date="2019-07-09T18:16:00Z">
            <w:rPr>
              <w:noProof/>
            </w:rPr>
          </w:rPrChange>
        </w:rPr>
        <w:t>12</w:t>
      </w:r>
      <w:r w:rsidR="00DF2272" w:rsidRPr="004E7DBD">
        <w:rPr>
          <w:noProof/>
          <w:rPrChange w:id="5467" w:author="Alexandre Marcondes" w:date="2019-07-09T18:16:00Z">
            <w:rPr>
              <w:noProof/>
            </w:rPr>
          </w:rPrChange>
        </w:rPr>
        <w:fldChar w:fldCharType="end"/>
      </w:r>
      <w:bookmarkEnd w:id="5455"/>
      <w:r w:rsidRPr="004E7DBD">
        <w:rPr>
          <w:rPrChange w:id="5468" w:author="Alexandre Marcondes" w:date="2019-07-09T18:16:00Z">
            <w:rPr/>
          </w:rPrChange>
        </w:rPr>
        <w:t xml:space="preserve"> - Mapa projetado</w:t>
      </w:r>
      <w:bookmarkEnd w:id="5456"/>
      <w:bookmarkEnd w:id="5457"/>
      <w:bookmarkEnd w:id="5458"/>
      <w:bookmarkEnd w:id="5459"/>
      <w:bookmarkEnd w:id="5460"/>
      <w:bookmarkEnd w:id="5461"/>
    </w:p>
    <w:p w:rsidR="00DE0A78" w:rsidRPr="004E7DBD" w:rsidRDefault="00DE0A78" w:rsidP="00E44D1B">
      <w:pPr>
        <w:ind w:firstLine="0"/>
        <w:jc w:val="center"/>
        <w:rPr>
          <w:rPrChange w:id="5469" w:author="Alexandre Marcondes" w:date="2019-07-09T18:16:00Z">
            <w:rPr/>
          </w:rPrChange>
        </w:rPr>
      </w:pPr>
      <w:r w:rsidRPr="004E7DBD">
        <w:rPr>
          <w:noProof/>
          <w:lang w:eastAsia="pt-BR"/>
          <w:rPrChange w:id="5470" w:author="Alexandre Marcondes" w:date="2019-07-09T18:16:00Z">
            <w:rPr>
              <w:noProof/>
              <w:lang w:eastAsia="pt-BR"/>
            </w:rPr>
          </w:rPrChange>
        </w:rPr>
        <w:drawing>
          <wp:inline distT="0" distB="0" distL="0" distR="0" wp14:anchorId="7148299F" wp14:editId="7871B4EA">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4E7DBD" w:rsidRDefault="00DE0A78" w:rsidP="00E44D1B">
      <w:pPr>
        <w:ind w:firstLine="0"/>
        <w:jc w:val="center"/>
        <w:rPr>
          <w:lang w:val="en-US"/>
          <w:rPrChange w:id="5471" w:author="Alexandre Marcondes" w:date="2019-07-09T18:16:00Z">
            <w:rPr>
              <w:lang w:val="en-US"/>
            </w:rPr>
          </w:rPrChange>
        </w:rPr>
      </w:pPr>
      <w:r w:rsidRPr="004E7DBD">
        <w:rPr>
          <w:lang w:val="en-US"/>
          <w:rPrChange w:id="5472" w:author="Alexandre Marcondes" w:date="2019-07-09T18:16:00Z">
            <w:rPr>
              <w:lang w:val="en-US"/>
            </w:rPr>
          </w:rPrChange>
        </w:rPr>
        <w:t>Fonte: What are Map Projections?</w:t>
      </w:r>
    </w:p>
    <w:p w:rsidR="00E44D1B" w:rsidRPr="004E7DBD" w:rsidRDefault="00E44D1B" w:rsidP="00C719E9">
      <w:pPr>
        <w:rPr>
          <w:lang w:val="en-US"/>
          <w:rPrChange w:id="5473" w:author="Alexandre Marcondes" w:date="2019-07-09T18:16:00Z">
            <w:rPr>
              <w:lang w:val="en-US"/>
            </w:rPr>
          </w:rPrChange>
        </w:rPr>
      </w:pPr>
    </w:p>
    <w:p w:rsidR="00B53DD3" w:rsidRPr="004E7DBD" w:rsidRDefault="00654546" w:rsidP="00C719E9">
      <w:pPr>
        <w:rPr>
          <w:rPrChange w:id="5474" w:author="Alexandre Marcondes" w:date="2019-07-09T18:16:00Z">
            <w:rPr/>
          </w:rPrChange>
        </w:rPr>
      </w:pPr>
      <w:r w:rsidRPr="004E7DBD">
        <w:rPr>
          <w:rPrChange w:id="5475" w:author="Alexandre Marcondes" w:date="2019-07-09T18:16:00Z">
            <w:rPr/>
          </w:rPrChange>
        </w:rPr>
        <w:t xml:space="preserve">Como é impossível representar perfeitamente uma superfície 3D em uma </w:t>
      </w:r>
      <w:proofErr w:type="gramStart"/>
      <w:r w:rsidRPr="004E7DBD">
        <w:rPr>
          <w:rPrChange w:id="5476" w:author="Alexandre Marcondes" w:date="2019-07-09T18:16:00Z">
            <w:rPr/>
          </w:rPrChange>
        </w:rPr>
        <w:t>2D</w:t>
      </w:r>
      <w:proofErr w:type="gramEnd"/>
      <w:sdt>
        <w:sdtPr>
          <w:rPr>
            <w:rPrChange w:id="5477" w:author="Alexandre Marcondes" w:date="2019-07-09T18:16:00Z">
              <w:rPr/>
            </w:rPrChange>
          </w:rPr>
          <w:id w:val="-1348785416"/>
          <w:citation/>
        </w:sdtPr>
        <w:sdtContent>
          <w:r w:rsidR="007D2850" w:rsidRPr="004E7DBD">
            <w:rPr>
              <w:rPrChange w:id="5478" w:author="Alexandre Marcondes" w:date="2019-07-09T18:16:00Z">
                <w:rPr/>
              </w:rPrChange>
            </w:rPr>
            <w:fldChar w:fldCharType="begin"/>
          </w:r>
          <w:r w:rsidR="007D2850" w:rsidRPr="004E7DBD">
            <w:rPr>
              <w:rPrChange w:id="5479" w:author="Alexandre Marcondes" w:date="2019-07-09T18:16:00Z">
                <w:rPr/>
              </w:rPrChange>
            </w:rPr>
            <w:instrText xml:space="preserve"> CITATION GIS19 \l 1046 </w:instrText>
          </w:r>
          <w:r w:rsidR="007D2850" w:rsidRPr="004E7DBD">
            <w:rPr>
              <w:rPrChange w:id="5480" w:author="Alexandre Marcondes" w:date="2019-07-09T18:16:00Z">
                <w:rPr/>
              </w:rPrChange>
            </w:rPr>
            <w:fldChar w:fldCharType="separate"/>
          </w:r>
          <w:r w:rsidR="00FF594D" w:rsidRPr="004E7DBD">
            <w:rPr>
              <w:noProof/>
              <w:rPrChange w:id="5481" w:author="Alexandre Marcondes" w:date="2019-07-09T18:16:00Z">
                <w:rPr>
                  <w:noProof/>
                </w:rPr>
              </w:rPrChange>
            </w:rPr>
            <w:t xml:space="preserve"> (27)</w:t>
          </w:r>
          <w:r w:rsidR="007D2850" w:rsidRPr="004E7DBD">
            <w:rPr>
              <w:rPrChange w:id="5482" w:author="Alexandre Marcondes" w:date="2019-07-09T18:16:00Z">
                <w:rPr/>
              </w:rPrChange>
            </w:rPr>
            <w:fldChar w:fldCharType="end"/>
          </w:r>
        </w:sdtContent>
      </w:sdt>
      <w:r w:rsidR="007D2850" w:rsidRPr="004E7DBD">
        <w:rPr>
          <w:rPrChange w:id="5483" w:author="Alexandre Marcondes" w:date="2019-07-09T18:16:00Z">
            <w:rPr/>
          </w:rPrChange>
        </w:rPr>
        <w:t xml:space="preserve"> </w:t>
      </w:r>
      <w:r w:rsidRPr="004E7DBD">
        <w:rPr>
          <w:rPrChange w:id="5484" w:author="Alexandre Marcondes" w:date="2019-07-09T18:16:00Z">
            <w:rPr/>
          </w:rPrChange>
        </w:rPr>
        <w:t xml:space="preserve">sempre </w:t>
      </w:r>
      <w:r w:rsidR="007D2850" w:rsidRPr="004E7DBD">
        <w:rPr>
          <w:rPrChange w:id="5485" w:author="Alexandre Marcondes" w:date="2019-07-09T18:16:00Z">
            <w:rPr/>
          </w:rPrChange>
        </w:rPr>
        <w:t>haverá</w:t>
      </w:r>
      <w:r w:rsidRPr="004E7DBD">
        <w:rPr>
          <w:rPrChange w:id="5486" w:author="Alexandre Marcondes" w:date="2019-07-09T18:16:00Z">
            <w:rPr/>
          </w:rPrChange>
        </w:rPr>
        <w:t xml:space="preserve"> distorções, </w:t>
      </w:r>
      <w:r w:rsidR="00E44D1B" w:rsidRPr="004E7DBD">
        <w:rPr>
          <w:rPrChange w:id="5487" w:author="Alexandre Marcondes" w:date="2019-07-09T18:16:00Z">
            <w:rPr/>
          </w:rPrChange>
        </w:rPr>
        <w:t xml:space="preserve">porém </w:t>
      </w:r>
      <w:r w:rsidRPr="004E7DBD">
        <w:rPr>
          <w:rPrChange w:id="5488" w:author="Alexandre Marcondes" w:date="2019-07-09T18:16:00Z">
            <w:rPr/>
          </w:rPrChange>
        </w:rPr>
        <w:t xml:space="preserve">existem </w:t>
      </w:r>
      <w:r w:rsidR="00987FE1" w:rsidRPr="004E7DBD">
        <w:rPr>
          <w:rPrChange w:id="5489" w:author="Alexandre Marcondes" w:date="2019-07-09T18:16:00Z">
            <w:rPr/>
          </w:rPrChange>
        </w:rPr>
        <w:t>diversas</w:t>
      </w:r>
      <w:r w:rsidRPr="004E7DBD">
        <w:rPr>
          <w:rPrChange w:id="5490" w:author="Alexandre Marcondes" w:date="2019-07-09T18:16:00Z">
            <w:rPr/>
          </w:rPrChange>
        </w:rPr>
        <w:t xml:space="preserve"> técnicas de projeção, cada qual com suas vantagens e desvantagens.</w:t>
      </w:r>
      <w:r w:rsidR="00C719E9" w:rsidRPr="004E7DBD">
        <w:rPr>
          <w:rPrChange w:id="5491" w:author="Alexandre Marcondes" w:date="2019-07-09T18:16:00Z">
            <w:rPr/>
          </w:rPrChange>
        </w:rPr>
        <w:t xml:space="preserve"> </w:t>
      </w:r>
      <w:r w:rsidR="00DE0A78" w:rsidRPr="004E7DBD">
        <w:rPr>
          <w:rPrChange w:id="5492" w:author="Alexandre Marcondes" w:date="2019-07-09T18:16:00Z">
            <w:rPr/>
          </w:rPrChange>
        </w:rPr>
        <w:t xml:space="preserve">Exemplos desta projeção são a Universal Transversa de </w:t>
      </w:r>
      <w:proofErr w:type="spellStart"/>
      <w:r w:rsidR="00DE0A78" w:rsidRPr="004E7DBD">
        <w:rPr>
          <w:rPrChange w:id="5493" w:author="Alexandre Marcondes" w:date="2019-07-09T18:16:00Z">
            <w:rPr/>
          </w:rPrChange>
        </w:rPr>
        <w:t>Mercator</w:t>
      </w:r>
      <w:proofErr w:type="spellEnd"/>
      <w:r w:rsidR="00DE0A78" w:rsidRPr="004E7DBD">
        <w:rPr>
          <w:rPrChange w:id="5494" w:author="Alexandre Marcondes" w:date="2019-07-09T18:16:00Z">
            <w:rPr/>
          </w:rPrChange>
        </w:rPr>
        <w:t xml:space="preserve"> (UTM), projeção de </w:t>
      </w:r>
      <w:proofErr w:type="spellStart"/>
      <w:r w:rsidR="00DE0A78" w:rsidRPr="004E7DBD">
        <w:rPr>
          <w:rPrChange w:id="5495" w:author="Alexandre Marcondes" w:date="2019-07-09T18:16:00Z">
            <w:rPr/>
          </w:rPrChange>
        </w:rPr>
        <w:t>Mercator</w:t>
      </w:r>
      <w:proofErr w:type="spellEnd"/>
      <w:r w:rsidR="00DE0A78" w:rsidRPr="004E7DBD">
        <w:rPr>
          <w:rPrChange w:id="5496" w:author="Alexandre Marcondes" w:date="2019-07-09T18:16:00Z">
            <w:rPr/>
          </w:rPrChange>
        </w:rPr>
        <w:t xml:space="preserve"> e projeção de </w:t>
      </w:r>
      <w:proofErr w:type="spellStart"/>
      <w:r w:rsidR="00DE0A78" w:rsidRPr="004E7DBD">
        <w:rPr>
          <w:rPrChange w:id="5497" w:author="Alexandre Marcondes" w:date="2019-07-09T18:16:00Z">
            <w:rPr/>
          </w:rPrChange>
        </w:rPr>
        <w:t>Peters</w:t>
      </w:r>
      <w:proofErr w:type="spellEnd"/>
      <w:r w:rsidR="00DE0A78" w:rsidRPr="004E7DBD">
        <w:rPr>
          <w:rPrChange w:id="5498" w:author="Alexandre Marcondes" w:date="2019-07-09T18:16:00Z">
            <w:rPr/>
          </w:rPrChange>
        </w:rPr>
        <w:t xml:space="preserve">. </w:t>
      </w:r>
    </w:p>
    <w:p w:rsidR="007B4AC9" w:rsidRPr="004E7DBD" w:rsidDel="0084066B" w:rsidRDefault="007B4AC9" w:rsidP="007B3786">
      <w:pPr>
        <w:pStyle w:val="Ttulo2"/>
        <w:rPr>
          <w:del w:id="5499" w:author="Alexandre Marcondes" w:date="2019-07-04T17:00:00Z"/>
          <w:rPrChange w:id="5500" w:author="Alexandre Marcondes" w:date="2019-07-09T18:16:00Z">
            <w:rPr>
              <w:del w:id="5501" w:author="Alexandre Marcondes" w:date="2019-07-04T17:00:00Z"/>
            </w:rPr>
          </w:rPrChange>
        </w:rPr>
      </w:pPr>
    </w:p>
    <w:p w:rsidR="007B4AC9" w:rsidRPr="004E7DBD" w:rsidDel="0084066B" w:rsidRDefault="007B4AC9" w:rsidP="0085318F">
      <w:pPr>
        <w:pStyle w:val="Ttulo2"/>
        <w:numPr>
          <w:ilvl w:val="1"/>
          <w:numId w:val="6"/>
        </w:numPr>
        <w:rPr>
          <w:del w:id="5502" w:author="Alexandre Marcondes" w:date="2019-07-04T17:00:00Z"/>
          <w:rPrChange w:id="5503" w:author="Alexandre Marcondes" w:date="2019-07-09T18:16:00Z">
            <w:rPr>
              <w:del w:id="5504" w:author="Alexandre Marcondes" w:date="2019-07-04T17:00:00Z"/>
            </w:rPr>
          </w:rPrChange>
        </w:rPr>
      </w:pPr>
      <w:bookmarkStart w:id="5505" w:name="_Ref8173337"/>
      <w:bookmarkStart w:id="5506" w:name="_Toc9088196"/>
      <w:bookmarkStart w:id="5507" w:name="_Toc9088700"/>
      <w:bookmarkStart w:id="5508" w:name="_Toc9088905"/>
      <w:bookmarkStart w:id="5509" w:name="_Toc11256274"/>
      <w:del w:id="5510" w:author="Alexandre Marcondes" w:date="2019-07-04T17:00:00Z">
        <w:r w:rsidRPr="004E7DBD" w:rsidDel="0084066B">
          <w:rPr>
            <w:rPrChange w:id="5511" w:author="Alexandre Marcondes" w:date="2019-07-09T18:16:00Z">
              <w:rPr/>
            </w:rPrChange>
          </w:rPr>
          <w:delText>Dinâmica de voo</w:delText>
        </w:r>
        <w:bookmarkEnd w:id="5505"/>
        <w:bookmarkEnd w:id="5506"/>
        <w:bookmarkEnd w:id="5507"/>
        <w:bookmarkEnd w:id="5508"/>
        <w:bookmarkEnd w:id="5509"/>
      </w:del>
    </w:p>
    <w:p w:rsidR="007D2850" w:rsidRPr="004E7DBD" w:rsidDel="0084066B" w:rsidRDefault="007D2850" w:rsidP="007D2850">
      <w:pPr>
        <w:rPr>
          <w:del w:id="5512" w:author="Alexandre Marcondes" w:date="2019-07-04T17:00:00Z"/>
          <w:rPrChange w:id="5513" w:author="Alexandre Marcondes" w:date="2019-07-09T18:16:00Z">
            <w:rPr>
              <w:del w:id="5514" w:author="Alexandre Marcondes" w:date="2019-07-04T17:00:00Z"/>
            </w:rPr>
          </w:rPrChange>
        </w:rPr>
      </w:pPr>
    </w:p>
    <w:p w:rsidR="007D2850" w:rsidRPr="004E7DBD" w:rsidDel="0084066B" w:rsidRDefault="00E44EB4" w:rsidP="007D2850">
      <w:pPr>
        <w:rPr>
          <w:del w:id="5515" w:author="Alexandre Marcondes" w:date="2019-07-04T17:00:00Z"/>
          <w:rPrChange w:id="5516" w:author="Alexandre Marcondes" w:date="2019-07-09T18:16:00Z">
            <w:rPr>
              <w:del w:id="5517" w:author="Alexandre Marcondes" w:date="2019-07-04T17:00:00Z"/>
            </w:rPr>
          </w:rPrChange>
        </w:rPr>
      </w:pPr>
      <w:del w:id="5518" w:author="Alexandre Marcondes" w:date="2019-07-04T17:00:00Z">
        <w:r w:rsidRPr="004E7DBD" w:rsidDel="0084066B">
          <w:rPr>
            <w:rPrChange w:id="5519" w:author="Alexandre Marcondes" w:date="2019-07-09T18:16:00Z">
              <w:rPr/>
            </w:rPrChange>
          </w:rPr>
          <w:delText>Para controle de um</w:delText>
        </w:r>
        <w:r w:rsidR="007D2850" w:rsidRPr="004E7DBD" w:rsidDel="0084066B">
          <w:rPr>
            <w:rPrChange w:id="5520" w:author="Alexandre Marcondes" w:date="2019-07-09T18:16:00Z">
              <w:rPr/>
            </w:rPrChange>
          </w:rPr>
          <w:delText xml:space="preserve"> VANT</w:delText>
        </w:r>
        <w:r w:rsidR="00987FE1" w:rsidRPr="004E7DBD" w:rsidDel="0084066B">
          <w:rPr>
            <w:rPrChange w:id="5521" w:author="Alexandre Marcondes" w:date="2019-07-09T18:16:00Z">
              <w:rPr/>
            </w:rPrChange>
          </w:rPr>
          <w:delText>,</w:delText>
        </w:r>
        <w:r w:rsidR="007D2850" w:rsidRPr="004E7DBD" w:rsidDel="0084066B">
          <w:rPr>
            <w:rPrChange w:id="5522" w:author="Alexandre Marcondes" w:date="2019-07-09T18:16:00Z">
              <w:rPr/>
            </w:rPrChange>
          </w:rPr>
          <w:delText xml:space="preserve"> </w:delText>
        </w:r>
        <w:r w:rsidR="00987FE1" w:rsidRPr="004E7DBD" w:rsidDel="0084066B">
          <w:rPr>
            <w:rPrChange w:id="5523" w:author="Alexandre Marcondes" w:date="2019-07-09T18:16:00Z">
              <w:rPr/>
            </w:rPrChange>
          </w:rPr>
          <w:delText xml:space="preserve">são necessários </w:delText>
        </w:r>
        <w:r w:rsidRPr="004E7DBD" w:rsidDel="0084066B">
          <w:rPr>
            <w:rPrChange w:id="5524" w:author="Alexandre Marcondes" w:date="2019-07-09T18:16:00Z">
              <w:rPr/>
            </w:rPrChange>
          </w:rPr>
          <w:delText>conc</w:delText>
        </w:r>
        <w:r w:rsidR="00987FE1" w:rsidRPr="004E7DBD" w:rsidDel="0084066B">
          <w:rPr>
            <w:rPrChange w:id="5525" w:author="Alexandre Marcondes" w:date="2019-07-09T18:16:00Z">
              <w:rPr/>
            </w:rPrChange>
          </w:rPr>
          <w:delText>eitos sobre o funcionamento dess</w:delText>
        </w:r>
        <w:r w:rsidRPr="004E7DBD" w:rsidDel="0084066B">
          <w:rPr>
            <w:rPrChange w:id="5526" w:author="Alexandre Marcondes" w:date="2019-07-09T18:16:00Z">
              <w:rPr/>
            </w:rPrChange>
          </w:rPr>
          <w:delText>es equipamentos para entender seu funcionamento manual ou autônomo</w:delText>
        </w:r>
      </w:del>
      <w:customXmlDelRangeStart w:id="5527" w:author="Alexandre Marcondes" w:date="2019-07-04T17:00:00Z"/>
      <w:sdt>
        <w:sdtPr>
          <w:rPr>
            <w:rPrChange w:id="5528" w:author="Alexandre Marcondes" w:date="2019-07-09T18:16:00Z">
              <w:rPr/>
            </w:rPrChange>
          </w:rPr>
          <w:id w:val="1308052888"/>
          <w:citation/>
        </w:sdtPr>
        <w:sdtContent>
          <w:customXmlDelRangeEnd w:id="5527"/>
          <w:del w:id="5529" w:author="Alexandre Marcondes" w:date="2019-07-04T17:00:00Z">
            <w:r w:rsidR="00EA1765" w:rsidRPr="004E7DBD" w:rsidDel="0084066B">
              <w:rPr>
                <w:rPrChange w:id="5530" w:author="Alexandre Marcondes" w:date="2019-07-09T18:16:00Z">
                  <w:rPr/>
                </w:rPrChange>
              </w:rPr>
              <w:fldChar w:fldCharType="begin"/>
            </w:r>
            <w:r w:rsidR="00EA1765" w:rsidRPr="004E7DBD" w:rsidDel="0084066B">
              <w:rPr>
                <w:rPrChange w:id="5531" w:author="Alexandre Marcondes" w:date="2019-07-09T18:16:00Z">
                  <w:rPr/>
                </w:rPrChange>
              </w:rPr>
              <w:delInstrText xml:space="preserve"> CITATION DJI16 \l 1046 </w:delInstrText>
            </w:r>
            <w:r w:rsidR="00EA1765" w:rsidRPr="004E7DBD" w:rsidDel="0084066B">
              <w:rPr>
                <w:rPrChange w:id="5532" w:author="Alexandre Marcondes" w:date="2019-07-09T18:16:00Z">
                  <w:rPr/>
                </w:rPrChange>
              </w:rPr>
              <w:fldChar w:fldCharType="separate"/>
            </w:r>
            <w:r w:rsidR="00FF594D" w:rsidRPr="004E7DBD" w:rsidDel="0084066B">
              <w:rPr>
                <w:noProof/>
                <w:rPrChange w:id="5533" w:author="Alexandre Marcondes" w:date="2019-07-09T18:16:00Z">
                  <w:rPr>
                    <w:noProof/>
                  </w:rPr>
                </w:rPrChange>
              </w:rPr>
              <w:delText xml:space="preserve"> (28)</w:delText>
            </w:r>
            <w:r w:rsidR="00EA1765" w:rsidRPr="004E7DBD" w:rsidDel="0084066B">
              <w:rPr>
                <w:rPrChange w:id="5534" w:author="Alexandre Marcondes" w:date="2019-07-09T18:16:00Z">
                  <w:rPr/>
                </w:rPrChange>
              </w:rPr>
              <w:fldChar w:fldCharType="end"/>
            </w:r>
          </w:del>
          <w:customXmlDelRangeStart w:id="5535" w:author="Alexandre Marcondes" w:date="2019-07-04T17:00:00Z"/>
        </w:sdtContent>
      </w:sdt>
      <w:customXmlDelRangeEnd w:id="5535"/>
      <w:del w:id="5536" w:author="Alexandre Marcondes" w:date="2019-07-04T17:00:00Z">
        <w:r w:rsidR="00987FE1" w:rsidRPr="004E7DBD" w:rsidDel="0084066B">
          <w:rPr>
            <w:rPrChange w:id="5537" w:author="Alexandre Marcondes" w:date="2019-07-09T18:16:00Z">
              <w:rPr/>
            </w:rPrChange>
          </w:rPr>
          <w:delText>. Ess</w:delText>
        </w:r>
        <w:r w:rsidRPr="004E7DBD" w:rsidDel="0084066B">
          <w:rPr>
            <w:rPrChange w:id="5538" w:author="Alexandre Marcondes" w:date="2019-07-09T18:16:00Z">
              <w:rPr/>
            </w:rPrChange>
          </w:rPr>
          <w:delText>es</w:delText>
        </w:r>
        <w:r w:rsidR="00987FE1" w:rsidRPr="004E7DBD" w:rsidDel="0084066B">
          <w:rPr>
            <w:rPrChange w:id="5539" w:author="Alexandre Marcondes" w:date="2019-07-09T18:16:00Z">
              <w:rPr/>
            </w:rPrChange>
          </w:rPr>
          <w:delText xml:space="preserve"> conceitos são referentes à</w:delText>
        </w:r>
        <w:r w:rsidRPr="004E7DBD" w:rsidDel="0084066B">
          <w:rPr>
            <w:rPrChange w:id="5540" w:author="Alexandre Marcondes" w:date="2019-07-09T18:16:00Z">
              <w:rPr/>
            </w:rPrChange>
          </w:rPr>
          <w:delText xml:space="preserve"> família de VANT oferecidos pela DJI</w:delText>
        </w:r>
        <w:r w:rsidR="00987FE1" w:rsidRPr="004E7DBD" w:rsidDel="0084066B">
          <w:rPr>
            <w:rPrChange w:id="5541" w:author="Alexandre Marcondes" w:date="2019-07-09T18:16:00Z">
              <w:rPr/>
            </w:rPrChange>
          </w:rPr>
          <w:delText>.</w:delText>
        </w:r>
      </w:del>
    </w:p>
    <w:p w:rsidR="00E44EB4" w:rsidRPr="004E7DBD" w:rsidDel="0084066B" w:rsidRDefault="00E44EB4" w:rsidP="007D2850">
      <w:pPr>
        <w:rPr>
          <w:del w:id="5542" w:author="Alexandre Marcondes" w:date="2019-07-04T17:00:00Z"/>
          <w:rPrChange w:id="5543" w:author="Alexandre Marcondes" w:date="2019-07-09T18:16:00Z">
            <w:rPr>
              <w:del w:id="5544" w:author="Alexandre Marcondes" w:date="2019-07-04T17:00:00Z"/>
            </w:rPr>
          </w:rPrChange>
        </w:rPr>
      </w:pPr>
    </w:p>
    <w:p w:rsidR="00E44EB4" w:rsidRPr="004E7DBD" w:rsidDel="0084066B" w:rsidRDefault="00E44EB4" w:rsidP="0085318F">
      <w:pPr>
        <w:pStyle w:val="Ttulo3"/>
        <w:numPr>
          <w:ilvl w:val="2"/>
          <w:numId w:val="6"/>
        </w:numPr>
        <w:rPr>
          <w:del w:id="5545" w:author="Alexandre Marcondes" w:date="2019-07-04T17:00:00Z"/>
          <w:rPrChange w:id="5546" w:author="Alexandre Marcondes" w:date="2019-07-09T18:16:00Z">
            <w:rPr>
              <w:del w:id="5547" w:author="Alexandre Marcondes" w:date="2019-07-04T17:00:00Z"/>
            </w:rPr>
          </w:rPrChange>
        </w:rPr>
      </w:pPr>
      <w:bookmarkStart w:id="5548" w:name="_Toc9088197"/>
      <w:bookmarkStart w:id="5549" w:name="_Toc9088701"/>
      <w:bookmarkStart w:id="5550" w:name="_Toc9088906"/>
      <w:bookmarkStart w:id="5551" w:name="_Toc11256275"/>
      <w:del w:id="5552" w:author="Alexandre Marcondes" w:date="2019-07-04T17:00:00Z">
        <w:r w:rsidRPr="004E7DBD" w:rsidDel="0084066B">
          <w:rPr>
            <w:rPrChange w:id="5553" w:author="Alexandre Marcondes" w:date="2019-07-09T18:16:00Z">
              <w:rPr/>
            </w:rPrChange>
          </w:rPr>
          <w:delText>Sistema de coordenadas do corpo</w:delText>
        </w:r>
        <w:bookmarkEnd w:id="5548"/>
        <w:bookmarkEnd w:id="5549"/>
        <w:bookmarkEnd w:id="5550"/>
        <w:bookmarkEnd w:id="5551"/>
      </w:del>
    </w:p>
    <w:p w:rsidR="00E44EB4" w:rsidRPr="004E7DBD" w:rsidDel="0084066B" w:rsidRDefault="00E44EB4" w:rsidP="00E44EB4">
      <w:pPr>
        <w:ind w:firstLine="0"/>
        <w:rPr>
          <w:del w:id="5554" w:author="Alexandre Marcondes" w:date="2019-07-04T17:00:00Z"/>
          <w:rPrChange w:id="5555" w:author="Alexandre Marcondes" w:date="2019-07-09T18:16:00Z">
            <w:rPr>
              <w:del w:id="5556" w:author="Alexandre Marcondes" w:date="2019-07-04T17:00:00Z"/>
            </w:rPr>
          </w:rPrChange>
        </w:rPr>
      </w:pPr>
    </w:p>
    <w:p w:rsidR="00E44EB4" w:rsidRPr="004E7DBD" w:rsidDel="0084066B" w:rsidRDefault="00987FE1" w:rsidP="00E44EB4">
      <w:pPr>
        <w:rPr>
          <w:del w:id="5557" w:author="Alexandre Marcondes" w:date="2019-07-04T17:00:00Z"/>
          <w:rPrChange w:id="5558" w:author="Alexandre Marcondes" w:date="2019-07-09T18:16:00Z">
            <w:rPr>
              <w:del w:id="5559" w:author="Alexandre Marcondes" w:date="2019-07-04T17:00:00Z"/>
            </w:rPr>
          </w:rPrChange>
        </w:rPr>
      </w:pPr>
      <w:del w:id="5560" w:author="Alexandre Marcondes" w:date="2019-07-04T17:00:00Z">
        <w:r w:rsidRPr="004E7DBD" w:rsidDel="0084066B">
          <w:rPr>
            <w:rPrChange w:id="5561" w:author="Alexandre Marcondes" w:date="2019-07-09T18:16:00Z">
              <w:rPr/>
            </w:rPrChange>
          </w:rPr>
          <w:delText>É um s</w:delText>
        </w:r>
        <w:r w:rsidR="00E44EB4" w:rsidRPr="004E7DBD" w:rsidDel="0084066B">
          <w:rPr>
            <w:rPrChange w:id="5562" w:author="Alexandre Marcondes" w:date="2019-07-09T18:16:00Z">
              <w:rPr/>
            </w:rPrChange>
          </w:rPr>
          <w:delText xml:space="preserve">istema coordenado centrado no centro </w:delText>
        </w:r>
        <w:r w:rsidR="00DF2F81" w:rsidRPr="004E7DBD" w:rsidDel="0084066B">
          <w:rPr>
            <w:rPrChange w:id="5563" w:author="Alexandre Marcondes" w:date="2019-07-09T18:16:00Z">
              <w:rPr/>
            </w:rPrChange>
          </w:rPr>
          <w:delText>d</w:delText>
        </w:r>
        <w:r w:rsidR="00E44EB4" w:rsidRPr="004E7DBD" w:rsidDel="0084066B">
          <w:rPr>
            <w:rPrChange w:id="5564" w:author="Alexandre Marcondes" w:date="2019-07-09T18:16:00Z">
              <w:rPr/>
            </w:rPrChange>
          </w:rPr>
          <w:delText>e massa do equipamento. O sentido positivo do eixo X é direcionado para frente do equipamento, o eixo Y a direita e Z para baixo. A rotação é descrita sob os mesmos eixos utilizando a regra da mão direita. Rotação em X, Y e Z são rep</w:delText>
        </w:r>
        <w:r w:rsidRPr="004E7DBD" w:rsidDel="0084066B">
          <w:rPr>
            <w:rPrChange w:id="5565" w:author="Alexandre Marcondes" w:date="2019-07-09T18:16:00Z">
              <w:rPr/>
            </w:rPrChange>
          </w:rPr>
          <w:delText xml:space="preserve">resentadas respectivamente por </w:delText>
        </w:r>
        <w:r w:rsidRPr="004E7DBD" w:rsidDel="0084066B">
          <w:rPr>
            <w:i/>
            <w:rPrChange w:id="5566" w:author="Alexandre Marcondes" w:date="2019-07-09T18:16:00Z">
              <w:rPr>
                <w:i/>
              </w:rPr>
            </w:rPrChange>
          </w:rPr>
          <w:delText>roll</w:delText>
        </w:r>
        <w:r w:rsidRPr="004E7DBD" w:rsidDel="0084066B">
          <w:rPr>
            <w:rPrChange w:id="5567" w:author="Alexandre Marcondes" w:date="2019-07-09T18:16:00Z">
              <w:rPr/>
            </w:rPrChange>
          </w:rPr>
          <w:delText xml:space="preserve">, </w:delText>
        </w:r>
        <w:r w:rsidRPr="004E7DBD" w:rsidDel="0084066B">
          <w:rPr>
            <w:i/>
            <w:rPrChange w:id="5568" w:author="Alexandre Marcondes" w:date="2019-07-09T18:16:00Z">
              <w:rPr>
                <w:i/>
              </w:rPr>
            </w:rPrChange>
          </w:rPr>
          <w:delText>p</w:delText>
        </w:r>
        <w:r w:rsidR="00E44EB4" w:rsidRPr="004E7DBD" w:rsidDel="0084066B">
          <w:rPr>
            <w:i/>
            <w:rPrChange w:id="5569" w:author="Alexandre Marcondes" w:date="2019-07-09T18:16:00Z">
              <w:rPr>
                <w:i/>
              </w:rPr>
            </w:rPrChange>
          </w:rPr>
          <w:delText>i</w:delText>
        </w:r>
        <w:r w:rsidRPr="004E7DBD" w:rsidDel="0084066B">
          <w:rPr>
            <w:i/>
            <w:rPrChange w:id="5570" w:author="Alexandre Marcondes" w:date="2019-07-09T18:16:00Z">
              <w:rPr>
                <w:i/>
              </w:rPr>
            </w:rPrChange>
          </w:rPr>
          <w:delText>tch</w:delText>
        </w:r>
        <w:r w:rsidRPr="004E7DBD" w:rsidDel="0084066B">
          <w:rPr>
            <w:rPrChange w:id="5571" w:author="Alexandre Marcondes" w:date="2019-07-09T18:16:00Z">
              <w:rPr/>
            </w:rPrChange>
          </w:rPr>
          <w:delText xml:space="preserve"> e </w:delText>
        </w:r>
        <w:r w:rsidRPr="004E7DBD" w:rsidDel="0084066B">
          <w:rPr>
            <w:i/>
            <w:rPrChange w:id="5572" w:author="Alexandre Marcondes" w:date="2019-07-09T18:16:00Z">
              <w:rPr>
                <w:i/>
              </w:rPr>
            </w:rPrChange>
          </w:rPr>
          <w:delText>y</w:delText>
        </w:r>
        <w:r w:rsidR="00E44EB4" w:rsidRPr="004E7DBD" w:rsidDel="0084066B">
          <w:rPr>
            <w:i/>
            <w:rPrChange w:id="5573" w:author="Alexandre Marcondes" w:date="2019-07-09T18:16:00Z">
              <w:rPr>
                <w:i/>
              </w:rPr>
            </w:rPrChange>
          </w:rPr>
          <w:delText>aw</w:delText>
        </w:r>
        <w:r w:rsidR="00E44EB4" w:rsidRPr="004E7DBD" w:rsidDel="0084066B">
          <w:rPr>
            <w:rPrChange w:id="5574" w:author="Alexandre Marcondes" w:date="2019-07-09T18:16:00Z">
              <w:rPr/>
            </w:rPrChange>
          </w:rPr>
          <w:delText>.</w:delText>
        </w:r>
        <w:r w:rsidR="005F1A03" w:rsidRPr="004E7DBD" w:rsidDel="0084066B">
          <w:rPr>
            <w:rPrChange w:id="5575" w:author="Alexandre Marcondes" w:date="2019-07-09T18:16:00Z">
              <w:rPr/>
            </w:rPrChange>
          </w:rPr>
          <w:delText xml:space="preserve"> A </w:delText>
        </w:r>
        <w:r w:rsidR="002A6FEF" w:rsidRPr="004E7DBD" w:rsidDel="0084066B">
          <w:rPr>
            <w:rPrChange w:id="5576" w:author="Alexandre Marcondes" w:date="2019-07-09T18:16:00Z">
              <w:rPr/>
            </w:rPrChange>
          </w:rPr>
          <w:fldChar w:fldCharType="begin"/>
        </w:r>
        <w:r w:rsidR="002A6FEF" w:rsidRPr="004E7DBD" w:rsidDel="0084066B">
          <w:rPr>
            <w:rPrChange w:id="5577" w:author="Alexandre Marcondes" w:date="2019-07-09T18:16:00Z">
              <w:rPr/>
            </w:rPrChange>
          </w:rPr>
          <w:delInstrText xml:space="preserve"> REF _Ref7880959 \h </w:delInstrText>
        </w:r>
        <w:r w:rsidR="002A6FEF" w:rsidRPr="004E7DBD" w:rsidDel="0084066B">
          <w:rPr>
            <w:rPrChange w:id="5578" w:author="Alexandre Marcondes" w:date="2019-07-09T18:16:00Z">
              <w:rPr/>
            </w:rPrChange>
          </w:rPr>
        </w:r>
        <w:r w:rsidR="002A6FEF" w:rsidRPr="004E7DBD" w:rsidDel="0084066B">
          <w:rPr>
            <w:rPrChange w:id="5579" w:author="Alexandre Marcondes" w:date="2019-07-09T18:16:00Z">
              <w:rPr/>
            </w:rPrChange>
          </w:rPr>
          <w:fldChar w:fldCharType="separate"/>
        </w:r>
        <w:r w:rsidR="00C239C6" w:rsidRPr="004E7DBD" w:rsidDel="0084066B">
          <w:rPr>
            <w:rPrChange w:id="5580" w:author="Alexandre Marcondes" w:date="2019-07-09T18:16:00Z">
              <w:rPr/>
            </w:rPrChange>
          </w:rPr>
          <w:delText xml:space="preserve">Figura </w:delText>
        </w:r>
        <w:r w:rsidR="00C239C6" w:rsidRPr="004E7DBD" w:rsidDel="0084066B">
          <w:rPr>
            <w:noProof/>
            <w:rPrChange w:id="5581" w:author="Alexandre Marcondes" w:date="2019-07-09T18:16:00Z">
              <w:rPr>
                <w:noProof/>
              </w:rPr>
            </w:rPrChange>
          </w:rPr>
          <w:delText>13</w:delText>
        </w:r>
        <w:r w:rsidR="002A6FEF" w:rsidRPr="004E7DBD" w:rsidDel="0084066B">
          <w:rPr>
            <w:rPrChange w:id="5582" w:author="Alexandre Marcondes" w:date="2019-07-09T18:16:00Z">
              <w:rPr/>
            </w:rPrChange>
          </w:rPr>
          <w:fldChar w:fldCharType="end"/>
        </w:r>
        <w:r w:rsidR="005F1A03" w:rsidRPr="004E7DBD" w:rsidDel="0084066B">
          <w:rPr>
            <w:rPrChange w:id="5583" w:author="Alexandre Marcondes" w:date="2019-07-09T18:16:00Z">
              <w:rPr/>
            </w:rPrChange>
          </w:rPr>
          <w:delText xml:space="preserve"> traz a representação da translação e rotação.</w:delText>
        </w:r>
      </w:del>
    </w:p>
    <w:p w:rsidR="00EA1765" w:rsidRPr="004E7DBD" w:rsidDel="0084066B" w:rsidRDefault="00EA1765" w:rsidP="00E44EB4">
      <w:pPr>
        <w:rPr>
          <w:del w:id="5584" w:author="Alexandre Marcondes" w:date="2019-07-04T17:00:00Z"/>
          <w:rPrChange w:id="5585" w:author="Alexandre Marcondes" w:date="2019-07-09T18:16:00Z">
            <w:rPr>
              <w:del w:id="5586" w:author="Alexandre Marcondes" w:date="2019-07-04T17:00:00Z"/>
            </w:rPr>
          </w:rPrChange>
        </w:rPr>
      </w:pPr>
    </w:p>
    <w:p w:rsidR="00EA1765" w:rsidRPr="004E7DBD" w:rsidDel="0084066B" w:rsidRDefault="00EA1765" w:rsidP="00EA1765">
      <w:pPr>
        <w:pStyle w:val="Legenda"/>
        <w:keepNext/>
        <w:jc w:val="center"/>
        <w:rPr>
          <w:del w:id="5587" w:author="Alexandre Marcondes" w:date="2019-07-04T17:00:00Z"/>
          <w:rPrChange w:id="5588" w:author="Alexandre Marcondes" w:date="2019-07-09T18:16:00Z">
            <w:rPr>
              <w:del w:id="5589" w:author="Alexandre Marcondes" w:date="2019-07-04T17:00:00Z"/>
            </w:rPr>
          </w:rPrChange>
        </w:rPr>
      </w:pPr>
      <w:bookmarkStart w:id="5590" w:name="_Ref7880959"/>
      <w:bookmarkStart w:id="5591" w:name="_Toc9086556"/>
      <w:bookmarkStart w:id="5592" w:name="_Toc9086881"/>
      <w:bookmarkStart w:id="5593" w:name="_Toc9087008"/>
      <w:bookmarkStart w:id="5594" w:name="_Toc9088019"/>
      <w:bookmarkStart w:id="5595" w:name="_Toc9088360"/>
      <w:bookmarkStart w:id="5596" w:name="_Toc9088485"/>
      <w:del w:id="5597" w:author="Alexandre Marcondes" w:date="2019-07-04T17:00:00Z">
        <w:r w:rsidRPr="004E7DBD" w:rsidDel="0084066B">
          <w:rPr>
            <w:rPrChange w:id="5598" w:author="Alexandre Marcondes" w:date="2019-07-09T18:16:00Z">
              <w:rPr/>
            </w:rPrChange>
          </w:rPr>
          <w:delText xml:space="preserve">Figura </w:delText>
        </w:r>
        <w:r w:rsidR="00DF2272" w:rsidRPr="004E7DBD" w:rsidDel="0084066B">
          <w:rPr>
            <w:i w:val="0"/>
            <w:iCs w:val="0"/>
            <w:noProof/>
            <w:rPrChange w:id="5599" w:author="Alexandre Marcondes" w:date="2019-07-09T18:16:00Z">
              <w:rPr>
                <w:i w:val="0"/>
                <w:iCs w:val="0"/>
                <w:noProof/>
              </w:rPr>
            </w:rPrChange>
          </w:rPr>
          <w:fldChar w:fldCharType="begin"/>
        </w:r>
        <w:r w:rsidR="00DF2272" w:rsidRPr="004E7DBD" w:rsidDel="0084066B">
          <w:rPr>
            <w:noProof/>
            <w:rPrChange w:id="5600" w:author="Alexandre Marcondes" w:date="2019-07-09T18:16:00Z">
              <w:rPr>
                <w:noProof/>
              </w:rPr>
            </w:rPrChange>
          </w:rPr>
          <w:delInstrText xml:space="preserve"> SEQ Figura \* ARABIC </w:delInstrText>
        </w:r>
        <w:r w:rsidR="00DF2272" w:rsidRPr="004E7DBD" w:rsidDel="0084066B">
          <w:rPr>
            <w:i w:val="0"/>
            <w:iCs w:val="0"/>
            <w:noProof/>
            <w:rPrChange w:id="5601" w:author="Alexandre Marcondes" w:date="2019-07-09T18:16:00Z">
              <w:rPr>
                <w:i w:val="0"/>
                <w:iCs w:val="0"/>
                <w:noProof/>
              </w:rPr>
            </w:rPrChange>
          </w:rPr>
          <w:fldChar w:fldCharType="separate"/>
        </w:r>
        <w:r w:rsidR="00881DF2" w:rsidRPr="004E7DBD" w:rsidDel="0084066B">
          <w:rPr>
            <w:noProof/>
            <w:rPrChange w:id="5602" w:author="Alexandre Marcondes" w:date="2019-07-09T18:16:00Z">
              <w:rPr>
                <w:noProof/>
              </w:rPr>
            </w:rPrChange>
          </w:rPr>
          <w:delText>13</w:delText>
        </w:r>
        <w:r w:rsidR="00DF2272" w:rsidRPr="004E7DBD" w:rsidDel="0084066B">
          <w:rPr>
            <w:i w:val="0"/>
            <w:iCs w:val="0"/>
            <w:noProof/>
            <w:rPrChange w:id="5603" w:author="Alexandre Marcondes" w:date="2019-07-09T18:16:00Z">
              <w:rPr>
                <w:i w:val="0"/>
                <w:iCs w:val="0"/>
                <w:noProof/>
              </w:rPr>
            </w:rPrChange>
          </w:rPr>
          <w:fldChar w:fldCharType="end"/>
        </w:r>
        <w:bookmarkEnd w:id="5590"/>
        <w:r w:rsidRPr="004E7DBD" w:rsidDel="0084066B">
          <w:rPr>
            <w:rPrChange w:id="5604" w:author="Alexandre Marcondes" w:date="2019-07-09T18:16:00Z">
              <w:rPr/>
            </w:rPrChange>
          </w:rPr>
          <w:delText xml:space="preserve"> - Translação e rotação com DJI</w:delText>
        </w:r>
        <w:bookmarkEnd w:id="5591"/>
        <w:bookmarkEnd w:id="5592"/>
        <w:bookmarkEnd w:id="5593"/>
        <w:bookmarkEnd w:id="5594"/>
        <w:bookmarkEnd w:id="5595"/>
        <w:bookmarkEnd w:id="5596"/>
      </w:del>
    </w:p>
    <w:p w:rsidR="00E44EB4" w:rsidRPr="004E7DBD" w:rsidDel="0084066B" w:rsidRDefault="005F1A03" w:rsidP="00EA1765">
      <w:pPr>
        <w:ind w:firstLine="0"/>
        <w:jc w:val="center"/>
        <w:rPr>
          <w:del w:id="5605" w:author="Alexandre Marcondes" w:date="2019-07-04T17:00:00Z"/>
          <w:rPrChange w:id="5606" w:author="Alexandre Marcondes" w:date="2019-07-09T18:16:00Z">
            <w:rPr>
              <w:del w:id="5607" w:author="Alexandre Marcondes" w:date="2019-07-04T17:00:00Z"/>
            </w:rPr>
          </w:rPrChange>
        </w:rPr>
      </w:pPr>
      <w:del w:id="5608" w:author="Alexandre Marcondes" w:date="2019-07-04T17:00:00Z">
        <w:r w:rsidRPr="004E7DBD" w:rsidDel="0084066B">
          <w:rPr>
            <w:noProof/>
            <w:lang w:eastAsia="pt-BR"/>
            <w:rPrChange w:id="5609" w:author="Alexandre Marcondes" w:date="2019-07-09T18:16:00Z">
              <w:rPr>
                <w:noProof/>
                <w:lang w:eastAsia="pt-BR"/>
              </w:rPr>
            </w:rPrChange>
          </w:rPr>
          <w:drawing>
            <wp:inline distT="0" distB="0" distL="0" distR="0" wp14:anchorId="79506EAF" wp14:editId="1DB3272A">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del>
    </w:p>
    <w:p w:rsidR="00EA1765" w:rsidRPr="004E7DBD" w:rsidDel="0084066B" w:rsidRDefault="00EA1765" w:rsidP="00EA1765">
      <w:pPr>
        <w:ind w:firstLine="0"/>
        <w:jc w:val="center"/>
        <w:rPr>
          <w:del w:id="5610" w:author="Alexandre Marcondes" w:date="2019-07-04T17:00:00Z"/>
          <w:rPrChange w:id="5611" w:author="Alexandre Marcondes" w:date="2019-07-09T18:16:00Z">
            <w:rPr>
              <w:del w:id="5612" w:author="Alexandre Marcondes" w:date="2019-07-04T17:00:00Z"/>
            </w:rPr>
          </w:rPrChange>
        </w:rPr>
      </w:pPr>
      <w:del w:id="5613" w:author="Alexandre Marcondes" w:date="2019-07-04T17:00:00Z">
        <w:r w:rsidRPr="004E7DBD" w:rsidDel="0084066B">
          <w:rPr>
            <w:rPrChange w:id="5614" w:author="Alexandre Marcondes" w:date="2019-07-09T18:16:00Z">
              <w:rPr/>
            </w:rPrChange>
          </w:rPr>
          <w:delText xml:space="preserve">Fonte: DJI </w:delText>
        </w:r>
        <w:r w:rsidRPr="004E7DBD" w:rsidDel="0084066B">
          <w:rPr>
            <w:i/>
            <w:rPrChange w:id="5615" w:author="Alexandre Marcondes" w:date="2019-07-09T18:16:00Z">
              <w:rPr>
                <w:i/>
              </w:rPr>
            </w:rPrChange>
          </w:rPr>
          <w:delText>Fligh</w:delText>
        </w:r>
        <w:r w:rsidR="002A6FEF" w:rsidRPr="004E7DBD" w:rsidDel="0084066B">
          <w:rPr>
            <w:i/>
            <w:rPrChange w:id="5616" w:author="Alexandre Marcondes" w:date="2019-07-09T18:16:00Z">
              <w:rPr>
                <w:i/>
              </w:rPr>
            </w:rPrChange>
          </w:rPr>
          <w:delText>t</w:delText>
        </w:r>
        <w:r w:rsidRPr="004E7DBD" w:rsidDel="0084066B">
          <w:rPr>
            <w:i/>
            <w:rPrChange w:id="5617" w:author="Alexandre Marcondes" w:date="2019-07-09T18:16:00Z">
              <w:rPr>
                <w:i/>
              </w:rPr>
            </w:rPrChange>
          </w:rPr>
          <w:delText xml:space="preserve"> Control</w:delText>
        </w:r>
      </w:del>
    </w:p>
    <w:p w:rsidR="00987FE1" w:rsidRPr="004E7DBD" w:rsidDel="0084066B" w:rsidRDefault="00987FE1" w:rsidP="00987FE1">
      <w:pPr>
        <w:ind w:firstLine="0"/>
        <w:rPr>
          <w:del w:id="5618" w:author="Alexandre Marcondes" w:date="2019-07-04T17:00:00Z"/>
          <w:rPrChange w:id="5619" w:author="Alexandre Marcondes" w:date="2019-07-09T18:16:00Z">
            <w:rPr>
              <w:del w:id="5620" w:author="Alexandre Marcondes" w:date="2019-07-04T17:00:00Z"/>
            </w:rPr>
          </w:rPrChange>
        </w:rPr>
      </w:pPr>
    </w:p>
    <w:p w:rsidR="00E44EB4" w:rsidRPr="004E7DBD" w:rsidDel="0084066B" w:rsidRDefault="005F1A03" w:rsidP="0085318F">
      <w:pPr>
        <w:pStyle w:val="Ttulo3"/>
        <w:numPr>
          <w:ilvl w:val="2"/>
          <w:numId w:val="6"/>
        </w:numPr>
        <w:rPr>
          <w:del w:id="5621" w:author="Alexandre Marcondes" w:date="2019-07-04T17:00:00Z"/>
          <w:rPrChange w:id="5622" w:author="Alexandre Marcondes" w:date="2019-07-09T18:16:00Z">
            <w:rPr>
              <w:del w:id="5623" w:author="Alexandre Marcondes" w:date="2019-07-04T17:00:00Z"/>
            </w:rPr>
          </w:rPrChange>
        </w:rPr>
      </w:pPr>
      <w:bookmarkStart w:id="5624" w:name="_Toc9088198"/>
      <w:bookmarkStart w:id="5625" w:name="_Toc9088702"/>
      <w:bookmarkStart w:id="5626" w:name="_Toc9088907"/>
      <w:bookmarkStart w:id="5627" w:name="_Toc11256276"/>
      <w:del w:id="5628" w:author="Alexandre Marcondes" w:date="2019-07-04T17:00:00Z">
        <w:r w:rsidRPr="004E7DBD" w:rsidDel="0084066B">
          <w:rPr>
            <w:rPrChange w:id="5629" w:author="Alexandre Marcondes" w:date="2019-07-09T18:16:00Z">
              <w:rPr/>
            </w:rPrChange>
          </w:rPr>
          <w:delText>Sistema de coordenada global</w:delText>
        </w:r>
        <w:bookmarkEnd w:id="5624"/>
        <w:bookmarkEnd w:id="5625"/>
        <w:bookmarkEnd w:id="5626"/>
        <w:bookmarkEnd w:id="5627"/>
      </w:del>
    </w:p>
    <w:p w:rsidR="005F1A03" w:rsidRPr="004E7DBD" w:rsidDel="0084066B" w:rsidRDefault="005F1A03" w:rsidP="005F1A03">
      <w:pPr>
        <w:rPr>
          <w:del w:id="5630" w:author="Alexandre Marcondes" w:date="2019-07-04T17:00:00Z"/>
          <w:rPrChange w:id="5631" w:author="Alexandre Marcondes" w:date="2019-07-09T18:16:00Z">
            <w:rPr>
              <w:del w:id="5632" w:author="Alexandre Marcondes" w:date="2019-07-04T17:00:00Z"/>
            </w:rPr>
          </w:rPrChange>
        </w:rPr>
      </w:pPr>
    </w:p>
    <w:p w:rsidR="005F1A03" w:rsidRPr="004E7DBD" w:rsidDel="0084066B" w:rsidRDefault="005F1A03" w:rsidP="005F1A03">
      <w:pPr>
        <w:rPr>
          <w:del w:id="5633" w:author="Alexandre Marcondes" w:date="2019-07-04T17:00:00Z"/>
          <w:rPrChange w:id="5634" w:author="Alexandre Marcondes" w:date="2019-07-09T18:16:00Z">
            <w:rPr>
              <w:del w:id="5635" w:author="Alexandre Marcondes" w:date="2019-07-04T17:00:00Z"/>
            </w:rPr>
          </w:rPrChange>
        </w:rPr>
      </w:pPr>
      <w:del w:id="5636" w:author="Alexandre Marcondes" w:date="2019-07-04T17:00:00Z">
        <w:r w:rsidRPr="004E7DBD" w:rsidDel="0084066B">
          <w:rPr>
            <w:rPrChange w:id="5637" w:author="Alexandre Marcondes" w:date="2019-07-09T18:16:00Z">
              <w:rPr/>
            </w:rPrChange>
          </w:rPr>
          <w:delText>Uma convenção popular em aplicações com VANT é a convenção NED (</w:delText>
        </w:r>
        <w:r w:rsidRPr="004E7DBD" w:rsidDel="0084066B">
          <w:rPr>
            <w:i/>
            <w:rPrChange w:id="5638" w:author="Alexandre Marcondes" w:date="2019-07-09T18:16:00Z">
              <w:rPr>
                <w:i/>
              </w:rPr>
            </w:rPrChange>
          </w:rPr>
          <w:delText>North-East-Down</w:delText>
        </w:r>
        <w:r w:rsidR="00987FE1" w:rsidRPr="004E7DBD" w:rsidDel="0084066B">
          <w:rPr>
            <w:rPrChange w:id="5639" w:author="Alexandre Marcondes" w:date="2019-07-09T18:16:00Z">
              <w:rPr/>
            </w:rPrChange>
          </w:rPr>
          <w:delText>). Ess</w:delText>
        </w:r>
        <w:r w:rsidRPr="004E7DBD" w:rsidDel="0084066B">
          <w:rPr>
            <w:rPrChange w:id="5640" w:author="Alexandre Marcondes" w:date="2019-07-09T18:16:00Z">
              <w:rPr/>
            </w:rPrChange>
          </w:rPr>
          <w:delText>a convenção alinha as direções X</w:delText>
        </w:r>
        <w:r w:rsidR="00987FE1" w:rsidRPr="004E7DBD" w:rsidDel="0084066B">
          <w:rPr>
            <w:rPrChange w:id="5641" w:author="Alexandre Marcondes" w:date="2019-07-09T18:16:00Z">
              <w:rPr/>
            </w:rPrChange>
          </w:rPr>
          <w:delText>, Y e Z com as direções norte, l</w:delText>
        </w:r>
        <w:r w:rsidRPr="004E7DBD" w:rsidDel="0084066B">
          <w:rPr>
            <w:rPrChange w:id="5642" w:author="Alexandre Marcondes" w:date="2019-07-09T18:16:00Z">
              <w:rPr/>
            </w:rPrChange>
          </w:rPr>
          <w:delText>este e para baixo. No começo fica pouco intuitivo a convenção com Z para baixo, porém o sistema fica consistente uma vez que segue a regra da mão direita</w:delText>
        </w:r>
        <w:r w:rsidR="00987FE1" w:rsidRPr="004E7DBD" w:rsidDel="0084066B">
          <w:rPr>
            <w:rPrChange w:id="5643" w:author="Alexandre Marcondes" w:date="2019-07-09T18:16:00Z">
              <w:rPr/>
            </w:rPrChange>
          </w:rPr>
          <w:delText>.</w:delText>
        </w:r>
      </w:del>
    </w:p>
    <w:p w:rsidR="005F1A03" w:rsidRPr="004E7DBD" w:rsidDel="0084066B" w:rsidRDefault="005F1A03" w:rsidP="005F1A03">
      <w:pPr>
        <w:rPr>
          <w:del w:id="5644" w:author="Alexandre Marcondes" w:date="2019-07-04T17:00:00Z"/>
          <w:rPrChange w:id="5645" w:author="Alexandre Marcondes" w:date="2019-07-09T18:16:00Z">
            <w:rPr>
              <w:del w:id="5646" w:author="Alexandre Marcondes" w:date="2019-07-04T17:00:00Z"/>
            </w:rPr>
          </w:rPrChange>
        </w:rPr>
      </w:pPr>
    </w:p>
    <w:p w:rsidR="00E44EB4" w:rsidRPr="004E7DBD" w:rsidDel="0084066B" w:rsidRDefault="005F1A03" w:rsidP="0085318F">
      <w:pPr>
        <w:pStyle w:val="Ttulo3"/>
        <w:numPr>
          <w:ilvl w:val="2"/>
          <w:numId w:val="6"/>
        </w:numPr>
        <w:rPr>
          <w:del w:id="5647" w:author="Alexandre Marcondes" w:date="2019-07-04T17:00:00Z"/>
          <w:rPrChange w:id="5648" w:author="Alexandre Marcondes" w:date="2019-07-09T18:16:00Z">
            <w:rPr>
              <w:del w:id="5649" w:author="Alexandre Marcondes" w:date="2019-07-04T17:00:00Z"/>
            </w:rPr>
          </w:rPrChange>
        </w:rPr>
      </w:pPr>
      <w:bookmarkStart w:id="5650" w:name="_Toc9088199"/>
      <w:bookmarkStart w:id="5651" w:name="_Toc9088703"/>
      <w:bookmarkStart w:id="5652" w:name="_Toc9088908"/>
      <w:bookmarkStart w:id="5653" w:name="_Toc11256277"/>
      <w:del w:id="5654" w:author="Alexandre Marcondes" w:date="2019-07-04T17:00:00Z">
        <w:r w:rsidRPr="004E7DBD" w:rsidDel="0084066B">
          <w:rPr>
            <w:rPrChange w:id="5655" w:author="Alexandre Marcondes" w:date="2019-07-09T18:16:00Z">
              <w:rPr/>
            </w:rPrChange>
          </w:rPr>
          <w:delText>Orientação e voo</w:delText>
        </w:r>
        <w:bookmarkEnd w:id="5650"/>
        <w:bookmarkEnd w:id="5651"/>
        <w:bookmarkEnd w:id="5652"/>
        <w:bookmarkEnd w:id="5653"/>
      </w:del>
    </w:p>
    <w:p w:rsidR="005F1A03" w:rsidRPr="004E7DBD" w:rsidDel="0084066B" w:rsidRDefault="005F1A03" w:rsidP="005F1A03">
      <w:pPr>
        <w:rPr>
          <w:del w:id="5656" w:author="Alexandre Marcondes" w:date="2019-07-04T17:00:00Z"/>
          <w:rPrChange w:id="5657" w:author="Alexandre Marcondes" w:date="2019-07-09T18:16:00Z">
            <w:rPr>
              <w:del w:id="5658" w:author="Alexandre Marcondes" w:date="2019-07-04T17:00:00Z"/>
            </w:rPr>
          </w:rPrChange>
        </w:rPr>
      </w:pPr>
    </w:p>
    <w:p w:rsidR="005F1A03" w:rsidRPr="004E7DBD" w:rsidDel="0084066B" w:rsidRDefault="005F1A03" w:rsidP="005F1A03">
      <w:pPr>
        <w:rPr>
          <w:del w:id="5659" w:author="Alexandre Marcondes" w:date="2019-07-04T17:00:00Z"/>
          <w:rPrChange w:id="5660" w:author="Alexandre Marcondes" w:date="2019-07-09T18:16:00Z">
            <w:rPr>
              <w:del w:id="5661" w:author="Alexandre Marcondes" w:date="2019-07-04T17:00:00Z"/>
            </w:rPr>
          </w:rPrChange>
        </w:rPr>
      </w:pPr>
      <w:del w:id="5662" w:author="Alexandre Marcondes" w:date="2019-07-04T17:00:00Z">
        <w:r w:rsidRPr="004E7DBD" w:rsidDel="0084066B">
          <w:rPr>
            <w:rPrChange w:id="5663" w:author="Alexandre Marcondes" w:date="2019-07-09T18:16:00Z">
              <w:rPr/>
            </w:rPrChange>
          </w:rPr>
          <w:delText xml:space="preserve">Para controlar o VANT são </w:delText>
        </w:r>
        <w:r w:rsidR="00CD00C1" w:rsidRPr="004E7DBD" w:rsidDel="0084066B">
          <w:rPr>
            <w:rPrChange w:id="5664" w:author="Alexandre Marcondes" w:date="2019-07-09T18:16:00Z">
              <w:rPr/>
            </w:rPrChange>
          </w:rPr>
          <w:delText>utilizadas</w:delText>
        </w:r>
        <w:r w:rsidRPr="004E7DBD" w:rsidDel="0084066B">
          <w:rPr>
            <w:rPrChange w:id="5665" w:author="Alexandre Marcondes" w:date="2019-07-09T18:16:00Z">
              <w:rPr/>
            </w:rPrChange>
          </w:rPr>
          <w:delText xml:space="preserve"> as combinações ângulos </w:delText>
        </w:r>
        <w:r w:rsidRPr="004E7DBD" w:rsidDel="0084066B">
          <w:rPr>
            <w:i/>
            <w:rPrChange w:id="5666" w:author="Alexandre Marcondes" w:date="2019-07-09T18:16:00Z">
              <w:rPr>
                <w:i/>
              </w:rPr>
            </w:rPrChange>
          </w:rPr>
          <w:delText>roll</w:delText>
        </w:r>
        <w:r w:rsidRPr="004E7DBD" w:rsidDel="0084066B">
          <w:rPr>
            <w:rPrChange w:id="5667" w:author="Alexandre Marcondes" w:date="2019-07-09T18:16:00Z">
              <w:rPr/>
            </w:rPrChange>
          </w:rPr>
          <w:delText xml:space="preserve">, </w:delText>
        </w:r>
        <w:r w:rsidR="00EA1765" w:rsidRPr="004E7DBD" w:rsidDel="0084066B">
          <w:rPr>
            <w:i/>
            <w:rPrChange w:id="5668" w:author="Alexandre Marcondes" w:date="2019-07-09T18:16:00Z">
              <w:rPr>
                <w:i/>
              </w:rPr>
            </w:rPrChange>
          </w:rPr>
          <w:delText>pitch</w:delText>
        </w:r>
        <w:r w:rsidRPr="004E7DBD" w:rsidDel="0084066B">
          <w:rPr>
            <w:rPrChange w:id="5669" w:author="Alexandre Marcondes" w:date="2019-07-09T18:16:00Z">
              <w:rPr/>
            </w:rPrChange>
          </w:rPr>
          <w:delText xml:space="preserve">, </w:delText>
        </w:r>
        <w:r w:rsidRPr="004E7DBD" w:rsidDel="0084066B">
          <w:rPr>
            <w:i/>
            <w:rPrChange w:id="5670" w:author="Alexandre Marcondes" w:date="2019-07-09T18:16:00Z">
              <w:rPr>
                <w:i/>
              </w:rPr>
            </w:rPrChange>
          </w:rPr>
          <w:delText>yaw</w:delText>
        </w:r>
        <w:r w:rsidRPr="004E7DBD" w:rsidDel="0084066B">
          <w:rPr>
            <w:rPrChange w:id="5671" w:author="Alexandre Marcondes" w:date="2019-07-09T18:16:00Z">
              <w:rPr/>
            </w:rPrChange>
          </w:rPr>
          <w:delText>.</w:delText>
        </w:r>
      </w:del>
    </w:p>
    <w:p w:rsidR="005F1A03" w:rsidRPr="004E7DBD" w:rsidDel="0084066B" w:rsidRDefault="005F1A03" w:rsidP="0085318F">
      <w:pPr>
        <w:pStyle w:val="PargrafodaLista"/>
        <w:numPr>
          <w:ilvl w:val="0"/>
          <w:numId w:val="10"/>
        </w:numPr>
        <w:rPr>
          <w:del w:id="5672" w:author="Alexandre Marcondes" w:date="2019-07-04T17:00:00Z"/>
          <w:rPrChange w:id="5673" w:author="Alexandre Marcondes" w:date="2019-07-09T18:16:00Z">
            <w:rPr>
              <w:del w:id="5674" w:author="Alexandre Marcondes" w:date="2019-07-04T17:00:00Z"/>
            </w:rPr>
          </w:rPrChange>
        </w:rPr>
      </w:pPr>
      <w:del w:id="5675" w:author="Alexandre Marcondes" w:date="2019-07-04T17:00:00Z">
        <w:r w:rsidRPr="004E7DBD" w:rsidDel="0084066B">
          <w:rPr>
            <w:i/>
            <w:rPrChange w:id="5676" w:author="Alexandre Marcondes" w:date="2019-07-09T18:16:00Z">
              <w:rPr>
                <w:i/>
              </w:rPr>
            </w:rPrChange>
          </w:rPr>
          <w:delText>Pitch</w:delText>
        </w:r>
        <w:r w:rsidRPr="004E7DBD" w:rsidDel="0084066B">
          <w:rPr>
            <w:rPrChange w:id="5677" w:author="Alexandre Marcondes" w:date="2019-07-09T18:16:00Z">
              <w:rPr/>
            </w:rPrChange>
          </w:rPr>
          <w:delText>: O ângulo de</w:delText>
        </w:r>
        <w:r w:rsidRPr="004E7DBD" w:rsidDel="0084066B">
          <w:rPr>
            <w:i/>
            <w:rPrChange w:id="5678" w:author="Alexandre Marcondes" w:date="2019-07-09T18:16:00Z">
              <w:rPr>
                <w:i/>
              </w:rPr>
            </w:rPrChange>
          </w:rPr>
          <w:delText xml:space="preserve"> pitch</w:delText>
        </w:r>
        <w:r w:rsidRPr="004E7DBD" w:rsidDel="0084066B">
          <w:rPr>
            <w:rPrChange w:id="5679" w:author="Alexandre Marcondes" w:date="2019-07-09T18:16:00Z">
              <w:rPr/>
            </w:rPrChange>
          </w:rPr>
          <w:delText xml:space="preserve"> determina se o VANT está deslocando para frente ou para </w:delText>
        </w:r>
        <w:r w:rsidR="00CD00C1" w:rsidRPr="004E7DBD" w:rsidDel="0084066B">
          <w:rPr>
            <w:rPrChange w:id="5680" w:author="Alexandre Marcondes" w:date="2019-07-09T18:16:00Z">
              <w:rPr/>
            </w:rPrChange>
          </w:rPr>
          <w:delText>trás</w:delText>
        </w:r>
        <w:r w:rsidRPr="004E7DBD" w:rsidDel="0084066B">
          <w:rPr>
            <w:rPrChange w:id="5681" w:author="Alexandre Marcondes" w:date="2019-07-09T18:16:00Z">
              <w:rPr/>
            </w:rPrChange>
          </w:rPr>
          <w:delText>. Para frente os motores de trás gira</w:delText>
        </w:r>
        <w:r w:rsidR="00CD00C1" w:rsidRPr="004E7DBD" w:rsidDel="0084066B">
          <w:rPr>
            <w:rPrChange w:id="5682" w:author="Alexandre Marcondes" w:date="2019-07-09T18:16:00Z">
              <w:rPr/>
            </w:rPrChange>
          </w:rPr>
          <w:delText>m</w:delText>
        </w:r>
        <w:r w:rsidRPr="004E7DBD" w:rsidDel="0084066B">
          <w:rPr>
            <w:rPrChange w:id="5683" w:author="Alexandre Marcondes" w:date="2019-07-09T18:16:00Z">
              <w:rPr/>
            </w:rPrChange>
          </w:rPr>
          <w:delText xml:space="preserve"> mais </w:delText>
        </w:r>
        <w:r w:rsidR="00CD00C1" w:rsidRPr="004E7DBD" w:rsidDel="0084066B">
          <w:rPr>
            <w:rPrChange w:id="5684" w:author="Alexandre Marcondes" w:date="2019-07-09T18:16:00Z">
              <w:rPr/>
            </w:rPrChange>
          </w:rPr>
          <w:delText>rapidamente que os da frente</w:delText>
        </w:r>
        <w:r w:rsidRPr="004E7DBD" w:rsidDel="0084066B">
          <w:rPr>
            <w:rPrChange w:id="5685" w:author="Alexandre Marcondes" w:date="2019-07-09T18:16:00Z">
              <w:rPr/>
            </w:rPrChange>
          </w:rPr>
          <w:delText xml:space="preserve">, </w:delText>
        </w:r>
        <w:r w:rsidR="00215C39" w:rsidRPr="004E7DBD" w:rsidDel="0084066B">
          <w:rPr>
            <w:rPrChange w:id="5686" w:author="Alexandre Marcondes" w:date="2019-07-09T18:16:00Z">
              <w:rPr/>
            </w:rPrChange>
          </w:rPr>
          <w:delText>enquanto</w:delText>
        </w:r>
        <w:r w:rsidRPr="004E7DBD" w:rsidDel="0084066B">
          <w:rPr>
            <w:rPrChange w:id="5687" w:author="Alexandre Marcondes" w:date="2019-07-09T18:16:00Z">
              <w:rPr/>
            </w:rPrChange>
          </w:rPr>
          <w:delText xml:space="preserve"> para trás os motores da frente giram mais rapidamente.</w:delText>
        </w:r>
      </w:del>
    </w:p>
    <w:p w:rsidR="00EA1765" w:rsidRPr="004E7DBD" w:rsidDel="0084066B" w:rsidRDefault="005F1A03" w:rsidP="0085318F">
      <w:pPr>
        <w:pStyle w:val="PargrafodaLista"/>
        <w:numPr>
          <w:ilvl w:val="0"/>
          <w:numId w:val="10"/>
        </w:numPr>
        <w:rPr>
          <w:del w:id="5688" w:author="Alexandre Marcondes" w:date="2019-07-04T17:00:00Z"/>
          <w:rPrChange w:id="5689" w:author="Alexandre Marcondes" w:date="2019-07-09T18:16:00Z">
            <w:rPr>
              <w:del w:id="5690" w:author="Alexandre Marcondes" w:date="2019-07-04T17:00:00Z"/>
            </w:rPr>
          </w:rPrChange>
        </w:rPr>
      </w:pPr>
      <w:del w:id="5691" w:author="Alexandre Marcondes" w:date="2019-07-04T17:00:00Z">
        <w:r w:rsidRPr="004E7DBD" w:rsidDel="0084066B">
          <w:rPr>
            <w:i/>
            <w:rPrChange w:id="5692" w:author="Alexandre Marcondes" w:date="2019-07-09T18:16:00Z">
              <w:rPr>
                <w:i/>
              </w:rPr>
            </w:rPrChange>
          </w:rPr>
          <w:delText>Roll</w:delText>
        </w:r>
        <w:r w:rsidRPr="004E7DBD" w:rsidDel="0084066B">
          <w:rPr>
            <w:rPrChange w:id="5693" w:author="Alexandre Marcondes" w:date="2019-07-09T18:16:00Z">
              <w:rPr/>
            </w:rPrChange>
          </w:rPr>
          <w:delText xml:space="preserve">: </w:delText>
        </w:r>
        <w:r w:rsidR="00EA1765" w:rsidRPr="004E7DBD" w:rsidDel="0084066B">
          <w:rPr>
            <w:rPrChange w:id="5694" w:author="Alexandre Marcondes" w:date="2019-07-09T18:16:00Z">
              <w:rPr/>
            </w:rPrChange>
          </w:rPr>
          <w:delText xml:space="preserve">O ângulo de </w:delText>
        </w:r>
        <w:r w:rsidR="00EA1765" w:rsidRPr="004E7DBD" w:rsidDel="0084066B">
          <w:rPr>
            <w:i/>
            <w:rPrChange w:id="5695" w:author="Alexandre Marcondes" w:date="2019-07-09T18:16:00Z">
              <w:rPr>
                <w:i/>
              </w:rPr>
            </w:rPrChange>
          </w:rPr>
          <w:delText xml:space="preserve">roll </w:delText>
        </w:r>
        <w:r w:rsidR="00EA1765" w:rsidRPr="004E7DBD" w:rsidDel="0084066B">
          <w:rPr>
            <w:rPrChange w:id="5696" w:author="Alexandre Marcondes" w:date="2019-07-09T18:16:00Z">
              <w:rPr/>
            </w:rPrChange>
          </w:rPr>
          <w:delText>determina como o VANT gira em torno do eixo X. Para inclinar a direita, os motores da esquerda gira</w:delText>
        </w:r>
        <w:r w:rsidR="00CD00C1" w:rsidRPr="004E7DBD" w:rsidDel="0084066B">
          <w:rPr>
            <w:rPrChange w:id="5697" w:author="Alexandre Marcondes" w:date="2019-07-09T18:16:00Z">
              <w:rPr/>
            </w:rPrChange>
          </w:rPr>
          <w:delText>m</w:delText>
        </w:r>
        <w:r w:rsidR="00EA1765" w:rsidRPr="004E7DBD" w:rsidDel="0084066B">
          <w:rPr>
            <w:rPrChange w:id="5698" w:author="Alexandre Marcondes" w:date="2019-07-09T18:16:00Z">
              <w:rPr/>
            </w:rPrChange>
          </w:rPr>
          <w:delText xml:space="preserve"> mais </w:delText>
        </w:r>
        <w:r w:rsidR="00CD00C1" w:rsidRPr="004E7DBD" w:rsidDel="0084066B">
          <w:rPr>
            <w:rPrChange w:id="5699" w:author="Alexandre Marcondes" w:date="2019-07-09T18:16:00Z">
              <w:rPr/>
            </w:rPrChange>
          </w:rPr>
          <w:delText xml:space="preserve">rapidamente </w:delText>
        </w:r>
        <w:r w:rsidR="00215C39" w:rsidRPr="004E7DBD" w:rsidDel="0084066B">
          <w:rPr>
            <w:rPrChange w:id="5700" w:author="Alexandre Marcondes" w:date="2019-07-09T18:16:00Z">
              <w:rPr/>
            </w:rPrChange>
          </w:rPr>
          <w:delText>enquanto</w:delText>
        </w:r>
        <w:r w:rsidR="00EA1765" w:rsidRPr="004E7DBD" w:rsidDel="0084066B">
          <w:rPr>
            <w:rPrChange w:id="5701" w:author="Alexandre Marcondes" w:date="2019-07-09T18:16:00Z">
              <w:rPr/>
            </w:rPrChange>
          </w:rPr>
          <w:delText xml:space="preserve"> para girar a esquerda, os motores da direita giram mais rapidamente.</w:delText>
        </w:r>
      </w:del>
    </w:p>
    <w:p w:rsidR="00EA1765" w:rsidRPr="004E7DBD" w:rsidDel="0084066B" w:rsidRDefault="00EA1765" w:rsidP="0085318F">
      <w:pPr>
        <w:pStyle w:val="PargrafodaLista"/>
        <w:numPr>
          <w:ilvl w:val="0"/>
          <w:numId w:val="10"/>
        </w:numPr>
        <w:rPr>
          <w:del w:id="5702" w:author="Alexandre Marcondes" w:date="2019-07-04T17:00:00Z"/>
          <w:rPrChange w:id="5703" w:author="Alexandre Marcondes" w:date="2019-07-09T18:16:00Z">
            <w:rPr>
              <w:del w:id="5704" w:author="Alexandre Marcondes" w:date="2019-07-04T17:00:00Z"/>
            </w:rPr>
          </w:rPrChange>
        </w:rPr>
      </w:pPr>
      <w:del w:id="5705" w:author="Alexandre Marcondes" w:date="2019-07-04T17:00:00Z">
        <w:r w:rsidRPr="004E7DBD" w:rsidDel="0084066B">
          <w:rPr>
            <w:i/>
            <w:rPrChange w:id="5706" w:author="Alexandre Marcondes" w:date="2019-07-09T18:16:00Z">
              <w:rPr>
                <w:i/>
              </w:rPr>
            </w:rPrChange>
          </w:rPr>
          <w:delText>Yaw</w:delText>
        </w:r>
        <w:r w:rsidRPr="004E7DBD" w:rsidDel="0084066B">
          <w:rPr>
            <w:rPrChange w:id="5707" w:author="Alexandre Marcondes" w:date="2019-07-09T18:16:00Z">
              <w:rPr/>
            </w:rPrChange>
          </w:rPr>
          <w:delText>: O ângulo</w:delText>
        </w:r>
        <w:r w:rsidRPr="004E7DBD" w:rsidDel="0084066B">
          <w:rPr>
            <w:i/>
            <w:rPrChange w:id="5708" w:author="Alexandre Marcondes" w:date="2019-07-09T18:16:00Z">
              <w:rPr>
                <w:i/>
              </w:rPr>
            </w:rPrChange>
          </w:rPr>
          <w:delText xml:space="preserve"> yaw</w:delText>
        </w:r>
        <w:r w:rsidRPr="004E7DBD" w:rsidDel="0084066B">
          <w:rPr>
            <w:rPrChange w:id="5709" w:author="Alexandre Marcondes" w:date="2019-07-09T18:16:00Z">
              <w:rPr/>
            </w:rPrChange>
          </w:rPr>
          <w:delText xml:space="preserve">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delText>
        </w:r>
      </w:del>
    </w:p>
    <w:p w:rsidR="00FA721D" w:rsidRPr="004E7DBD" w:rsidRDefault="00C77A8D" w:rsidP="0085318F">
      <w:pPr>
        <w:pStyle w:val="Ttulo1"/>
        <w:numPr>
          <w:ilvl w:val="0"/>
          <w:numId w:val="6"/>
        </w:numPr>
        <w:rPr>
          <w:rPrChange w:id="5710" w:author="Alexandre Marcondes" w:date="2019-07-09T18:16:00Z">
            <w:rPr/>
          </w:rPrChange>
        </w:rPr>
      </w:pPr>
      <w:bookmarkStart w:id="5711" w:name="_Toc11256278"/>
      <w:r w:rsidRPr="004E7DBD">
        <w:rPr>
          <w:rPrChange w:id="5712" w:author="Alexandre Marcondes" w:date="2019-07-09T18:16:00Z">
            <w:rPr/>
          </w:rPrChange>
        </w:rPr>
        <w:lastRenderedPageBreak/>
        <w:t>MODELOS</w:t>
      </w:r>
      <w:bookmarkEnd w:id="5711"/>
    </w:p>
    <w:p w:rsidR="004F58E0" w:rsidRPr="004E7DBD" w:rsidRDefault="004F58E0" w:rsidP="004F58E0">
      <w:pPr>
        <w:rPr>
          <w:rPrChange w:id="5713" w:author="Alexandre Marcondes" w:date="2019-07-09T18:16:00Z">
            <w:rPr/>
          </w:rPrChange>
        </w:rPr>
      </w:pPr>
    </w:p>
    <w:p w:rsidR="004F58E0" w:rsidRPr="004E7DBD" w:rsidRDefault="007D59D3" w:rsidP="004F58E0">
      <w:pPr>
        <w:rPr>
          <w:rPrChange w:id="5714" w:author="Alexandre Marcondes" w:date="2019-07-09T18:16:00Z">
            <w:rPr/>
          </w:rPrChange>
        </w:rPr>
      </w:pPr>
      <w:r w:rsidRPr="004E7DBD">
        <w:rPr>
          <w:rPrChange w:id="5715" w:author="Alexandre Marcondes" w:date="2019-07-09T18:16:00Z">
            <w:rPr/>
          </w:rPrChange>
        </w:rPr>
        <w:t xml:space="preserve">Este capítulo contém as descrições do modelo conceitual e do modelo de tecnologias. No modelo conceitual, são apresentadas as funções básicas de cada módulo da solução, </w:t>
      </w:r>
      <w:r w:rsidR="00911D82" w:rsidRPr="004E7DBD">
        <w:rPr>
          <w:rPrChange w:id="5716" w:author="Alexandre Marcondes" w:date="2019-07-09T18:16:00Z">
            <w:rPr/>
          </w:rPrChange>
        </w:rPr>
        <w:t xml:space="preserve">isto é, </w:t>
      </w:r>
      <w:r w:rsidRPr="004E7DBD">
        <w:rPr>
          <w:rPrChange w:id="5717" w:author="Alexandre Marcondes" w:date="2019-07-09T18:16:00Z">
            <w:rPr/>
          </w:rPrChange>
        </w:rPr>
        <w:t xml:space="preserve">aquilo que cada componente deve desempenhar para que o sistema funcione de forma integrada. Em seguida é apresentado um modelo, aqui chamado de </w:t>
      </w:r>
      <w:r w:rsidR="00911D82" w:rsidRPr="004E7DBD">
        <w:rPr>
          <w:rPrChange w:id="5718" w:author="Alexandre Marcondes" w:date="2019-07-09T18:16:00Z">
            <w:rPr/>
          </w:rPrChange>
        </w:rPr>
        <w:t>“</w:t>
      </w:r>
      <w:r w:rsidRPr="004E7DBD">
        <w:rPr>
          <w:rPrChange w:id="5719" w:author="Alexandre Marcondes" w:date="2019-07-09T18:16:00Z">
            <w:rPr/>
          </w:rPrChange>
        </w:rPr>
        <w:t>modelo de tecnologias</w:t>
      </w:r>
      <w:r w:rsidR="00911D82" w:rsidRPr="004E7DBD">
        <w:rPr>
          <w:rPrChange w:id="5720" w:author="Alexandre Marcondes" w:date="2019-07-09T18:16:00Z">
            <w:rPr/>
          </w:rPrChange>
        </w:rPr>
        <w:t>”</w:t>
      </w:r>
      <w:r w:rsidRPr="004E7DBD">
        <w:rPr>
          <w:rPrChange w:id="5721" w:author="Alexandre Marcondes" w:date="2019-07-09T18:16:00Z">
            <w:rPr/>
          </w:rPrChange>
        </w:rPr>
        <w:t>, onde são descritas as tecnologias utilizadas para atender as premissas básicas do modelo conceitual, assim com as suas justificativas de uso.</w:t>
      </w:r>
    </w:p>
    <w:p w:rsidR="004F58E0" w:rsidRPr="004E7DBD" w:rsidRDefault="004F58E0" w:rsidP="004F58E0">
      <w:pPr>
        <w:rPr>
          <w:rPrChange w:id="5722" w:author="Alexandre Marcondes" w:date="2019-07-09T18:16:00Z">
            <w:rPr/>
          </w:rPrChange>
        </w:rPr>
      </w:pPr>
    </w:p>
    <w:p w:rsidR="007D59D3" w:rsidRPr="004E7DBD" w:rsidRDefault="007D59D3" w:rsidP="0085318F">
      <w:pPr>
        <w:pStyle w:val="Ttulo2"/>
        <w:numPr>
          <w:ilvl w:val="1"/>
          <w:numId w:val="6"/>
        </w:numPr>
        <w:rPr>
          <w:rPrChange w:id="5723" w:author="Alexandre Marcondes" w:date="2019-07-09T18:16:00Z">
            <w:rPr/>
          </w:rPrChange>
        </w:rPr>
      </w:pPr>
      <w:bookmarkStart w:id="5724" w:name="_Toc9088201"/>
      <w:bookmarkStart w:id="5725" w:name="_Toc9088705"/>
      <w:bookmarkStart w:id="5726" w:name="_Toc9088910"/>
      <w:bookmarkStart w:id="5727" w:name="_Toc11256279"/>
      <w:bookmarkStart w:id="5728" w:name="_Hlk7965466"/>
      <w:r w:rsidRPr="004E7DBD">
        <w:rPr>
          <w:rPrChange w:id="5729" w:author="Alexandre Marcondes" w:date="2019-07-09T18:16:00Z">
            <w:rPr/>
          </w:rPrChange>
        </w:rPr>
        <w:t>Modelo conceitual</w:t>
      </w:r>
      <w:bookmarkEnd w:id="5724"/>
      <w:bookmarkEnd w:id="5725"/>
      <w:bookmarkEnd w:id="5726"/>
      <w:bookmarkEnd w:id="5727"/>
    </w:p>
    <w:p w:rsidR="007D59D3" w:rsidRPr="004E7DBD" w:rsidRDefault="007D59D3" w:rsidP="007D59D3">
      <w:pPr>
        <w:rPr>
          <w:rPrChange w:id="5730" w:author="Alexandre Marcondes" w:date="2019-07-09T18:16:00Z">
            <w:rPr/>
          </w:rPrChange>
        </w:rPr>
      </w:pPr>
    </w:p>
    <w:p w:rsidR="00754690" w:rsidRPr="004E7DBD" w:rsidRDefault="007D59D3" w:rsidP="00754690">
      <w:pPr>
        <w:rPr>
          <w:rPrChange w:id="5731" w:author="Alexandre Marcondes" w:date="2019-07-09T18:16:00Z">
            <w:rPr/>
          </w:rPrChange>
        </w:rPr>
      </w:pPr>
      <w:r w:rsidRPr="004E7DBD">
        <w:rPr>
          <w:rPrChange w:id="5732" w:author="Alexandre Marcondes" w:date="2019-07-09T18:16:00Z">
            <w:rPr/>
          </w:rPrChange>
        </w:rPr>
        <w:t xml:space="preserve">Na </w:t>
      </w:r>
      <w:r w:rsidR="00450BC3" w:rsidRPr="004E7DBD">
        <w:rPr>
          <w:rPrChange w:id="5733" w:author="Alexandre Marcondes" w:date="2019-07-09T18:16:00Z">
            <w:rPr/>
          </w:rPrChange>
        </w:rPr>
        <w:fldChar w:fldCharType="begin"/>
      </w:r>
      <w:r w:rsidR="00450BC3" w:rsidRPr="004E7DBD">
        <w:rPr>
          <w:rPrChange w:id="5734" w:author="Alexandre Marcondes" w:date="2019-07-09T18:16:00Z">
            <w:rPr/>
          </w:rPrChange>
        </w:rPr>
        <w:instrText xml:space="preserve"> REF _Ref7973672 \h </w:instrText>
      </w:r>
      <w:r w:rsidR="00450BC3" w:rsidRPr="004E7DBD">
        <w:rPr>
          <w:rPrChange w:id="5735" w:author="Alexandre Marcondes" w:date="2019-07-09T18:16:00Z">
            <w:rPr/>
          </w:rPrChange>
        </w:rPr>
      </w:r>
      <w:r w:rsidR="00450BC3" w:rsidRPr="004E7DBD">
        <w:rPr>
          <w:rPrChange w:id="5736" w:author="Alexandre Marcondes" w:date="2019-07-09T18:16:00Z">
            <w:rPr/>
          </w:rPrChange>
        </w:rPr>
        <w:fldChar w:fldCharType="separate"/>
      </w:r>
      <w:r w:rsidR="00C239C6" w:rsidRPr="004E7DBD">
        <w:rPr>
          <w:rPrChange w:id="5737" w:author="Alexandre Marcondes" w:date="2019-07-09T18:16:00Z">
            <w:rPr/>
          </w:rPrChange>
        </w:rPr>
        <w:t xml:space="preserve">Figura </w:t>
      </w:r>
      <w:r w:rsidR="00C239C6" w:rsidRPr="004E7DBD">
        <w:rPr>
          <w:noProof/>
          <w:rPrChange w:id="5738" w:author="Alexandre Marcondes" w:date="2019-07-09T18:16:00Z">
            <w:rPr>
              <w:noProof/>
            </w:rPr>
          </w:rPrChange>
        </w:rPr>
        <w:t>14</w:t>
      </w:r>
      <w:r w:rsidR="00450BC3" w:rsidRPr="004E7DBD">
        <w:rPr>
          <w:rPrChange w:id="5739" w:author="Alexandre Marcondes" w:date="2019-07-09T18:16:00Z">
            <w:rPr/>
          </w:rPrChange>
        </w:rPr>
        <w:fldChar w:fldCharType="end"/>
      </w:r>
      <w:r w:rsidRPr="004E7DBD">
        <w:rPr>
          <w:rPrChange w:id="5740" w:author="Alexandre Marcondes" w:date="2019-07-09T18:16:00Z">
            <w:rPr/>
          </w:rPrChange>
        </w:rPr>
        <w:t xml:space="preserve"> abaixo podemos observar uma proposta para a arquitetura conceitual de todo sistema.</w:t>
      </w:r>
    </w:p>
    <w:bookmarkEnd w:id="5728"/>
    <w:p w:rsidR="00CD7EDE" w:rsidRPr="004E7DBD" w:rsidRDefault="00CD7EDE" w:rsidP="007D59D3">
      <w:pPr>
        <w:rPr>
          <w:noProof/>
          <w:rPrChange w:id="5741" w:author="Alexandre Marcondes" w:date="2019-07-09T18:16:00Z">
            <w:rPr>
              <w:noProof/>
            </w:rPr>
          </w:rPrChange>
        </w:rPr>
      </w:pPr>
    </w:p>
    <w:p w:rsidR="00450BC3" w:rsidRPr="004E7DBD" w:rsidRDefault="00450BC3" w:rsidP="00B9217A">
      <w:pPr>
        <w:pStyle w:val="Legenda"/>
        <w:keepNext/>
        <w:jc w:val="center"/>
        <w:rPr>
          <w:rPrChange w:id="5742" w:author="Alexandre Marcondes" w:date="2019-07-09T18:16:00Z">
            <w:rPr/>
          </w:rPrChange>
        </w:rPr>
      </w:pPr>
      <w:bookmarkStart w:id="5743" w:name="_Ref7973672"/>
      <w:bookmarkStart w:id="5744" w:name="_Toc9086557"/>
      <w:bookmarkStart w:id="5745" w:name="_Toc9086882"/>
      <w:bookmarkStart w:id="5746" w:name="_Toc9087009"/>
      <w:bookmarkStart w:id="5747" w:name="_Toc9088020"/>
      <w:bookmarkStart w:id="5748" w:name="_Toc9088361"/>
      <w:bookmarkStart w:id="5749" w:name="_Toc9088486"/>
      <w:r w:rsidRPr="004E7DBD">
        <w:rPr>
          <w:rPrChange w:id="5750" w:author="Alexandre Marcondes" w:date="2019-07-09T18:16:00Z">
            <w:rPr/>
          </w:rPrChange>
        </w:rPr>
        <w:t xml:space="preserve">Figura </w:t>
      </w:r>
      <w:r w:rsidR="00DF2272" w:rsidRPr="004E7DBD">
        <w:rPr>
          <w:noProof/>
          <w:rPrChange w:id="5751" w:author="Alexandre Marcondes" w:date="2019-07-09T18:16:00Z">
            <w:rPr>
              <w:noProof/>
            </w:rPr>
          </w:rPrChange>
        </w:rPr>
        <w:fldChar w:fldCharType="begin"/>
      </w:r>
      <w:r w:rsidR="00DF2272" w:rsidRPr="004E7DBD">
        <w:rPr>
          <w:noProof/>
          <w:rPrChange w:id="5752" w:author="Alexandre Marcondes" w:date="2019-07-09T18:16:00Z">
            <w:rPr>
              <w:noProof/>
            </w:rPr>
          </w:rPrChange>
        </w:rPr>
        <w:instrText xml:space="preserve"> SEQ Figura \* ARABIC </w:instrText>
      </w:r>
      <w:r w:rsidR="00DF2272" w:rsidRPr="004E7DBD">
        <w:rPr>
          <w:noProof/>
          <w:rPrChange w:id="5753" w:author="Alexandre Marcondes" w:date="2019-07-09T18:16:00Z">
            <w:rPr>
              <w:noProof/>
            </w:rPr>
          </w:rPrChange>
        </w:rPr>
        <w:fldChar w:fldCharType="separate"/>
      </w:r>
      <w:r w:rsidR="00881DF2" w:rsidRPr="004E7DBD">
        <w:rPr>
          <w:noProof/>
          <w:rPrChange w:id="5754" w:author="Alexandre Marcondes" w:date="2019-07-09T18:16:00Z">
            <w:rPr>
              <w:noProof/>
            </w:rPr>
          </w:rPrChange>
        </w:rPr>
        <w:t>14</w:t>
      </w:r>
      <w:r w:rsidR="00DF2272" w:rsidRPr="004E7DBD">
        <w:rPr>
          <w:noProof/>
          <w:rPrChange w:id="5755" w:author="Alexandre Marcondes" w:date="2019-07-09T18:16:00Z">
            <w:rPr>
              <w:noProof/>
            </w:rPr>
          </w:rPrChange>
        </w:rPr>
        <w:fldChar w:fldCharType="end"/>
      </w:r>
      <w:bookmarkEnd w:id="5743"/>
      <w:r w:rsidR="00911D82" w:rsidRPr="004E7DBD">
        <w:rPr>
          <w:rPrChange w:id="5756" w:author="Alexandre Marcondes" w:date="2019-07-09T18:16:00Z">
            <w:rPr/>
          </w:rPrChange>
        </w:rPr>
        <w:t xml:space="preserve"> - Modelo c</w:t>
      </w:r>
      <w:r w:rsidRPr="004E7DBD">
        <w:rPr>
          <w:rPrChange w:id="5757" w:author="Alexandre Marcondes" w:date="2019-07-09T18:16:00Z">
            <w:rPr/>
          </w:rPrChange>
        </w:rPr>
        <w:t>onceitual</w:t>
      </w:r>
      <w:bookmarkEnd w:id="5744"/>
      <w:bookmarkEnd w:id="5745"/>
      <w:bookmarkEnd w:id="5746"/>
      <w:bookmarkEnd w:id="5747"/>
      <w:bookmarkEnd w:id="5748"/>
      <w:bookmarkEnd w:id="5749"/>
      <w:r w:rsidR="00911D82" w:rsidRPr="004E7DBD">
        <w:rPr>
          <w:rPrChange w:id="5758" w:author="Alexandre Marcondes" w:date="2019-07-09T18:16:00Z">
            <w:rPr/>
          </w:rPrChange>
        </w:rPr>
        <w:t xml:space="preserve"> [não é centralizado?</w:t>
      </w:r>
      <w:proofErr w:type="gramStart"/>
      <w:r w:rsidR="00911D82" w:rsidRPr="004E7DBD">
        <w:rPr>
          <w:rPrChange w:id="5759" w:author="Alexandre Marcondes" w:date="2019-07-09T18:16:00Z">
            <w:rPr/>
          </w:rPrChange>
        </w:rPr>
        <w:t>]</w:t>
      </w:r>
      <w:proofErr w:type="gramEnd"/>
    </w:p>
    <w:p w:rsidR="007D59D3" w:rsidRPr="004E7DBD" w:rsidRDefault="00D26B7A" w:rsidP="007D59D3">
      <w:pPr>
        <w:rPr>
          <w:rPrChange w:id="5760" w:author="Alexandre Marcondes" w:date="2019-07-09T18:16:00Z">
            <w:rPr/>
          </w:rPrChange>
        </w:rPr>
      </w:pPr>
      <w:r w:rsidRPr="004E7DBD">
        <w:rPr>
          <w:noProof/>
          <w:lang w:eastAsia="pt-BR"/>
          <w:rPrChange w:id="5761" w:author="Alexandre Marcondes" w:date="2019-07-09T18:16:00Z">
            <w:rPr>
              <w:noProof/>
              <w:lang w:eastAsia="pt-BR"/>
            </w:rPr>
          </w:rPrChange>
        </w:rPr>
        <w:drawing>
          <wp:inline distT="0" distB="0" distL="0" distR="0" wp14:anchorId="6FA21350" wp14:editId="37CBE46A">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Pr="004E7DBD" w:rsidRDefault="00450BC3" w:rsidP="00B9217A">
      <w:pPr>
        <w:jc w:val="center"/>
        <w:rPr>
          <w:rPrChange w:id="5762" w:author="Alexandre Marcondes" w:date="2019-07-09T18:16:00Z">
            <w:rPr/>
          </w:rPrChange>
        </w:rPr>
      </w:pPr>
      <w:r w:rsidRPr="004E7DBD">
        <w:rPr>
          <w:rPrChange w:id="5763" w:author="Alexandre Marcondes" w:date="2019-07-09T18:16:00Z">
            <w:rPr/>
          </w:rPrChange>
        </w:rPr>
        <w:t>Fonte: Arquivo pessoal</w:t>
      </w:r>
    </w:p>
    <w:p w:rsidR="00450BC3" w:rsidRPr="004E7DBD" w:rsidRDefault="00450BC3" w:rsidP="007D59D3">
      <w:pPr>
        <w:rPr>
          <w:rPrChange w:id="5764" w:author="Alexandre Marcondes" w:date="2019-07-09T18:16:00Z">
            <w:rPr/>
          </w:rPrChange>
        </w:rPr>
      </w:pPr>
    </w:p>
    <w:p w:rsidR="00754690" w:rsidRPr="004E7DBD" w:rsidRDefault="00754690" w:rsidP="007D59D3">
      <w:pPr>
        <w:rPr>
          <w:rPrChange w:id="5765" w:author="Alexandre Marcondes" w:date="2019-07-09T18:16:00Z">
            <w:rPr/>
          </w:rPrChange>
        </w:rPr>
      </w:pPr>
      <w:r w:rsidRPr="004E7DBD">
        <w:rPr>
          <w:rPrChange w:id="5766" w:author="Alexandre Marcondes" w:date="2019-07-09T18:16:00Z">
            <w:rPr/>
          </w:rPrChange>
        </w:rPr>
        <w:t>Este modelo contém todos os sistemas necessários à execução do planejamento e execução de rotas adaptativas. Os principais módulos são descritos abaixo:</w:t>
      </w:r>
    </w:p>
    <w:p w:rsidR="00A57949" w:rsidRPr="004E7DBD" w:rsidRDefault="00A57949" w:rsidP="007D59D3">
      <w:pPr>
        <w:rPr>
          <w:rPrChange w:id="5767" w:author="Alexandre Marcondes" w:date="2019-07-09T18:16:00Z">
            <w:rPr/>
          </w:rPrChange>
        </w:rPr>
      </w:pPr>
    </w:p>
    <w:p w:rsidR="00754690" w:rsidRPr="004E7DBD" w:rsidRDefault="00754690" w:rsidP="0085318F">
      <w:pPr>
        <w:pStyle w:val="Ttulo3"/>
        <w:numPr>
          <w:ilvl w:val="2"/>
          <w:numId w:val="6"/>
        </w:numPr>
        <w:rPr>
          <w:rPrChange w:id="5768" w:author="Alexandre Marcondes" w:date="2019-07-09T18:16:00Z">
            <w:rPr/>
          </w:rPrChange>
        </w:rPr>
      </w:pPr>
      <w:bookmarkStart w:id="5769" w:name="_Ref7967911"/>
      <w:bookmarkStart w:id="5770" w:name="_Toc9088202"/>
      <w:bookmarkStart w:id="5771" w:name="_Toc9088706"/>
      <w:bookmarkStart w:id="5772" w:name="_Toc9088911"/>
      <w:bookmarkStart w:id="5773" w:name="_Toc11256280"/>
      <w:r w:rsidRPr="004E7DBD">
        <w:rPr>
          <w:rPrChange w:id="5774" w:author="Alexandre Marcondes" w:date="2019-07-09T18:16:00Z">
            <w:rPr/>
          </w:rPrChange>
        </w:rPr>
        <w:lastRenderedPageBreak/>
        <w:t>VANT</w:t>
      </w:r>
      <w:bookmarkEnd w:id="5769"/>
      <w:bookmarkEnd w:id="5770"/>
      <w:bookmarkEnd w:id="5771"/>
      <w:bookmarkEnd w:id="5772"/>
      <w:bookmarkEnd w:id="5773"/>
    </w:p>
    <w:p w:rsidR="00754690" w:rsidRPr="004E7DBD" w:rsidRDefault="00754690" w:rsidP="00754690">
      <w:pPr>
        <w:rPr>
          <w:rPrChange w:id="5775" w:author="Alexandre Marcondes" w:date="2019-07-09T18:16:00Z">
            <w:rPr/>
          </w:rPrChange>
        </w:rPr>
      </w:pPr>
    </w:p>
    <w:p w:rsidR="00754690" w:rsidRPr="004E7DBD" w:rsidRDefault="00754690" w:rsidP="00754690">
      <w:pPr>
        <w:rPr>
          <w:rPrChange w:id="5776" w:author="Alexandre Marcondes" w:date="2019-07-09T18:16:00Z">
            <w:rPr/>
          </w:rPrChange>
        </w:rPr>
      </w:pPr>
      <w:r w:rsidRPr="004E7DBD">
        <w:rPr>
          <w:rPrChange w:id="5777" w:author="Alexandre Marcondes" w:date="2019-07-09T18:16:00Z">
            <w:rPr/>
          </w:rPrChange>
        </w:rPr>
        <w:t>O VANT é o veículo aéreo que será utilizado. Para tanto deve incluir em suas funcionalidades:</w:t>
      </w:r>
    </w:p>
    <w:p w:rsidR="00754690" w:rsidRPr="004E7DBD" w:rsidRDefault="00754690" w:rsidP="0085318F">
      <w:pPr>
        <w:pStyle w:val="PargrafodaLista"/>
        <w:numPr>
          <w:ilvl w:val="0"/>
          <w:numId w:val="11"/>
        </w:numPr>
        <w:rPr>
          <w:rPrChange w:id="5778" w:author="Alexandre Marcondes" w:date="2019-07-09T18:16:00Z">
            <w:rPr/>
          </w:rPrChange>
        </w:rPr>
      </w:pPr>
      <w:r w:rsidRPr="004E7DBD">
        <w:rPr>
          <w:rPrChange w:id="5779" w:author="Alexandre Marcondes" w:date="2019-07-09T18:16:00Z">
            <w:rPr/>
          </w:rPrChange>
        </w:rPr>
        <w:t>Controlador de voo: deve incluir funções de alto nível para controle através de um controle manual utilizando um controlador de rádio ou posições enviadas para o VANT.</w:t>
      </w:r>
    </w:p>
    <w:p w:rsidR="00754690" w:rsidRPr="004E7DBD" w:rsidRDefault="00754690" w:rsidP="0085318F">
      <w:pPr>
        <w:pStyle w:val="PargrafodaLista"/>
        <w:numPr>
          <w:ilvl w:val="0"/>
          <w:numId w:val="11"/>
        </w:numPr>
        <w:rPr>
          <w:rPrChange w:id="5780" w:author="Alexandre Marcondes" w:date="2019-07-09T18:16:00Z">
            <w:rPr/>
          </w:rPrChange>
        </w:rPr>
      </w:pPr>
      <w:r w:rsidRPr="004E7DBD">
        <w:rPr>
          <w:rPrChange w:id="5781" w:author="Alexandre Marcondes" w:date="2019-07-09T18:16:00Z">
            <w:rPr/>
          </w:rPrChange>
        </w:rPr>
        <w:t>Geração e controle alto nível de missões: possibilidade de estabelecer um conjunto de coordenadas geográficas (latitude, longitude e altura) que devem ser executas em sequência</w:t>
      </w:r>
      <w:r w:rsidR="00911D82" w:rsidRPr="004E7DBD">
        <w:rPr>
          <w:rPrChange w:id="5782" w:author="Alexandre Marcondes" w:date="2019-07-09T18:16:00Z">
            <w:rPr/>
          </w:rPrChange>
        </w:rPr>
        <w:t>.</w:t>
      </w:r>
    </w:p>
    <w:p w:rsidR="00754690" w:rsidRPr="004E7DBD" w:rsidRDefault="00754690" w:rsidP="0085318F">
      <w:pPr>
        <w:pStyle w:val="PargrafodaLista"/>
        <w:numPr>
          <w:ilvl w:val="0"/>
          <w:numId w:val="11"/>
        </w:numPr>
        <w:rPr>
          <w:rPrChange w:id="5783" w:author="Alexandre Marcondes" w:date="2019-07-09T18:16:00Z">
            <w:rPr/>
          </w:rPrChange>
        </w:rPr>
      </w:pPr>
      <w:r w:rsidRPr="004E7DBD">
        <w:rPr>
          <w:rPrChange w:id="5784" w:author="Alexandre Marcondes" w:date="2019-07-09T18:16:00Z">
            <w:rPr/>
          </w:rPrChange>
        </w:rPr>
        <w:t>GPS: deve ser possível obter a posição geográfica do VANT durante voo</w:t>
      </w:r>
      <w:r w:rsidR="00911D82" w:rsidRPr="004E7DBD">
        <w:rPr>
          <w:rPrChange w:id="5785" w:author="Alexandre Marcondes" w:date="2019-07-09T18:16:00Z">
            <w:rPr/>
          </w:rPrChange>
        </w:rPr>
        <w:t>.</w:t>
      </w:r>
    </w:p>
    <w:p w:rsidR="00754690" w:rsidRPr="004E7DBD" w:rsidRDefault="00754690" w:rsidP="00754690">
      <w:pPr>
        <w:ind w:firstLine="0"/>
        <w:rPr>
          <w:rPrChange w:id="5786" w:author="Alexandre Marcondes" w:date="2019-07-09T18:16:00Z">
            <w:rPr/>
          </w:rPrChange>
        </w:rPr>
      </w:pPr>
    </w:p>
    <w:p w:rsidR="00754690" w:rsidRPr="004E7DBD" w:rsidRDefault="00754690" w:rsidP="0085318F">
      <w:pPr>
        <w:pStyle w:val="Ttulo3"/>
        <w:numPr>
          <w:ilvl w:val="2"/>
          <w:numId w:val="6"/>
        </w:numPr>
        <w:rPr>
          <w:rPrChange w:id="5787" w:author="Alexandre Marcondes" w:date="2019-07-09T18:16:00Z">
            <w:rPr/>
          </w:rPrChange>
        </w:rPr>
      </w:pPr>
      <w:bookmarkStart w:id="5788" w:name="_Ref7967925"/>
      <w:bookmarkStart w:id="5789" w:name="_Toc9088203"/>
      <w:bookmarkStart w:id="5790" w:name="_Toc9088707"/>
      <w:bookmarkStart w:id="5791" w:name="_Toc9088912"/>
      <w:bookmarkStart w:id="5792" w:name="_Toc11256281"/>
      <w:r w:rsidRPr="004E7DBD">
        <w:rPr>
          <w:rPrChange w:id="5793" w:author="Alexandre Marcondes" w:date="2019-07-09T18:16:00Z">
            <w:rPr/>
          </w:rPrChange>
        </w:rPr>
        <w:t>Controlador de rádio</w:t>
      </w:r>
      <w:bookmarkEnd w:id="5788"/>
      <w:bookmarkEnd w:id="5789"/>
      <w:bookmarkEnd w:id="5790"/>
      <w:bookmarkEnd w:id="5791"/>
      <w:bookmarkEnd w:id="5792"/>
    </w:p>
    <w:p w:rsidR="00754690" w:rsidRPr="004E7DBD" w:rsidRDefault="00754690" w:rsidP="00754690">
      <w:pPr>
        <w:pStyle w:val="PargrafodaLista"/>
        <w:ind w:left="1571" w:firstLine="0"/>
        <w:rPr>
          <w:rPrChange w:id="5794" w:author="Alexandre Marcondes" w:date="2019-07-09T18:16:00Z">
            <w:rPr/>
          </w:rPrChange>
        </w:rPr>
      </w:pPr>
    </w:p>
    <w:p w:rsidR="00754690" w:rsidRPr="004E7DBD" w:rsidRDefault="00754690" w:rsidP="00754690">
      <w:pPr>
        <w:rPr>
          <w:rPrChange w:id="5795" w:author="Alexandre Marcondes" w:date="2019-07-09T18:16:00Z">
            <w:rPr/>
          </w:rPrChange>
        </w:rPr>
      </w:pPr>
      <w:r w:rsidRPr="004E7DBD">
        <w:rPr>
          <w:rPrChange w:id="5796" w:author="Alexandre Marcondes" w:date="2019-07-09T18:16:00Z">
            <w:rPr/>
          </w:rPrChange>
        </w:rPr>
        <w:t xml:space="preserve">O VANT deve vir acompanhado </w:t>
      </w:r>
      <w:r w:rsidR="00A57949" w:rsidRPr="004E7DBD">
        <w:rPr>
          <w:rPrChange w:id="5797" w:author="Alexandre Marcondes" w:date="2019-07-09T18:16:00Z">
            <w:rPr/>
          </w:rPrChange>
        </w:rPr>
        <w:t xml:space="preserve">de um controlador de rádio </w:t>
      </w:r>
      <w:r w:rsidR="00B9217A" w:rsidRPr="004E7DBD">
        <w:rPr>
          <w:rPrChange w:id="5798" w:author="Alexandre Marcondes" w:date="2019-07-09T18:16:00Z">
            <w:rPr/>
          </w:rPrChange>
        </w:rPr>
        <w:t>ou sua integração com</w:t>
      </w:r>
      <w:r w:rsidR="00A57949" w:rsidRPr="004E7DBD">
        <w:rPr>
          <w:rPrChange w:id="5799" w:author="Alexandre Marcondes" w:date="2019-07-09T18:16:00Z">
            <w:rPr/>
          </w:rPrChange>
        </w:rPr>
        <w:t xml:space="preserve"> </w:t>
      </w:r>
      <w:r w:rsidRPr="004E7DBD">
        <w:rPr>
          <w:rPrChange w:id="5800" w:author="Alexandre Marcondes" w:date="2019-07-09T18:16:00Z">
            <w:rPr/>
          </w:rPrChange>
        </w:rPr>
        <w:t>um</w:t>
      </w:r>
      <w:r w:rsidR="00CD00C1" w:rsidRPr="004E7DBD">
        <w:rPr>
          <w:rPrChange w:id="5801" w:author="Alexandre Marcondes" w:date="2019-07-09T18:16:00Z">
            <w:rPr/>
          </w:rPrChange>
        </w:rPr>
        <w:t xml:space="preserve"> controle</w:t>
      </w:r>
      <w:r w:rsidRPr="004E7DBD">
        <w:rPr>
          <w:rPrChange w:id="5802" w:author="Alexandre Marcondes" w:date="2019-07-09T18:16:00Z">
            <w:rPr/>
          </w:rPrChange>
        </w:rPr>
        <w:t xml:space="preserve"> deve ser </w:t>
      </w:r>
      <w:r w:rsidR="00A57949" w:rsidRPr="004E7DBD">
        <w:rPr>
          <w:rPrChange w:id="5803" w:author="Alexandre Marcondes" w:date="2019-07-09T18:16:00Z">
            <w:rPr/>
          </w:rPrChange>
        </w:rPr>
        <w:t xml:space="preserve">possível. </w:t>
      </w:r>
      <w:proofErr w:type="gramStart"/>
      <w:r w:rsidR="00A57949" w:rsidRPr="004E7DBD">
        <w:rPr>
          <w:rPrChange w:id="5804" w:author="Alexandre Marcondes" w:date="2019-07-09T18:16:00Z">
            <w:rPr/>
          </w:rPrChange>
        </w:rPr>
        <w:t>A principais</w:t>
      </w:r>
      <w:proofErr w:type="gramEnd"/>
      <w:r w:rsidR="00A57949" w:rsidRPr="004E7DBD">
        <w:rPr>
          <w:rPrChange w:id="5805" w:author="Alexandre Marcondes" w:date="2019-07-09T18:16:00Z">
            <w:rPr/>
          </w:rPrChange>
        </w:rPr>
        <w:t xml:space="preserve"> funções a serem desempenhadas pelo controlador de rádio são:</w:t>
      </w:r>
    </w:p>
    <w:p w:rsidR="00A57949" w:rsidRPr="004E7DBD" w:rsidRDefault="00A57949" w:rsidP="00754690">
      <w:pPr>
        <w:rPr>
          <w:rPrChange w:id="5806" w:author="Alexandre Marcondes" w:date="2019-07-09T18:16:00Z">
            <w:rPr/>
          </w:rPrChange>
        </w:rPr>
      </w:pPr>
    </w:p>
    <w:p w:rsidR="00A57949" w:rsidRPr="004E7DBD" w:rsidRDefault="00A57949" w:rsidP="0085318F">
      <w:pPr>
        <w:pStyle w:val="PargrafodaLista"/>
        <w:numPr>
          <w:ilvl w:val="0"/>
          <w:numId w:val="11"/>
        </w:numPr>
        <w:rPr>
          <w:rPrChange w:id="5807" w:author="Alexandre Marcondes" w:date="2019-07-09T18:16:00Z">
            <w:rPr/>
          </w:rPrChange>
        </w:rPr>
      </w:pPr>
      <w:r w:rsidRPr="004E7DBD">
        <w:rPr>
          <w:rPrChange w:id="5808" w:author="Alexandre Marcondes" w:date="2019-07-09T18:16:00Z">
            <w:rPr/>
          </w:rPrChange>
        </w:rPr>
        <w:t xml:space="preserve">Controle manual: </w:t>
      </w:r>
      <w:r w:rsidR="00911D82" w:rsidRPr="004E7DBD">
        <w:rPr>
          <w:rPrChange w:id="5809" w:author="Alexandre Marcondes" w:date="2019-07-09T18:16:00Z">
            <w:rPr/>
          </w:rPrChange>
        </w:rPr>
        <w:t xml:space="preserve">através deste, deve ser possível controlar a translação e a orientação do VANT. </w:t>
      </w:r>
    </w:p>
    <w:p w:rsidR="00A57949" w:rsidRPr="004E7DBD" w:rsidRDefault="00A57949" w:rsidP="0085318F">
      <w:pPr>
        <w:pStyle w:val="PargrafodaLista"/>
        <w:numPr>
          <w:ilvl w:val="0"/>
          <w:numId w:val="11"/>
        </w:numPr>
        <w:rPr>
          <w:rPrChange w:id="5810" w:author="Alexandre Marcondes" w:date="2019-07-09T18:16:00Z">
            <w:rPr/>
          </w:rPrChange>
        </w:rPr>
      </w:pPr>
      <w:proofErr w:type="spellStart"/>
      <w:r w:rsidRPr="004E7DBD">
        <w:rPr>
          <w:i/>
          <w:rPrChange w:id="5811" w:author="Alexandre Marcondes" w:date="2019-07-09T18:16:00Z">
            <w:rPr>
              <w:i/>
            </w:rPr>
          </w:rPrChange>
        </w:rPr>
        <w:t>Takeoff</w:t>
      </w:r>
      <w:proofErr w:type="spellEnd"/>
      <w:r w:rsidRPr="004E7DBD">
        <w:rPr>
          <w:rPrChange w:id="5812" w:author="Alexandre Marcondes" w:date="2019-07-09T18:16:00Z">
            <w:rPr/>
          </w:rPrChange>
        </w:rPr>
        <w:t xml:space="preserve">: através do controle deve ser possível enviar o comando para que o VANT estabeleça posição padrão de </w:t>
      </w:r>
      <w:proofErr w:type="spellStart"/>
      <w:r w:rsidRPr="004E7DBD">
        <w:rPr>
          <w:i/>
          <w:rPrChange w:id="5813" w:author="Alexandre Marcondes" w:date="2019-07-09T18:16:00Z">
            <w:rPr>
              <w:i/>
            </w:rPr>
          </w:rPrChange>
        </w:rPr>
        <w:t>takeoff</w:t>
      </w:r>
      <w:proofErr w:type="spellEnd"/>
      <w:r w:rsidRPr="004E7DBD">
        <w:rPr>
          <w:rPrChange w:id="5814" w:author="Alexandre Marcondes" w:date="2019-07-09T18:16:00Z">
            <w:rPr/>
          </w:rPrChange>
        </w:rPr>
        <w:t>, ficando</w:t>
      </w:r>
      <w:r w:rsidR="00911D82" w:rsidRPr="004E7DBD">
        <w:rPr>
          <w:rPrChange w:id="5815" w:author="Alexandre Marcondes" w:date="2019-07-09T18:16:00Z">
            <w:rPr/>
          </w:rPrChange>
        </w:rPr>
        <w:t xml:space="preserve"> a alguma distância do solo. Ess</w:t>
      </w:r>
      <w:r w:rsidRPr="004E7DBD">
        <w:rPr>
          <w:rPrChange w:id="5816" w:author="Alexandre Marcondes" w:date="2019-07-09T18:16:00Z">
            <w:rPr/>
          </w:rPrChange>
        </w:rPr>
        <w:t xml:space="preserve">a distância varia </w:t>
      </w:r>
      <w:r w:rsidR="00911D82" w:rsidRPr="004E7DBD">
        <w:rPr>
          <w:rPrChange w:id="5817" w:author="Alexandre Marcondes" w:date="2019-07-09T18:16:00Z">
            <w:rPr/>
          </w:rPrChange>
        </w:rPr>
        <w:t>entre fabrica</w:t>
      </w:r>
      <w:r w:rsidR="00B9217A" w:rsidRPr="004E7DBD">
        <w:rPr>
          <w:rPrChange w:id="5818" w:author="Alexandre Marcondes" w:date="2019-07-09T18:16:00Z">
            <w:rPr/>
          </w:rPrChange>
        </w:rPr>
        <w:t>ntes</w:t>
      </w:r>
      <w:r w:rsidRPr="004E7DBD">
        <w:rPr>
          <w:rPrChange w:id="5819" w:author="Alexandre Marcondes" w:date="2019-07-09T18:16:00Z">
            <w:rPr/>
          </w:rPrChange>
        </w:rPr>
        <w:t>, sendo possível sua alteração em algumas ocasiões</w:t>
      </w:r>
      <w:r w:rsidR="00911D82" w:rsidRPr="004E7DBD">
        <w:rPr>
          <w:rPrChange w:id="5820" w:author="Alexandre Marcondes" w:date="2019-07-09T18:16:00Z">
            <w:rPr/>
          </w:rPrChange>
        </w:rPr>
        <w:t>.</w:t>
      </w:r>
    </w:p>
    <w:p w:rsidR="00A57949" w:rsidRPr="004E7DBD" w:rsidRDefault="00A57949" w:rsidP="0085318F">
      <w:pPr>
        <w:pStyle w:val="PargrafodaLista"/>
        <w:numPr>
          <w:ilvl w:val="0"/>
          <w:numId w:val="11"/>
        </w:numPr>
        <w:rPr>
          <w:rPrChange w:id="5821" w:author="Alexandre Marcondes" w:date="2019-07-09T18:16:00Z">
            <w:rPr/>
          </w:rPrChange>
        </w:rPr>
      </w:pPr>
      <w:r w:rsidRPr="004E7DBD">
        <w:rPr>
          <w:i/>
          <w:rPrChange w:id="5822" w:author="Alexandre Marcondes" w:date="2019-07-09T18:16:00Z">
            <w:rPr>
              <w:i/>
            </w:rPr>
          </w:rPrChange>
        </w:rPr>
        <w:t>Land</w:t>
      </w:r>
      <w:r w:rsidRPr="004E7DBD">
        <w:rPr>
          <w:rPrChange w:id="5823" w:author="Alexandre Marcondes" w:date="2019-07-09T18:16:00Z">
            <w:rPr/>
          </w:rPrChange>
        </w:rPr>
        <w:t>: botão de ação rápid</w:t>
      </w:r>
      <w:r w:rsidR="00CD00C1" w:rsidRPr="004E7DBD">
        <w:rPr>
          <w:rPrChange w:id="5824" w:author="Alexandre Marcondes" w:date="2019-07-09T18:16:00Z">
            <w:rPr/>
          </w:rPrChange>
        </w:rPr>
        <w:t xml:space="preserve">a </w:t>
      </w:r>
      <w:r w:rsidRPr="004E7DBD">
        <w:rPr>
          <w:rPrChange w:id="5825" w:author="Alexandre Marcondes" w:date="2019-07-09T18:16:00Z">
            <w:rPr/>
          </w:rPrChange>
        </w:rPr>
        <w:t>no controle</w:t>
      </w:r>
      <w:r w:rsidR="00911D82" w:rsidRPr="004E7DBD">
        <w:rPr>
          <w:rPrChange w:id="5826" w:author="Alexandre Marcondes" w:date="2019-07-09T18:16:00Z">
            <w:rPr/>
          </w:rPrChange>
        </w:rPr>
        <w:t>,</w:t>
      </w:r>
      <w:r w:rsidRPr="004E7DBD">
        <w:rPr>
          <w:rPrChange w:id="5827" w:author="Alexandre Marcondes" w:date="2019-07-09T18:16:00Z">
            <w:rPr/>
          </w:rPrChange>
        </w:rPr>
        <w:t xml:space="preserve"> </w:t>
      </w:r>
      <w:r w:rsidR="00911D82" w:rsidRPr="004E7DBD">
        <w:rPr>
          <w:rPrChange w:id="5828" w:author="Alexandre Marcondes" w:date="2019-07-09T18:16:00Z">
            <w:rPr/>
          </w:rPrChange>
        </w:rPr>
        <w:t xml:space="preserve">que tem a função de </w:t>
      </w:r>
      <w:r w:rsidRPr="004E7DBD">
        <w:rPr>
          <w:rPrChange w:id="5829" w:author="Alexandre Marcondes" w:date="2019-07-09T18:16:00Z">
            <w:rPr/>
          </w:rPrChange>
        </w:rPr>
        <w:t xml:space="preserve">pousar o VANT </w:t>
      </w:r>
      <w:r w:rsidR="00CD00C1" w:rsidRPr="004E7DBD">
        <w:rPr>
          <w:rPrChange w:id="5830" w:author="Alexandre Marcondes" w:date="2019-07-09T18:16:00Z">
            <w:rPr/>
          </w:rPrChange>
        </w:rPr>
        <w:t>independentemente</w:t>
      </w:r>
      <w:r w:rsidR="00911D82" w:rsidRPr="004E7DBD">
        <w:rPr>
          <w:rPrChange w:id="5831" w:author="Alexandre Marcondes" w:date="2019-07-09T18:16:00Z">
            <w:rPr/>
          </w:rPrChange>
        </w:rPr>
        <w:t xml:space="preserve"> da posição onde estiver. Ess</w:t>
      </w:r>
      <w:r w:rsidRPr="004E7DBD">
        <w:rPr>
          <w:rPrChange w:id="5832" w:author="Alexandre Marcondes" w:date="2019-07-09T18:16:00Z">
            <w:rPr/>
          </w:rPrChange>
        </w:rPr>
        <w:t>e comando deve colocar o VANT em solo.</w:t>
      </w:r>
    </w:p>
    <w:p w:rsidR="00A57949" w:rsidRPr="004E7DBD" w:rsidRDefault="00A57949" w:rsidP="0085318F">
      <w:pPr>
        <w:pStyle w:val="PargrafodaLista"/>
        <w:numPr>
          <w:ilvl w:val="0"/>
          <w:numId w:val="11"/>
        </w:numPr>
        <w:rPr>
          <w:rPrChange w:id="5833" w:author="Alexandre Marcondes" w:date="2019-07-09T18:16:00Z">
            <w:rPr/>
          </w:rPrChange>
        </w:rPr>
      </w:pPr>
      <w:r w:rsidRPr="004E7DBD">
        <w:rPr>
          <w:rPrChange w:id="5834" w:author="Alexandre Marcondes" w:date="2019-07-09T18:16:00Z">
            <w:rPr/>
          </w:rPrChange>
        </w:rPr>
        <w:t xml:space="preserve">Comunicação com VANT: </w:t>
      </w:r>
      <w:r w:rsidR="00B9217A" w:rsidRPr="004E7DBD">
        <w:rPr>
          <w:rPrChange w:id="5835" w:author="Alexandre Marcondes" w:date="2019-07-09T18:16:00Z">
            <w:rPr/>
          </w:rPrChange>
        </w:rPr>
        <w:t>os comandos enviados ao</w:t>
      </w:r>
      <w:r w:rsidRPr="004E7DBD">
        <w:rPr>
          <w:rPrChange w:id="5836" w:author="Alexandre Marcondes" w:date="2019-07-09T18:16:00Z">
            <w:rPr/>
          </w:rPrChange>
        </w:rPr>
        <w:t xml:space="preserve"> VANT deve</w:t>
      </w:r>
      <w:r w:rsidR="00B9217A" w:rsidRPr="004E7DBD">
        <w:rPr>
          <w:rPrChange w:id="5837" w:author="Alexandre Marcondes" w:date="2019-07-09T18:16:00Z">
            <w:rPr/>
          </w:rPrChange>
        </w:rPr>
        <w:t>m ser realizados via um protocolo</w:t>
      </w:r>
      <w:r w:rsidRPr="004E7DBD">
        <w:rPr>
          <w:rPrChange w:id="5838" w:author="Alexandre Marcondes" w:date="2019-07-09T18:16:00Z">
            <w:rPr/>
          </w:rPrChange>
        </w:rPr>
        <w:t xml:space="preserve"> </w:t>
      </w:r>
      <w:r w:rsidR="00B9217A" w:rsidRPr="004E7DBD">
        <w:rPr>
          <w:rPrChange w:id="5839" w:author="Alexandre Marcondes" w:date="2019-07-09T18:16:00Z">
            <w:rPr/>
          </w:rPrChange>
        </w:rPr>
        <w:t xml:space="preserve">de comunicação proprietário. </w:t>
      </w:r>
      <w:r w:rsidRPr="004E7DBD">
        <w:rPr>
          <w:rPrChange w:id="5840" w:author="Alexandre Marcondes" w:date="2019-07-09T18:16:00Z">
            <w:rPr/>
          </w:rPrChange>
        </w:rPr>
        <w:t>Caso contrário deve se seguir as instruções do fabricante para integração</w:t>
      </w:r>
      <w:r w:rsidR="00911D82" w:rsidRPr="004E7DBD">
        <w:rPr>
          <w:rPrChange w:id="5841" w:author="Alexandre Marcondes" w:date="2019-07-09T18:16:00Z">
            <w:rPr/>
          </w:rPrChange>
        </w:rPr>
        <w:t>.</w:t>
      </w:r>
    </w:p>
    <w:p w:rsidR="00A57949" w:rsidRPr="004E7DBD" w:rsidRDefault="00A57949" w:rsidP="00A57949">
      <w:pPr>
        <w:ind w:firstLine="0"/>
        <w:rPr>
          <w:rPrChange w:id="5842" w:author="Alexandre Marcondes" w:date="2019-07-09T18:16:00Z">
            <w:rPr/>
          </w:rPrChange>
        </w:rPr>
      </w:pPr>
    </w:p>
    <w:p w:rsidR="00A57949" w:rsidRPr="004E7DBD" w:rsidRDefault="00A57949" w:rsidP="0085318F">
      <w:pPr>
        <w:pStyle w:val="Ttulo3"/>
        <w:numPr>
          <w:ilvl w:val="2"/>
          <w:numId w:val="6"/>
        </w:numPr>
        <w:rPr>
          <w:rPrChange w:id="5843" w:author="Alexandre Marcondes" w:date="2019-07-09T18:16:00Z">
            <w:rPr/>
          </w:rPrChange>
        </w:rPr>
      </w:pPr>
      <w:bookmarkStart w:id="5844" w:name="_Toc9088204"/>
      <w:bookmarkStart w:id="5845" w:name="_Toc9088708"/>
      <w:bookmarkStart w:id="5846" w:name="_Toc9088913"/>
      <w:bookmarkStart w:id="5847" w:name="_Toc11256282"/>
      <w:r w:rsidRPr="004E7DBD">
        <w:rPr>
          <w:rPrChange w:id="5848" w:author="Alexandre Marcondes" w:date="2019-07-09T18:16:00Z">
            <w:rPr/>
          </w:rPrChange>
        </w:rPr>
        <w:lastRenderedPageBreak/>
        <w:t>Gerenciador de voo</w:t>
      </w:r>
      <w:bookmarkEnd w:id="5844"/>
      <w:bookmarkEnd w:id="5845"/>
      <w:bookmarkEnd w:id="5846"/>
      <w:bookmarkEnd w:id="5847"/>
    </w:p>
    <w:p w:rsidR="00A57949" w:rsidRPr="004E7DBD" w:rsidRDefault="00A57949" w:rsidP="00A57949">
      <w:pPr>
        <w:rPr>
          <w:rPrChange w:id="5849" w:author="Alexandre Marcondes" w:date="2019-07-09T18:16:00Z">
            <w:rPr/>
          </w:rPrChange>
        </w:rPr>
      </w:pPr>
    </w:p>
    <w:p w:rsidR="00A57949" w:rsidRPr="004E7DBD" w:rsidRDefault="00A57949" w:rsidP="00A57949">
      <w:pPr>
        <w:rPr>
          <w:rPrChange w:id="5850" w:author="Alexandre Marcondes" w:date="2019-07-09T18:16:00Z">
            <w:rPr/>
          </w:rPrChange>
        </w:rPr>
      </w:pPr>
      <w:r w:rsidRPr="004E7DBD">
        <w:rPr>
          <w:rPrChange w:id="5851" w:author="Alexandre Marcondes" w:date="2019-07-09T18:16:00Z">
            <w:rPr/>
          </w:rPrChange>
        </w:rPr>
        <w:t xml:space="preserve">O gerenciador de voo é um </w:t>
      </w:r>
      <w:r w:rsidRPr="004E7DBD">
        <w:rPr>
          <w:i/>
          <w:rPrChange w:id="5852" w:author="Alexandre Marcondes" w:date="2019-07-09T18:16:00Z">
            <w:rPr>
              <w:i/>
            </w:rPr>
          </w:rPrChange>
        </w:rPr>
        <w:t>software</w:t>
      </w:r>
      <w:r w:rsidR="00911D82" w:rsidRPr="004E7DBD">
        <w:rPr>
          <w:rPrChange w:id="5853" w:author="Alexandre Marcondes" w:date="2019-07-09T18:16:00Z">
            <w:rPr/>
          </w:rPrChange>
        </w:rPr>
        <w:t xml:space="preserve"> que deve</w:t>
      </w:r>
      <w:r w:rsidRPr="004E7DBD">
        <w:rPr>
          <w:rPrChange w:id="5854" w:author="Alexandre Marcondes" w:date="2019-07-09T18:16:00Z">
            <w:rPr/>
          </w:rPrChange>
        </w:rPr>
        <w:t xml:space="preserve"> tratar as mensagens de controle que são geradas na </w:t>
      </w:r>
      <w:r w:rsidR="000916FF" w:rsidRPr="004E7DBD">
        <w:rPr>
          <w:rPrChange w:id="5855" w:author="Alexandre Marcondes" w:date="2019-07-09T18:16:00Z">
            <w:rPr/>
          </w:rPrChange>
        </w:rPr>
        <w:t>estação</w:t>
      </w:r>
      <w:r w:rsidRPr="004E7DBD">
        <w:rPr>
          <w:rPrChange w:id="5856" w:author="Alexandre Marcondes" w:date="2019-07-09T18:16:00Z">
            <w:rPr/>
          </w:rPrChange>
        </w:rPr>
        <w:t xml:space="preserve"> de comando. Funciona como um</w:t>
      </w:r>
      <w:r w:rsidR="000916FF" w:rsidRPr="004E7DBD">
        <w:rPr>
          <w:rPrChange w:id="5857" w:author="Alexandre Marcondes" w:date="2019-07-09T18:16:00Z">
            <w:rPr/>
          </w:rPrChange>
        </w:rPr>
        <w:t>a</w:t>
      </w:r>
      <w:r w:rsidRPr="004E7DBD">
        <w:rPr>
          <w:rPrChange w:id="5858" w:author="Alexandre Marcondes" w:date="2019-07-09T18:16:00Z">
            <w:rPr/>
          </w:rPrChange>
        </w:rPr>
        <w:t xml:space="preserve"> ponte entre o </w:t>
      </w:r>
      <w:r w:rsidR="000916FF" w:rsidRPr="004E7DBD">
        <w:rPr>
          <w:rPrChange w:id="5859" w:author="Alexandre Marcondes" w:date="2019-07-09T18:16:00Z">
            <w:rPr/>
          </w:rPrChange>
        </w:rPr>
        <w:t>sistema</w:t>
      </w:r>
      <w:r w:rsidRPr="004E7DBD">
        <w:rPr>
          <w:rPrChange w:id="5860" w:author="Alexandre Marcondes" w:date="2019-07-09T18:16:00Z">
            <w:rPr/>
          </w:rPrChange>
        </w:rPr>
        <w:t xml:space="preserve"> gerador de rotas e o </w:t>
      </w:r>
      <w:r w:rsidR="000916FF" w:rsidRPr="004E7DBD">
        <w:rPr>
          <w:rPrChange w:id="5861" w:author="Alexandre Marcondes" w:date="2019-07-09T18:16:00Z">
            <w:rPr/>
          </w:rPrChange>
        </w:rPr>
        <w:t>controle</w:t>
      </w:r>
      <w:r w:rsidRPr="004E7DBD">
        <w:rPr>
          <w:rPrChange w:id="5862" w:author="Alexandre Marcondes" w:date="2019-07-09T18:16:00Z">
            <w:rPr/>
          </w:rPrChange>
        </w:rPr>
        <w:t xml:space="preserve"> do VANT. Deve realizar</w:t>
      </w:r>
      <w:r w:rsidR="000916FF" w:rsidRPr="004E7DBD">
        <w:rPr>
          <w:rPrChange w:id="5863" w:author="Alexandre Marcondes" w:date="2019-07-09T18:16:00Z">
            <w:rPr/>
          </w:rPrChange>
        </w:rPr>
        <w:t xml:space="preserve"> as seguintes funções:</w:t>
      </w:r>
    </w:p>
    <w:p w:rsidR="000916FF" w:rsidRPr="004E7DBD" w:rsidRDefault="000916FF" w:rsidP="0085318F">
      <w:pPr>
        <w:pStyle w:val="PargrafodaLista"/>
        <w:numPr>
          <w:ilvl w:val="0"/>
          <w:numId w:val="12"/>
        </w:numPr>
        <w:rPr>
          <w:rPrChange w:id="5864" w:author="Alexandre Marcondes" w:date="2019-07-09T18:16:00Z">
            <w:rPr/>
          </w:rPrChange>
        </w:rPr>
      </w:pPr>
      <w:r w:rsidRPr="004E7DBD">
        <w:rPr>
          <w:rPrChange w:id="5865" w:author="Alexandre Marcondes" w:date="2019-07-09T18:16:00Z">
            <w:rPr/>
          </w:rPrChange>
        </w:rPr>
        <w:t>Receber c</w:t>
      </w:r>
      <w:r w:rsidR="00911D82" w:rsidRPr="004E7DBD">
        <w:rPr>
          <w:rPrChange w:id="5866" w:author="Alexandre Marcondes" w:date="2019-07-09T18:16:00Z">
            <w:rPr/>
          </w:rPrChange>
        </w:rPr>
        <w:t>omandos da estação de comando: d</w:t>
      </w:r>
      <w:r w:rsidRPr="004E7DBD">
        <w:rPr>
          <w:rPrChange w:id="5867" w:author="Alexandre Marcondes" w:date="2019-07-09T18:16:00Z">
            <w:rPr/>
          </w:rPrChange>
        </w:rPr>
        <w:t xml:space="preserve">eve receber as mensagens de comando da estação fixa. Deve ser capaz de executar os procedimentos referentes </w:t>
      </w:r>
      <w:r w:rsidR="00911D82" w:rsidRPr="004E7DBD">
        <w:rPr>
          <w:rPrChange w:id="5868" w:author="Alexandre Marcondes" w:date="2019-07-09T18:16:00Z">
            <w:rPr/>
          </w:rPrChange>
        </w:rPr>
        <w:t>às mensagens. Ess</w:t>
      </w:r>
      <w:r w:rsidRPr="004E7DBD">
        <w:rPr>
          <w:rPrChange w:id="5869" w:author="Alexandre Marcondes" w:date="2019-07-09T18:16:00Z">
            <w:rPr/>
          </w:rPrChange>
        </w:rPr>
        <w:t xml:space="preserve">as mensagens são mensagens para criação, </w:t>
      </w:r>
      <w:r w:rsidRPr="004E7DBD">
        <w:rPr>
          <w:i/>
          <w:rPrChange w:id="5870" w:author="Alexandre Marcondes" w:date="2019-07-09T18:16:00Z">
            <w:rPr>
              <w:i/>
            </w:rPr>
          </w:rPrChange>
        </w:rPr>
        <w:t>upload</w:t>
      </w:r>
      <w:r w:rsidRPr="004E7DBD">
        <w:rPr>
          <w:rPrChange w:id="5871" w:author="Alexandre Marcondes" w:date="2019-07-09T18:16:00Z">
            <w:rPr/>
          </w:rPrChange>
        </w:rPr>
        <w:t xml:space="preserve"> e execução de rotas</w:t>
      </w:r>
      <w:r w:rsidR="00B238FC" w:rsidRPr="004E7DBD">
        <w:rPr>
          <w:rPrChange w:id="5872" w:author="Alexandre Marcondes" w:date="2019-07-09T18:16:00Z">
            <w:rPr/>
          </w:rPrChange>
        </w:rPr>
        <w:t>.</w:t>
      </w:r>
    </w:p>
    <w:p w:rsidR="000916FF" w:rsidRPr="004E7DBD" w:rsidRDefault="00196CB4" w:rsidP="0085318F">
      <w:pPr>
        <w:pStyle w:val="PargrafodaLista"/>
        <w:numPr>
          <w:ilvl w:val="0"/>
          <w:numId w:val="12"/>
        </w:numPr>
        <w:rPr>
          <w:rPrChange w:id="5873" w:author="Alexandre Marcondes" w:date="2019-07-09T18:16:00Z">
            <w:rPr/>
          </w:rPrChange>
        </w:rPr>
      </w:pPr>
      <w:r w:rsidRPr="004E7DBD">
        <w:rPr>
          <w:rPrChange w:id="5874" w:author="Alexandre Marcondes" w:date="2019-07-09T18:16:00Z">
            <w:rPr/>
          </w:rPrChange>
        </w:rPr>
        <w:t>Enviar ao VANT missões: m</w:t>
      </w:r>
      <w:r w:rsidR="000916FF" w:rsidRPr="004E7DBD">
        <w:rPr>
          <w:rPrChange w:id="5875" w:author="Alexandre Marcondes" w:date="2019-07-09T18:16:00Z">
            <w:rPr/>
          </w:rPrChange>
        </w:rPr>
        <w:t>ediante comando da estação, o gerenciador de voo deve ser capaz de enviar os dados ao VANT</w:t>
      </w:r>
      <w:r w:rsidR="00B238FC" w:rsidRPr="004E7DBD">
        <w:rPr>
          <w:rPrChange w:id="5876" w:author="Alexandre Marcondes" w:date="2019-07-09T18:16:00Z">
            <w:rPr/>
          </w:rPrChange>
        </w:rPr>
        <w:t>.</w:t>
      </w:r>
    </w:p>
    <w:p w:rsidR="000916FF" w:rsidRPr="004E7DBD" w:rsidRDefault="000916FF" w:rsidP="0085318F">
      <w:pPr>
        <w:pStyle w:val="PargrafodaLista"/>
        <w:numPr>
          <w:ilvl w:val="0"/>
          <w:numId w:val="12"/>
        </w:numPr>
        <w:rPr>
          <w:rPrChange w:id="5877" w:author="Alexandre Marcondes" w:date="2019-07-09T18:16:00Z">
            <w:rPr/>
          </w:rPrChange>
        </w:rPr>
      </w:pPr>
      <w:r w:rsidRPr="004E7DBD">
        <w:rPr>
          <w:rPrChange w:id="5878" w:author="Alexandre Marcondes" w:date="2019-07-09T18:16:00Z">
            <w:rPr/>
          </w:rPrChange>
        </w:rPr>
        <w:t xml:space="preserve">Simular o controlador de voo: </w:t>
      </w:r>
      <w:r w:rsidR="00196CB4" w:rsidRPr="004E7DBD">
        <w:rPr>
          <w:rPrChange w:id="5879" w:author="Alexandre Marcondes" w:date="2019-07-09T18:16:00Z">
            <w:rPr/>
          </w:rPrChange>
        </w:rPr>
        <w:t>u</w:t>
      </w:r>
      <w:r w:rsidR="00B238FC" w:rsidRPr="004E7DBD">
        <w:rPr>
          <w:rPrChange w:id="5880" w:author="Alexandre Marcondes" w:date="2019-07-09T18:16:00Z">
            <w:rPr/>
          </w:rPrChange>
        </w:rPr>
        <w:t xml:space="preserve">m simulador de voo deve ser estabelecido para que </w:t>
      </w:r>
      <w:r w:rsidR="00196CB4" w:rsidRPr="004E7DBD">
        <w:rPr>
          <w:rPrChange w:id="5881" w:author="Alexandre Marcondes" w:date="2019-07-09T18:16:00Z">
            <w:rPr/>
          </w:rPrChange>
        </w:rPr>
        <w:t>testes de execução de rotas possam ser cumpridos.</w:t>
      </w:r>
    </w:p>
    <w:p w:rsidR="000916FF" w:rsidRPr="004E7DBD" w:rsidRDefault="000916FF" w:rsidP="0085318F">
      <w:pPr>
        <w:pStyle w:val="PargrafodaLista"/>
        <w:numPr>
          <w:ilvl w:val="0"/>
          <w:numId w:val="12"/>
        </w:numPr>
        <w:rPr>
          <w:rPrChange w:id="5882" w:author="Alexandre Marcondes" w:date="2019-07-09T18:16:00Z">
            <w:rPr/>
          </w:rPrChange>
        </w:rPr>
      </w:pPr>
      <w:r w:rsidRPr="004E7DBD">
        <w:rPr>
          <w:rPrChange w:id="5883" w:author="Alexandre Marcondes" w:date="2019-07-09T18:16:00Z">
            <w:rPr/>
          </w:rPrChange>
        </w:rPr>
        <w:t>Enviar</w:t>
      </w:r>
      <w:r w:rsidR="00196CB4" w:rsidRPr="004E7DBD">
        <w:rPr>
          <w:rPrChange w:id="5884" w:author="Alexandre Marcondes" w:date="2019-07-09T18:16:00Z">
            <w:rPr/>
          </w:rPrChange>
        </w:rPr>
        <w:t xml:space="preserve"> ao simulador de VANT missões: m</w:t>
      </w:r>
      <w:r w:rsidRPr="004E7DBD">
        <w:rPr>
          <w:rPrChange w:id="5885" w:author="Alexandre Marcondes" w:date="2019-07-09T18:16:00Z">
            <w:rPr/>
          </w:rPrChange>
        </w:rPr>
        <w:t>ediante comando da estação, o gerenciador de voo deve ser capaz de enviar os dados ao VANT</w:t>
      </w:r>
      <w:r w:rsidR="00B238FC" w:rsidRPr="004E7DBD">
        <w:rPr>
          <w:rPrChange w:id="5886" w:author="Alexandre Marcondes" w:date="2019-07-09T18:16:00Z">
            <w:rPr/>
          </w:rPrChange>
        </w:rPr>
        <w:t>.</w:t>
      </w:r>
    </w:p>
    <w:p w:rsidR="000916FF" w:rsidRPr="004E7DBD" w:rsidRDefault="00B238FC" w:rsidP="0085318F">
      <w:pPr>
        <w:pStyle w:val="PargrafodaLista"/>
        <w:numPr>
          <w:ilvl w:val="0"/>
          <w:numId w:val="12"/>
        </w:numPr>
        <w:rPr>
          <w:rPrChange w:id="5887" w:author="Alexandre Marcondes" w:date="2019-07-09T18:16:00Z">
            <w:rPr/>
          </w:rPrChange>
        </w:rPr>
      </w:pPr>
      <w:r w:rsidRPr="004E7DBD">
        <w:rPr>
          <w:rPrChange w:id="5888" w:author="Alexandre Marcondes" w:date="2019-07-09T18:16:00Z">
            <w:rPr/>
          </w:rPrChange>
        </w:rPr>
        <w:t>A comunic</w:t>
      </w:r>
      <w:r w:rsidR="00196CB4" w:rsidRPr="004E7DBD">
        <w:rPr>
          <w:rPrChange w:id="5889" w:author="Alexandre Marcondes" w:date="2019-07-09T18:16:00Z">
            <w:rPr/>
          </w:rPrChange>
        </w:rPr>
        <w:t>ação com a estação de comando: e</w:t>
      </w:r>
      <w:r w:rsidRPr="004E7DBD">
        <w:rPr>
          <w:rPrChange w:id="5890" w:author="Alexandre Marcondes" w:date="2019-07-09T18:16:00Z">
            <w:rPr/>
          </w:rPrChange>
        </w:rPr>
        <w:t>sta comunicação deve ser estabelecida preferencialmente utilizando algum protocolo de comunicação com garantia de recebimento de mensagens.</w:t>
      </w:r>
    </w:p>
    <w:p w:rsidR="00B238FC" w:rsidRPr="004E7DBD" w:rsidRDefault="00B238FC" w:rsidP="00B238FC">
      <w:pPr>
        <w:rPr>
          <w:rPrChange w:id="5891" w:author="Alexandre Marcondes" w:date="2019-07-09T18:16:00Z">
            <w:rPr/>
          </w:rPrChange>
        </w:rPr>
      </w:pPr>
    </w:p>
    <w:p w:rsidR="00B238FC" w:rsidRPr="004E7DBD" w:rsidRDefault="00B238FC" w:rsidP="0085318F">
      <w:pPr>
        <w:pStyle w:val="Ttulo3"/>
        <w:numPr>
          <w:ilvl w:val="2"/>
          <w:numId w:val="6"/>
        </w:numPr>
        <w:rPr>
          <w:rPrChange w:id="5892" w:author="Alexandre Marcondes" w:date="2019-07-09T18:16:00Z">
            <w:rPr/>
          </w:rPrChange>
        </w:rPr>
      </w:pPr>
      <w:bookmarkStart w:id="5893" w:name="_Toc9088205"/>
      <w:bookmarkStart w:id="5894" w:name="_Toc9088709"/>
      <w:bookmarkStart w:id="5895" w:name="_Toc9088914"/>
      <w:bookmarkStart w:id="5896" w:name="_Toc11256283"/>
      <w:r w:rsidRPr="004E7DBD">
        <w:rPr>
          <w:rPrChange w:id="5897" w:author="Alexandre Marcondes" w:date="2019-07-09T18:16:00Z">
            <w:rPr/>
          </w:rPrChange>
        </w:rPr>
        <w:t>Estação de comando</w:t>
      </w:r>
      <w:bookmarkEnd w:id="5893"/>
      <w:bookmarkEnd w:id="5894"/>
      <w:bookmarkEnd w:id="5895"/>
      <w:bookmarkEnd w:id="5896"/>
    </w:p>
    <w:p w:rsidR="00B238FC" w:rsidRPr="004E7DBD" w:rsidRDefault="00B238FC" w:rsidP="00B238FC">
      <w:pPr>
        <w:pStyle w:val="PargrafodaLista"/>
        <w:ind w:left="0" w:firstLine="0"/>
        <w:rPr>
          <w:rPrChange w:id="5898" w:author="Alexandre Marcondes" w:date="2019-07-09T18:16:00Z">
            <w:rPr/>
          </w:rPrChange>
        </w:rPr>
      </w:pPr>
    </w:p>
    <w:p w:rsidR="00A57949" w:rsidRPr="004E7DBD" w:rsidRDefault="00B238FC" w:rsidP="00754690">
      <w:pPr>
        <w:rPr>
          <w:rPrChange w:id="5899" w:author="Alexandre Marcondes" w:date="2019-07-09T18:16:00Z">
            <w:rPr/>
          </w:rPrChange>
        </w:rPr>
      </w:pPr>
      <w:r w:rsidRPr="004E7DBD">
        <w:rPr>
          <w:rPrChange w:id="5900" w:author="Alexandre Marcondes" w:date="2019-07-09T18:16:00Z">
            <w:rPr/>
          </w:rPrChange>
        </w:rPr>
        <w:t xml:space="preserve">A estação de comando é </w:t>
      </w:r>
      <w:r w:rsidR="00653E62" w:rsidRPr="004E7DBD">
        <w:rPr>
          <w:rPrChange w:id="5901" w:author="Alexandre Marcondes" w:date="2019-07-09T18:16:00Z">
            <w:rPr/>
          </w:rPrChange>
        </w:rPr>
        <w:t xml:space="preserve">o principal módulo da solução. A estação </w:t>
      </w:r>
      <w:r w:rsidRPr="004E7DBD">
        <w:rPr>
          <w:rPrChange w:id="5902" w:author="Alexandre Marcondes" w:date="2019-07-09T18:16:00Z">
            <w:rPr/>
          </w:rPrChange>
        </w:rPr>
        <w:t xml:space="preserve">deve manter a aplicação de geração de rotas funcional. Para isso deve </w:t>
      </w:r>
      <w:r w:rsidR="00653E62" w:rsidRPr="004E7DBD">
        <w:rPr>
          <w:rPrChange w:id="5903" w:author="Alexandre Marcondes" w:date="2019-07-09T18:16:00Z">
            <w:rPr/>
          </w:rPrChange>
        </w:rPr>
        <w:t>possuir</w:t>
      </w:r>
      <w:r w:rsidRPr="004E7DBD">
        <w:rPr>
          <w:rPrChange w:id="5904" w:author="Alexandre Marcondes" w:date="2019-07-09T18:16:00Z">
            <w:rPr/>
          </w:rPrChange>
        </w:rPr>
        <w:t xml:space="preserve"> capacidade de </w:t>
      </w:r>
      <w:r w:rsidRPr="004E7DBD">
        <w:rPr>
          <w:i/>
          <w:rPrChange w:id="5905" w:author="Alexandre Marcondes" w:date="2019-07-09T18:16:00Z">
            <w:rPr>
              <w:i/>
            </w:rPr>
          </w:rPrChange>
        </w:rPr>
        <w:t>hardware</w:t>
      </w:r>
      <w:r w:rsidR="00653E62" w:rsidRPr="004E7DBD">
        <w:rPr>
          <w:i/>
          <w:rPrChange w:id="5906" w:author="Alexandre Marcondes" w:date="2019-07-09T18:16:00Z">
            <w:rPr>
              <w:i/>
            </w:rPr>
          </w:rPrChange>
        </w:rPr>
        <w:t xml:space="preserve"> </w:t>
      </w:r>
      <w:r w:rsidR="00653E62" w:rsidRPr="004E7DBD">
        <w:rPr>
          <w:rPrChange w:id="5907" w:author="Alexandre Marcondes" w:date="2019-07-09T18:16:00Z">
            <w:rPr/>
          </w:rPrChange>
        </w:rPr>
        <w:t xml:space="preserve">e </w:t>
      </w:r>
      <w:r w:rsidR="00653E62" w:rsidRPr="004E7DBD">
        <w:rPr>
          <w:i/>
          <w:rPrChange w:id="5908" w:author="Alexandre Marcondes" w:date="2019-07-09T18:16:00Z">
            <w:rPr>
              <w:i/>
            </w:rPr>
          </w:rPrChange>
        </w:rPr>
        <w:t xml:space="preserve">software </w:t>
      </w:r>
      <w:r w:rsidRPr="004E7DBD">
        <w:rPr>
          <w:rPrChange w:id="5909" w:author="Alexandre Marcondes" w:date="2019-07-09T18:16:00Z">
            <w:rPr/>
          </w:rPrChange>
        </w:rPr>
        <w:t>sufi</w:t>
      </w:r>
      <w:r w:rsidR="00653E62" w:rsidRPr="004E7DBD">
        <w:rPr>
          <w:rPrChange w:id="5910" w:author="Alexandre Marcondes" w:date="2019-07-09T18:16:00Z">
            <w:rPr/>
          </w:rPrChange>
        </w:rPr>
        <w:t>cie</w:t>
      </w:r>
      <w:r w:rsidRPr="004E7DBD">
        <w:rPr>
          <w:rPrChange w:id="5911" w:author="Alexandre Marcondes" w:date="2019-07-09T18:16:00Z">
            <w:rPr/>
          </w:rPrChange>
        </w:rPr>
        <w:t>nte</w:t>
      </w:r>
      <w:r w:rsidR="00653E62" w:rsidRPr="004E7DBD">
        <w:rPr>
          <w:rPrChange w:id="5912" w:author="Alexandre Marcondes" w:date="2019-07-09T18:16:00Z">
            <w:rPr/>
          </w:rPrChange>
        </w:rPr>
        <w:t>s</w:t>
      </w:r>
      <w:r w:rsidRPr="004E7DBD">
        <w:rPr>
          <w:rPrChange w:id="5913" w:author="Alexandre Marcondes" w:date="2019-07-09T18:16:00Z">
            <w:rPr/>
          </w:rPrChange>
        </w:rPr>
        <w:t xml:space="preserve"> para </w:t>
      </w:r>
      <w:proofErr w:type="gramStart"/>
      <w:r w:rsidR="00653E62" w:rsidRPr="004E7DBD">
        <w:rPr>
          <w:rPrChange w:id="5914" w:author="Alexandre Marcondes" w:date="2019-07-09T18:16:00Z">
            <w:rPr/>
          </w:rPrChange>
        </w:rPr>
        <w:t>implementar</w:t>
      </w:r>
      <w:proofErr w:type="gramEnd"/>
      <w:r w:rsidR="00653E62" w:rsidRPr="004E7DBD">
        <w:rPr>
          <w:rPrChange w:id="5915" w:author="Alexandre Marcondes" w:date="2019-07-09T18:16:00Z">
            <w:rPr/>
          </w:rPrChange>
        </w:rPr>
        <w:t xml:space="preserve"> suas funcionalidades.</w:t>
      </w:r>
      <w:r w:rsidRPr="004E7DBD">
        <w:rPr>
          <w:rPrChange w:id="5916" w:author="Alexandre Marcondes" w:date="2019-07-09T18:16:00Z">
            <w:rPr/>
          </w:rPrChange>
        </w:rPr>
        <w:t xml:space="preserve"> Suas principais funcionalidades são:</w:t>
      </w:r>
    </w:p>
    <w:p w:rsidR="00653E62" w:rsidRPr="004E7DBD" w:rsidRDefault="00653E62" w:rsidP="00754690">
      <w:pPr>
        <w:rPr>
          <w:rPrChange w:id="5917" w:author="Alexandre Marcondes" w:date="2019-07-09T18:16:00Z">
            <w:rPr/>
          </w:rPrChange>
        </w:rPr>
      </w:pPr>
    </w:p>
    <w:p w:rsidR="00653E62" w:rsidRPr="004E7DBD" w:rsidRDefault="00CB3EF7" w:rsidP="0085318F">
      <w:pPr>
        <w:pStyle w:val="PargrafodaLista"/>
        <w:numPr>
          <w:ilvl w:val="0"/>
          <w:numId w:val="13"/>
        </w:numPr>
        <w:rPr>
          <w:rPrChange w:id="5918" w:author="Alexandre Marcondes" w:date="2019-07-09T18:16:00Z">
            <w:rPr/>
          </w:rPrChange>
        </w:rPr>
      </w:pPr>
      <w:r w:rsidRPr="004E7DBD">
        <w:rPr>
          <w:rPrChange w:id="5919" w:author="Alexandre Marcondes" w:date="2019-07-09T18:16:00Z">
            <w:rPr/>
          </w:rPrChange>
        </w:rPr>
        <w:t xml:space="preserve">Visualização: a estação de comando deve apresentar a visualização do </w:t>
      </w:r>
      <w:r w:rsidR="00196CB4" w:rsidRPr="004E7DBD">
        <w:rPr>
          <w:rPrChange w:id="5920" w:author="Alexandre Marcondes" w:date="2019-07-09T18:16:00Z">
            <w:rPr/>
          </w:rPrChange>
        </w:rPr>
        <w:t xml:space="preserve">estado atual </w:t>
      </w:r>
      <w:r w:rsidRPr="004E7DBD">
        <w:rPr>
          <w:rPrChange w:id="5921" w:author="Alexandre Marcondes" w:date="2019-07-09T18:16:00Z">
            <w:rPr/>
          </w:rPrChange>
        </w:rPr>
        <w:t>do VANT e exibir o mapa 3D em que se está navegando com o VANT.</w:t>
      </w:r>
    </w:p>
    <w:p w:rsidR="00653E62" w:rsidRPr="004E7DBD" w:rsidRDefault="00653E62" w:rsidP="0085318F">
      <w:pPr>
        <w:pStyle w:val="PargrafodaLista"/>
        <w:numPr>
          <w:ilvl w:val="0"/>
          <w:numId w:val="13"/>
        </w:numPr>
        <w:rPr>
          <w:rPrChange w:id="5922" w:author="Alexandre Marcondes" w:date="2019-07-09T18:16:00Z">
            <w:rPr/>
          </w:rPrChange>
        </w:rPr>
      </w:pPr>
      <w:r w:rsidRPr="004E7DBD">
        <w:rPr>
          <w:i/>
          <w:rPrChange w:id="5923" w:author="Alexandre Marcondes" w:date="2019-07-09T18:16:00Z">
            <w:rPr>
              <w:i/>
            </w:rPr>
          </w:rPrChange>
        </w:rPr>
        <w:lastRenderedPageBreak/>
        <w:t>Motion Planning</w:t>
      </w:r>
      <w:r w:rsidR="00CB3EF7" w:rsidRPr="004E7DBD">
        <w:rPr>
          <w:i/>
          <w:rPrChange w:id="5924" w:author="Alexandre Marcondes" w:date="2019-07-09T18:16:00Z">
            <w:rPr>
              <w:i/>
            </w:rPr>
          </w:rPrChange>
        </w:rPr>
        <w:t xml:space="preserve">: </w:t>
      </w:r>
      <w:r w:rsidR="00CB3EF7" w:rsidRPr="004E7DBD">
        <w:rPr>
          <w:rPrChange w:id="5925" w:author="Alexandre Marcondes" w:date="2019-07-09T18:16:00Z">
            <w:rPr/>
          </w:rPrChange>
        </w:rPr>
        <w:t xml:space="preserve">a estação deve possuir um </w:t>
      </w:r>
      <w:r w:rsidR="00CB3EF7" w:rsidRPr="004E7DBD">
        <w:rPr>
          <w:i/>
          <w:rPrChange w:id="5926" w:author="Alexandre Marcondes" w:date="2019-07-09T18:16:00Z">
            <w:rPr>
              <w:i/>
            </w:rPr>
          </w:rPrChange>
        </w:rPr>
        <w:t>software</w:t>
      </w:r>
      <w:r w:rsidR="00CB3EF7" w:rsidRPr="004E7DBD">
        <w:rPr>
          <w:rPrChange w:id="5927" w:author="Alexandre Marcondes" w:date="2019-07-09T18:16:00Z">
            <w:rPr/>
          </w:rPrChange>
        </w:rPr>
        <w:t xml:space="preserve"> planejador de rotas que</w:t>
      </w:r>
      <w:r w:rsidR="00196CB4" w:rsidRPr="004E7DBD">
        <w:rPr>
          <w:rPrChange w:id="5928" w:author="Alexandre Marcondes" w:date="2019-07-09T18:16:00Z">
            <w:rPr/>
          </w:rPrChange>
        </w:rPr>
        <w:t>,</w:t>
      </w:r>
      <w:r w:rsidR="00CB3EF7" w:rsidRPr="004E7DBD">
        <w:rPr>
          <w:rPrChange w:id="5929" w:author="Alexandre Marcondes" w:date="2019-07-09T18:16:00Z">
            <w:rPr/>
          </w:rPrChange>
        </w:rPr>
        <w:t xml:space="preserve"> baseado em um mapa de colisão</w:t>
      </w:r>
      <w:r w:rsidR="00196CB4" w:rsidRPr="004E7DBD">
        <w:rPr>
          <w:rPrChange w:id="5930" w:author="Alexandre Marcondes" w:date="2019-07-09T18:16:00Z">
            <w:rPr/>
          </w:rPrChange>
        </w:rPr>
        <w:t>,</w:t>
      </w:r>
      <w:r w:rsidR="00CB3EF7" w:rsidRPr="004E7DBD">
        <w:rPr>
          <w:rPrChange w:id="5931" w:author="Alexandre Marcondes" w:date="2019-07-09T18:16:00Z">
            <w:rPr/>
          </w:rPrChange>
        </w:rPr>
        <w:t xml:space="preserve"> estabeleça rotas que evitem a colisão com as áreas de alta probabilidade de colisão do mapa.</w:t>
      </w:r>
    </w:p>
    <w:p w:rsidR="00653E62" w:rsidRPr="004E7DBD" w:rsidRDefault="00653E62" w:rsidP="0085318F">
      <w:pPr>
        <w:pStyle w:val="PargrafodaLista"/>
        <w:numPr>
          <w:ilvl w:val="0"/>
          <w:numId w:val="13"/>
        </w:numPr>
        <w:rPr>
          <w:rPrChange w:id="5932" w:author="Alexandre Marcondes" w:date="2019-07-09T18:16:00Z">
            <w:rPr/>
          </w:rPrChange>
        </w:rPr>
      </w:pPr>
      <w:r w:rsidRPr="004E7DBD">
        <w:rPr>
          <w:rPrChange w:id="5933" w:author="Alexandre Marcondes" w:date="2019-07-09T18:16:00Z">
            <w:rPr/>
          </w:rPrChange>
        </w:rPr>
        <w:t>Geração de rotas adaptativas</w:t>
      </w:r>
      <w:r w:rsidR="00CB3EF7" w:rsidRPr="004E7DBD">
        <w:rPr>
          <w:rPrChange w:id="5934" w:author="Alexandre Marcondes" w:date="2019-07-09T18:16:00Z">
            <w:rPr/>
          </w:rPrChange>
        </w:rPr>
        <w:t xml:space="preserve">: a estação deve possuir um </w:t>
      </w:r>
      <w:r w:rsidR="00CB3EF7" w:rsidRPr="004E7DBD">
        <w:rPr>
          <w:i/>
          <w:rPrChange w:id="5935" w:author="Alexandre Marcondes" w:date="2019-07-09T18:16:00Z">
            <w:rPr>
              <w:i/>
            </w:rPr>
          </w:rPrChange>
        </w:rPr>
        <w:t>software</w:t>
      </w:r>
      <w:r w:rsidR="00CB3EF7" w:rsidRPr="004E7DBD">
        <w:rPr>
          <w:rPrChange w:id="5936" w:author="Alexandre Marcondes" w:date="2019-07-09T18:16:00Z">
            <w:rPr/>
          </w:rPrChange>
        </w:rPr>
        <w:t xml:space="preserve"> que fornece a geração de rotas, com possibilidade de realizar variações de rotas mediante recebimento de variáveis externas</w:t>
      </w:r>
      <w:r w:rsidR="00196CB4" w:rsidRPr="004E7DBD">
        <w:rPr>
          <w:rPrChange w:id="5937" w:author="Alexandre Marcondes" w:date="2019-07-09T18:16:00Z">
            <w:rPr/>
          </w:rPrChange>
        </w:rPr>
        <w:t>.</w:t>
      </w:r>
    </w:p>
    <w:p w:rsidR="00653E62" w:rsidRPr="004E7DBD" w:rsidRDefault="00CB3EF7" w:rsidP="0085318F">
      <w:pPr>
        <w:pStyle w:val="PargrafodaLista"/>
        <w:numPr>
          <w:ilvl w:val="0"/>
          <w:numId w:val="13"/>
        </w:numPr>
        <w:rPr>
          <w:rPrChange w:id="5938" w:author="Alexandre Marcondes" w:date="2019-07-09T18:16:00Z">
            <w:rPr/>
          </w:rPrChange>
        </w:rPr>
      </w:pPr>
      <w:r w:rsidRPr="004E7DBD">
        <w:rPr>
          <w:rPrChange w:id="5939" w:author="Alexandre Marcondes" w:date="2019-07-09T18:16:00Z">
            <w:rPr/>
          </w:rPrChange>
        </w:rPr>
        <w:t xml:space="preserve">Executor de rotas: a estação deve possuir um </w:t>
      </w:r>
      <w:r w:rsidRPr="004E7DBD">
        <w:rPr>
          <w:i/>
          <w:rPrChange w:id="5940" w:author="Alexandre Marcondes" w:date="2019-07-09T18:16:00Z">
            <w:rPr>
              <w:i/>
            </w:rPr>
          </w:rPrChange>
        </w:rPr>
        <w:t>software</w:t>
      </w:r>
      <w:r w:rsidRPr="004E7DBD">
        <w:rPr>
          <w:rPrChange w:id="5941" w:author="Alexandre Marcondes" w:date="2019-07-09T18:16:00Z">
            <w:rPr/>
          </w:rPrChange>
        </w:rPr>
        <w:t xml:space="preserve"> capaz de controlar o envio de pontos para o gerenciador de voos. Pela natureza do controle adaptativa, a estação determina, </w:t>
      </w:r>
      <w:proofErr w:type="gramStart"/>
      <w:r w:rsidRPr="004E7DBD">
        <w:rPr>
          <w:rPrChange w:id="5942" w:author="Alexandre Marcondes" w:date="2019-07-09T18:16:00Z">
            <w:rPr/>
          </w:rPrChange>
        </w:rPr>
        <w:t>sob resultado</w:t>
      </w:r>
      <w:proofErr w:type="gramEnd"/>
      <w:r w:rsidRPr="004E7DBD">
        <w:rPr>
          <w:rPrChange w:id="5943" w:author="Alexandre Marcondes" w:date="2019-07-09T18:16:00Z">
            <w:rPr/>
          </w:rPrChange>
        </w:rPr>
        <w:t xml:space="preserve"> de outros processos, qual rota deverá enviar ao gerenciador.</w:t>
      </w:r>
    </w:p>
    <w:p w:rsidR="00653E62" w:rsidRPr="004E7DBD" w:rsidRDefault="00653E62" w:rsidP="0085318F">
      <w:pPr>
        <w:pStyle w:val="PargrafodaLista"/>
        <w:numPr>
          <w:ilvl w:val="0"/>
          <w:numId w:val="13"/>
        </w:numPr>
        <w:rPr>
          <w:rPrChange w:id="5944" w:author="Alexandre Marcondes" w:date="2019-07-09T18:16:00Z">
            <w:rPr/>
          </w:rPrChange>
        </w:rPr>
      </w:pPr>
      <w:r w:rsidRPr="004E7DBD">
        <w:rPr>
          <w:rPrChange w:id="5945" w:author="Alexandre Marcondes" w:date="2019-07-09T18:16:00Z">
            <w:rPr/>
          </w:rPrChange>
        </w:rPr>
        <w:t>Simulação</w:t>
      </w:r>
      <w:r w:rsidR="00CB3EF7" w:rsidRPr="004E7DBD">
        <w:rPr>
          <w:rPrChange w:id="5946" w:author="Alexandre Marcondes" w:date="2019-07-09T18:16:00Z">
            <w:rPr/>
          </w:rPrChange>
        </w:rPr>
        <w:t xml:space="preserve">: a estação deve possuir um </w:t>
      </w:r>
      <w:r w:rsidR="00CB3EF7" w:rsidRPr="004E7DBD">
        <w:rPr>
          <w:i/>
          <w:rPrChange w:id="5947" w:author="Alexandre Marcondes" w:date="2019-07-09T18:16:00Z">
            <w:rPr>
              <w:i/>
            </w:rPr>
          </w:rPrChange>
        </w:rPr>
        <w:t>software</w:t>
      </w:r>
      <w:r w:rsidR="00CB3EF7" w:rsidRPr="004E7DBD">
        <w:rPr>
          <w:rPrChange w:id="5948" w:author="Alexandre Marcondes" w:date="2019-07-09T18:16:00Z">
            <w:rPr/>
          </w:rPrChange>
        </w:rPr>
        <w:t xml:space="preserve"> capaz de simular o VANT em seu ambiente de operação para que se possa realizar testes e avalições de rotas geradas.</w:t>
      </w:r>
    </w:p>
    <w:p w:rsidR="00D26B7A" w:rsidRPr="004E7DBD" w:rsidRDefault="00653E62" w:rsidP="0085318F">
      <w:pPr>
        <w:pStyle w:val="PargrafodaLista"/>
        <w:numPr>
          <w:ilvl w:val="0"/>
          <w:numId w:val="13"/>
        </w:numPr>
        <w:rPr>
          <w:rPrChange w:id="5949" w:author="Alexandre Marcondes" w:date="2019-07-09T18:16:00Z">
            <w:rPr/>
          </w:rPrChange>
        </w:rPr>
      </w:pPr>
      <w:r w:rsidRPr="004E7DBD">
        <w:rPr>
          <w:rPrChange w:id="5950" w:author="Alexandre Marcondes" w:date="2019-07-09T18:16:00Z">
            <w:rPr/>
          </w:rPrChange>
        </w:rPr>
        <w:t xml:space="preserve">Gerenciador de módulos: </w:t>
      </w:r>
      <w:r w:rsidR="00CB3EF7" w:rsidRPr="004E7DBD">
        <w:rPr>
          <w:rPrChange w:id="5951" w:author="Alexandre Marcondes" w:date="2019-07-09T18:16:00Z">
            <w:rPr/>
          </w:rPrChange>
        </w:rPr>
        <w:t xml:space="preserve">a estação deve </w:t>
      </w:r>
      <w:proofErr w:type="gramStart"/>
      <w:r w:rsidR="00CB3EF7" w:rsidRPr="004E7DBD">
        <w:rPr>
          <w:rPrChange w:id="5952" w:author="Alexandre Marcondes" w:date="2019-07-09T18:16:00Z">
            <w:rPr/>
          </w:rPrChange>
        </w:rPr>
        <w:t>implementar</w:t>
      </w:r>
      <w:proofErr w:type="gramEnd"/>
      <w:r w:rsidR="00CB3EF7" w:rsidRPr="004E7DBD">
        <w:rPr>
          <w:rPrChange w:id="5953" w:author="Alexandre Marcondes" w:date="2019-07-09T18:16:00Z">
            <w:rPr/>
          </w:rPrChange>
        </w:rPr>
        <w:t xml:space="preserve"> um gerenciador de módulos que integra os diferentes softwares que </w:t>
      </w:r>
    </w:p>
    <w:p w:rsidR="00A57949" w:rsidRPr="004E7DBD" w:rsidRDefault="00D26B7A" w:rsidP="00D26B7A">
      <w:pPr>
        <w:pStyle w:val="PargrafodaLista"/>
        <w:ind w:left="1571" w:firstLine="0"/>
        <w:rPr>
          <w:rPrChange w:id="5954" w:author="Alexandre Marcondes" w:date="2019-07-09T18:16:00Z">
            <w:rPr/>
          </w:rPrChange>
        </w:rPr>
      </w:pPr>
      <w:proofErr w:type="gramStart"/>
      <w:r w:rsidRPr="004E7DBD">
        <w:rPr>
          <w:rPrChange w:id="5955" w:author="Alexandre Marcondes" w:date="2019-07-09T18:16:00Z">
            <w:rPr/>
          </w:rPrChange>
        </w:rPr>
        <w:t>consistem</w:t>
      </w:r>
      <w:proofErr w:type="gramEnd"/>
      <w:r w:rsidRPr="004E7DBD">
        <w:rPr>
          <w:rPrChange w:id="5956" w:author="Alexandre Marcondes" w:date="2019-07-09T18:16:00Z">
            <w:rPr/>
          </w:rPrChange>
        </w:rPr>
        <w:t xml:space="preserve"> no</w:t>
      </w:r>
      <w:r w:rsidR="00CB3EF7" w:rsidRPr="004E7DBD">
        <w:rPr>
          <w:rPrChange w:id="5957" w:author="Alexandre Marcondes" w:date="2019-07-09T18:16:00Z">
            <w:rPr/>
          </w:rPrChange>
        </w:rPr>
        <w:t xml:space="preserve"> módulo da estação</w:t>
      </w:r>
      <w:r w:rsidR="00CD7EDE" w:rsidRPr="004E7DBD">
        <w:rPr>
          <w:rPrChange w:id="5958" w:author="Alexandre Marcondes" w:date="2019-07-09T18:16:00Z">
            <w:rPr/>
          </w:rPrChange>
        </w:rPr>
        <w:t>.</w:t>
      </w:r>
    </w:p>
    <w:p w:rsidR="00CD7EDE" w:rsidRPr="004E7DBD" w:rsidRDefault="00CD7EDE" w:rsidP="00D26B7A">
      <w:pPr>
        <w:pStyle w:val="PargrafodaLista"/>
        <w:ind w:left="1571" w:firstLine="0"/>
        <w:rPr>
          <w:rPrChange w:id="5959" w:author="Alexandre Marcondes" w:date="2019-07-09T18:16:00Z">
            <w:rPr/>
          </w:rPrChange>
        </w:rPr>
      </w:pPr>
    </w:p>
    <w:p w:rsidR="00CD7EDE" w:rsidRPr="004E7DBD" w:rsidRDefault="00CD7EDE" w:rsidP="0085318F">
      <w:pPr>
        <w:pStyle w:val="Ttulo3"/>
        <w:numPr>
          <w:ilvl w:val="2"/>
          <w:numId w:val="6"/>
        </w:numPr>
        <w:rPr>
          <w:rPrChange w:id="5960" w:author="Alexandre Marcondes" w:date="2019-07-09T18:16:00Z">
            <w:rPr/>
          </w:rPrChange>
        </w:rPr>
      </w:pPr>
      <w:bookmarkStart w:id="5961" w:name="_Toc9088206"/>
      <w:bookmarkStart w:id="5962" w:name="_Toc9088710"/>
      <w:bookmarkStart w:id="5963" w:name="_Toc9088915"/>
      <w:bookmarkStart w:id="5964" w:name="_Toc11256284"/>
      <w:r w:rsidRPr="004E7DBD">
        <w:rPr>
          <w:rPrChange w:id="5965" w:author="Alexandre Marcondes" w:date="2019-07-09T18:16:00Z">
            <w:rPr/>
          </w:rPrChange>
        </w:rPr>
        <w:t>Controle para coleta de pontos</w:t>
      </w:r>
      <w:bookmarkEnd w:id="5961"/>
      <w:bookmarkEnd w:id="5962"/>
      <w:bookmarkEnd w:id="5963"/>
      <w:bookmarkEnd w:id="5964"/>
    </w:p>
    <w:p w:rsidR="00CD7EDE" w:rsidRPr="004E7DBD" w:rsidRDefault="00CD7EDE" w:rsidP="00CD7EDE">
      <w:pPr>
        <w:rPr>
          <w:rPrChange w:id="5966" w:author="Alexandre Marcondes" w:date="2019-07-09T18:16:00Z">
            <w:rPr/>
          </w:rPrChange>
        </w:rPr>
      </w:pPr>
    </w:p>
    <w:p w:rsidR="00CD7EDE" w:rsidRPr="004E7DBD" w:rsidRDefault="00CD7EDE" w:rsidP="00CD7EDE">
      <w:pPr>
        <w:rPr>
          <w:rPrChange w:id="5967" w:author="Alexandre Marcondes" w:date="2019-07-09T18:16:00Z">
            <w:rPr/>
          </w:rPrChange>
        </w:rPr>
      </w:pPr>
      <w:r w:rsidRPr="004E7DBD">
        <w:rPr>
          <w:rPrChange w:id="5968" w:author="Alexandre Marcondes" w:date="2019-07-09T18:16:00Z">
            <w:rPr/>
          </w:rPrChange>
        </w:rPr>
        <w:t xml:space="preserve">O controle para coleta de pontos deve ser </w:t>
      </w:r>
      <w:proofErr w:type="gramStart"/>
      <w:r w:rsidRPr="004E7DBD">
        <w:rPr>
          <w:rPrChange w:id="5969" w:author="Alexandre Marcondes" w:date="2019-07-09T18:16:00Z">
            <w:rPr/>
          </w:rPrChange>
        </w:rPr>
        <w:t>implementado</w:t>
      </w:r>
      <w:proofErr w:type="gramEnd"/>
      <w:r w:rsidRPr="004E7DBD">
        <w:rPr>
          <w:rPrChange w:id="5970" w:author="Alexandre Marcondes" w:date="2019-07-09T18:16:00Z">
            <w:rPr/>
          </w:rPrChange>
        </w:rPr>
        <w:t xml:space="preserve"> para que se possa controlar o VANT dentro do ambiente simulado, permitindo a coleta de pontos em diferentes posições para posterior cálculo de rotas. Suas principais funções são:</w:t>
      </w:r>
    </w:p>
    <w:p w:rsidR="00CD7EDE" w:rsidRPr="004E7DBD" w:rsidRDefault="00CD7EDE" w:rsidP="00CD7EDE">
      <w:pPr>
        <w:rPr>
          <w:rPrChange w:id="5971" w:author="Alexandre Marcondes" w:date="2019-07-09T18:16:00Z">
            <w:rPr/>
          </w:rPrChange>
        </w:rPr>
      </w:pPr>
    </w:p>
    <w:p w:rsidR="00CD7EDE" w:rsidRPr="004E7DBD" w:rsidRDefault="00CD7EDE" w:rsidP="0085318F">
      <w:pPr>
        <w:pStyle w:val="PargrafodaLista"/>
        <w:numPr>
          <w:ilvl w:val="0"/>
          <w:numId w:val="14"/>
        </w:numPr>
        <w:rPr>
          <w:rPrChange w:id="5972" w:author="Alexandre Marcondes" w:date="2019-07-09T18:16:00Z">
            <w:rPr/>
          </w:rPrChange>
        </w:rPr>
      </w:pPr>
      <w:r w:rsidRPr="004E7DBD">
        <w:rPr>
          <w:rPrChange w:id="5973" w:author="Alexandre Marcondes" w:date="2019-07-09T18:16:00Z">
            <w:rPr/>
          </w:rPrChange>
        </w:rPr>
        <w:t>Controle de orientação e translação: através do uso do controle deve ser possível deslocar o VANT dentro do ambiente virtual alterando a posição cartesiana e a orientação em volta do eixo Z (</w:t>
      </w:r>
      <w:proofErr w:type="spellStart"/>
      <w:r w:rsidRPr="004E7DBD">
        <w:rPr>
          <w:i/>
          <w:rPrChange w:id="5974" w:author="Alexandre Marcondes" w:date="2019-07-09T18:16:00Z">
            <w:rPr>
              <w:i/>
            </w:rPr>
          </w:rPrChange>
        </w:rPr>
        <w:t>yaw</w:t>
      </w:r>
      <w:proofErr w:type="spellEnd"/>
      <w:r w:rsidRPr="004E7DBD">
        <w:rPr>
          <w:rPrChange w:id="5975" w:author="Alexandre Marcondes" w:date="2019-07-09T18:16:00Z">
            <w:rPr/>
          </w:rPrChange>
        </w:rPr>
        <w:t>).</w:t>
      </w:r>
    </w:p>
    <w:p w:rsidR="00CD7EDE" w:rsidRPr="004E7DBD" w:rsidRDefault="00CD7EDE" w:rsidP="0085318F">
      <w:pPr>
        <w:pStyle w:val="PargrafodaLista"/>
        <w:numPr>
          <w:ilvl w:val="0"/>
          <w:numId w:val="14"/>
        </w:numPr>
        <w:rPr>
          <w:rPrChange w:id="5976" w:author="Alexandre Marcondes" w:date="2019-07-09T18:16:00Z">
            <w:rPr/>
          </w:rPrChange>
        </w:rPr>
      </w:pPr>
      <w:r w:rsidRPr="004E7DBD">
        <w:rPr>
          <w:rPrChange w:id="5977" w:author="Alexandre Marcondes" w:date="2019-07-09T18:16:00Z">
            <w:rPr/>
          </w:rPrChange>
        </w:rPr>
        <w:t>Comando para coleta de pontos: um botão deve estar disponível para que se possa selecionar a posição atual como ponto para posterior cálculo de rota</w:t>
      </w:r>
      <w:r w:rsidR="00AE605E" w:rsidRPr="004E7DBD">
        <w:rPr>
          <w:rPrChange w:id="5978" w:author="Alexandre Marcondes" w:date="2019-07-09T18:16:00Z">
            <w:rPr/>
          </w:rPrChange>
        </w:rPr>
        <w:t>.</w:t>
      </w:r>
    </w:p>
    <w:p w:rsidR="00CD7EDE" w:rsidRPr="004E7DBD" w:rsidRDefault="00CD7EDE" w:rsidP="0085318F">
      <w:pPr>
        <w:pStyle w:val="PargrafodaLista"/>
        <w:numPr>
          <w:ilvl w:val="0"/>
          <w:numId w:val="14"/>
        </w:numPr>
        <w:rPr>
          <w:rPrChange w:id="5979" w:author="Alexandre Marcondes" w:date="2019-07-09T18:16:00Z">
            <w:rPr/>
          </w:rPrChange>
        </w:rPr>
      </w:pPr>
      <w:r w:rsidRPr="004E7DBD">
        <w:rPr>
          <w:rPrChange w:id="5980" w:author="Alexandre Marcondes" w:date="2019-07-09T18:16:00Z">
            <w:rPr/>
          </w:rPrChange>
        </w:rPr>
        <w:lastRenderedPageBreak/>
        <w:t>Comando para armazenar pontos: após a coleta dos pontos um botão deve estar disponível para enviar o comando para salvar os pontos em um arquivo</w:t>
      </w:r>
      <w:r w:rsidR="00AE605E" w:rsidRPr="004E7DBD">
        <w:rPr>
          <w:rPrChange w:id="5981" w:author="Alexandre Marcondes" w:date="2019-07-09T18:16:00Z">
            <w:rPr/>
          </w:rPrChange>
        </w:rPr>
        <w:t>.</w:t>
      </w:r>
    </w:p>
    <w:p w:rsidR="00CD7EDE" w:rsidRPr="004E7DBD" w:rsidRDefault="00CD7EDE" w:rsidP="0085318F">
      <w:pPr>
        <w:pStyle w:val="PargrafodaLista"/>
        <w:numPr>
          <w:ilvl w:val="0"/>
          <w:numId w:val="14"/>
        </w:numPr>
        <w:rPr>
          <w:rPrChange w:id="5982" w:author="Alexandre Marcondes" w:date="2019-07-09T18:16:00Z">
            <w:rPr/>
          </w:rPrChange>
        </w:rPr>
      </w:pPr>
      <w:r w:rsidRPr="004E7DBD">
        <w:rPr>
          <w:rPrChange w:id="5983" w:author="Alexandre Marcondes" w:date="2019-07-09T18:16:00Z">
            <w:rPr/>
          </w:rPrChange>
        </w:rPr>
        <w:t>Comando para ativar modo automático: deve estar disponível um comando para mudar o VANT para o modo automático (autônomo)</w:t>
      </w:r>
      <w:r w:rsidR="00AE605E" w:rsidRPr="004E7DBD">
        <w:rPr>
          <w:highlight w:val="green"/>
          <w:rPrChange w:id="5984" w:author="Alexandre Marcondes" w:date="2019-07-09T18:16:00Z">
            <w:rPr>
              <w:highlight w:val="green"/>
            </w:rPr>
          </w:rPrChange>
        </w:rPr>
        <w:t>.</w:t>
      </w:r>
    </w:p>
    <w:p w:rsidR="00CD7EDE" w:rsidRPr="004E7DBD" w:rsidRDefault="00CD7EDE" w:rsidP="0085318F">
      <w:pPr>
        <w:pStyle w:val="PargrafodaLista"/>
        <w:numPr>
          <w:ilvl w:val="0"/>
          <w:numId w:val="14"/>
        </w:numPr>
        <w:rPr>
          <w:rPrChange w:id="5985" w:author="Alexandre Marcondes" w:date="2019-07-09T18:16:00Z">
            <w:rPr/>
          </w:rPrChange>
        </w:rPr>
      </w:pPr>
      <w:r w:rsidRPr="004E7DBD">
        <w:rPr>
          <w:rPrChange w:id="5986" w:author="Alexandre Marcondes" w:date="2019-07-09T18:16:00Z">
            <w:rPr/>
          </w:rPrChange>
        </w:rPr>
        <w:t>Comando para ativar modo manual: deve estar disponível um comando para acionar o modo manual.</w:t>
      </w:r>
    </w:p>
    <w:p w:rsidR="00D26B7A" w:rsidRPr="004E7DBD" w:rsidRDefault="00D26B7A" w:rsidP="00D26B7A">
      <w:pPr>
        <w:pStyle w:val="PargrafodaLista"/>
        <w:ind w:left="1571" w:firstLine="0"/>
        <w:rPr>
          <w:rPrChange w:id="5987" w:author="Alexandre Marcondes" w:date="2019-07-09T18:16:00Z">
            <w:rPr/>
          </w:rPrChange>
        </w:rPr>
      </w:pPr>
    </w:p>
    <w:p w:rsidR="00D26B7A" w:rsidRPr="004E7DBD" w:rsidRDefault="00D26B7A" w:rsidP="0085318F">
      <w:pPr>
        <w:pStyle w:val="Ttulo2"/>
        <w:numPr>
          <w:ilvl w:val="1"/>
          <w:numId w:val="6"/>
        </w:numPr>
        <w:rPr>
          <w:rPrChange w:id="5988" w:author="Alexandre Marcondes" w:date="2019-07-09T18:16:00Z">
            <w:rPr/>
          </w:rPrChange>
        </w:rPr>
      </w:pPr>
      <w:bookmarkStart w:id="5989" w:name="_Toc9088207"/>
      <w:bookmarkStart w:id="5990" w:name="_Toc9088711"/>
      <w:bookmarkStart w:id="5991" w:name="_Toc9088916"/>
      <w:bookmarkStart w:id="5992" w:name="_Toc11256285"/>
      <w:r w:rsidRPr="004E7DBD">
        <w:rPr>
          <w:rPrChange w:id="5993" w:author="Alexandre Marcondes" w:date="2019-07-09T18:16:00Z">
            <w:rPr/>
          </w:rPrChange>
        </w:rPr>
        <w:t>Modelo de tecnologias</w:t>
      </w:r>
      <w:bookmarkEnd w:id="5989"/>
      <w:bookmarkEnd w:id="5990"/>
      <w:bookmarkEnd w:id="5991"/>
      <w:bookmarkEnd w:id="5992"/>
    </w:p>
    <w:p w:rsidR="00D26B7A" w:rsidRPr="004E7DBD" w:rsidRDefault="00D26B7A" w:rsidP="00D26B7A">
      <w:pPr>
        <w:rPr>
          <w:rPrChange w:id="5994" w:author="Alexandre Marcondes" w:date="2019-07-09T18:16:00Z">
            <w:rPr/>
          </w:rPrChange>
        </w:rPr>
      </w:pPr>
    </w:p>
    <w:p w:rsidR="007D59D3" w:rsidRPr="004E7DBD" w:rsidRDefault="00AE605E" w:rsidP="005C58E0">
      <w:pPr>
        <w:rPr>
          <w:rPrChange w:id="5995" w:author="Alexandre Marcondes" w:date="2019-07-09T18:16:00Z">
            <w:rPr/>
          </w:rPrChange>
        </w:rPr>
      </w:pPr>
      <w:r w:rsidRPr="004E7DBD">
        <w:rPr>
          <w:rPrChange w:id="5996" w:author="Alexandre Marcondes" w:date="2019-07-09T18:16:00Z">
            <w:rPr/>
          </w:rPrChange>
        </w:rPr>
        <w:t>A</w:t>
      </w:r>
      <w:r w:rsidR="00D26B7A" w:rsidRPr="004E7DBD">
        <w:rPr>
          <w:rPrChange w:id="5997" w:author="Alexandre Marcondes" w:date="2019-07-09T18:16:00Z">
            <w:rPr/>
          </w:rPrChange>
        </w:rPr>
        <w:t xml:space="preserve"> </w:t>
      </w:r>
      <w:r w:rsidR="00450BC3" w:rsidRPr="004E7DBD">
        <w:rPr>
          <w:rPrChange w:id="5998" w:author="Alexandre Marcondes" w:date="2019-07-09T18:16:00Z">
            <w:rPr/>
          </w:rPrChange>
        </w:rPr>
        <w:fldChar w:fldCharType="begin"/>
      </w:r>
      <w:r w:rsidR="00450BC3" w:rsidRPr="004E7DBD">
        <w:rPr>
          <w:rPrChange w:id="5999" w:author="Alexandre Marcondes" w:date="2019-07-09T18:16:00Z">
            <w:rPr/>
          </w:rPrChange>
        </w:rPr>
        <w:instrText xml:space="preserve"> REF _Ref7973693 \h </w:instrText>
      </w:r>
      <w:r w:rsidR="00B9217A" w:rsidRPr="004E7DBD">
        <w:rPr>
          <w:rPrChange w:id="6000" w:author="Alexandre Marcondes" w:date="2019-07-09T18:16:00Z">
            <w:rPr/>
          </w:rPrChange>
        </w:rPr>
        <w:instrText xml:space="preserve"> \* MERGEFORMAT </w:instrText>
      </w:r>
      <w:r w:rsidR="00450BC3" w:rsidRPr="004E7DBD">
        <w:rPr>
          <w:rPrChange w:id="6001" w:author="Alexandre Marcondes" w:date="2019-07-09T18:16:00Z">
            <w:rPr/>
          </w:rPrChange>
        </w:rPr>
      </w:r>
      <w:r w:rsidR="00450BC3" w:rsidRPr="004E7DBD">
        <w:rPr>
          <w:rPrChange w:id="6002" w:author="Alexandre Marcondes" w:date="2019-07-09T18:16:00Z">
            <w:rPr/>
          </w:rPrChange>
        </w:rPr>
        <w:fldChar w:fldCharType="separate"/>
      </w:r>
      <w:r w:rsidR="00C239C6" w:rsidRPr="004E7DBD">
        <w:rPr>
          <w:rPrChange w:id="6003" w:author="Alexandre Marcondes" w:date="2019-07-09T18:16:00Z">
            <w:rPr/>
          </w:rPrChange>
        </w:rPr>
        <w:t xml:space="preserve">Figura </w:t>
      </w:r>
      <w:r w:rsidR="00C239C6" w:rsidRPr="004E7DBD">
        <w:rPr>
          <w:noProof/>
          <w:rPrChange w:id="6004" w:author="Alexandre Marcondes" w:date="2019-07-09T18:16:00Z">
            <w:rPr>
              <w:noProof/>
            </w:rPr>
          </w:rPrChange>
        </w:rPr>
        <w:t>15</w:t>
      </w:r>
      <w:r w:rsidR="00450BC3" w:rsidRPr="004E7DBD">
        <w:rPr>
          <w:rPrChange w:id="6005" w:author="Alexandre Marcondes" w:date="2019-07-09T18:16:00Z">
            <w:rPr/>
          </w:rPrChange>
        </w:rPr>
        <w:fldChar w:fldCharType="end"/>
      </w:r>
      <w:r w:rsidR="00D26B7A" w:rsidRPr="004E7DBD">
        <w:rPr>
          <w:rPrChange w:id="6006" w:author="Alexandre Marcondes" w:date="2019-07-09T18:16:00Z">
            <w:rPr/>
          </w:rPrChange>
        </w:rPr>
        <w:t xml:space="preserve"> </w:t>
      </w:r>
      <w:r w:rsidR="00450BC3" w:rsidRPr="004E7DBD">
        <w:rPr>
          <w:rPrChange w:id="6007" w:author="Alexandre Marcondes" w:date="2019-07-09T18:16:00Z">
            <w:rPr/>
          </w:rPrChange>
        </w:rPr>
        <w:t>apresenta</w:t>
      </w:r>
      <w:r w:rsidR="00D26B7A" w:rsidRPr="004E7DBD">
        <w:rPr>
          <w:rPrChange w:id="6008" w:author="Alexandre Marcondes" w:date="2019-07-09T18:16:00Z">
            <w:rPr/>
          </w:rPrChange>
        </w:rPr>
        <w:t xml:space="preserve"> uma proposta para a arquitetura de tecnologias </w:t>
      </w:r>
      <w:r w:rsidR="005C58E0" w:rsidRPr="004E7DBD">
        <w:rPr>
          <w:rPrChange w:id="6009" w:author="Alexandre Marcondes" w:date="2019-07-09T18:16:00Z">
            <w:rPr/>
          </w:rPrChange>
        </w:rPr>
        <w:t xml:space="preserve">e como </w:t>
      </w:r>
      <w:r w:rsidRPr="004E7DBD">
        <w:rPr>
          <w:rPrChange w:id="6010" w:author="Alexandre Marcondes" w:date="2019-07-09T18:16:00Z">
            <w:rPr/>
          </w:rPrChange>
        </w:rPr>
        <w:t xml:space="preserve">se </w:t>
      </w:r>
      <w:r w:rsidR="005C58E0" w:rsidRPr="004E7DBD">
        <w:rPr>
          <w:rPrChange w:id="6011" w:author="Alexandre Marcondes" w:date="2019-07-09T18:16:00Z">
            <w:rPr/>
          </w:rPrChange>
        </w:rPr>
        <w:t xml:space="preserve">comunicam </w:t>
      </w:r>
      <w:r w:rsidR="00450BC3" w:rsidRPr="004E7DBD">
        <w:rPr>
          <w:rPrChange w:id="6012" w:author="Alexandre Marcondes" w:date="2019-07-09T18:16:00Z">
            <w:rPr/>
          </w:rPrChange>
        </w:rPr>
        <w:t xml:space="preserve">entre si </w:t>
      </w:r>
      <w:r w:rsidR="005C58E0" w:rsidRPr="004E7DBD">
        <w:rPr>
          <w:rPrChange w:id="6013" w:author="Alexandre Marcondes" w:date="2019-07-09T18:16:00Z">
            <w:rPr/>
          </w:rPrChange>
        </w:rPr>
        <w:t>para atender as demandas do modelo</w:t>
      </w:r>
      <w:r w:rsidR="00D26B7A" w:rsidRPr="004E7DBD">
        <w:rPr>
          <w:rPrChange w:id="6014" w:author="Alexandre Marcondes" w:date="2019-07-09T18:16:00Z">
            <w:rPr/>
          </w:rPrChange>
        </w:rPr>
        <w:t xml:space="preserve"> conceitual proposto anteriormente.</w:t>
      </w:r>
    </w:p>
    <w:p w:rsidR="005C58E0" w:rsidRPr="004E7DBD" w:rsidRDefault="005C58E0" w:rsidP="005C58E0">
      <w:pPr>
        <w:rPr>
          <w:noProof/>
          <w:rPrChange w:id="6015" w:author="Alexandre Marcondes" w:date="2019-07-09T18:16:00Z">
            <w:rPr>
              <w:noProof/>
            </w:rPr>
          </w:rPrChange>
        </w:rPr>
      </w:pPr>
    </w:p>
    <w:p w:rsidR="00450BC3" w:rsidRPr="004E7DBD" w:rsidRDefault="00450BC3" w:rsidP="00B9217A">
      <w:pPr>
        <w:pStyle w:val="Legenda"/>
        <w:keepNext/>
        <w:jc w:val="center"/>
        <w:rPr>
          <w:rPrChange w:id="6016" w:author="Alexandre Marcondes" w:date="2019-07-09T18:16:00Z">
            <w:rPr/>
          </w:rPrChange>
        </w:rPr>
      </w:pPr>
      <w:bookmarkStart w:id="6017" w:name="_Ref7973693"/>
      <w:bookmarkStart w:id="6018" w:name="_Toc9086558"/>
      <w:bookmarkStart w:id="6019" w:name="_Toc9086883"/>
      <w:bookmarkStart w:id="6020" w:name="_Toc9087010"/>
      <w:bookmarkStart w:id="6021" w:name="_Toc9088021"/>
      <w:bookmarkStart w:id="6022" w:name="_Toc9088362"/>
      <w:bookmarkStart w:id="6023" w:name="_Toc9088487"/>
      <w:r w:rsidRPr="004E7DBD">
        <w:rPr>
          <w:rPrChange w:id="6024" w:author="Alexandre Marcondes" w:date="2019-07-09T18:16:00Z">
            <w:rPr/>
          </w:rPrChange>
        </w:rPr>
        <w:t xml:space="preserve">Figura </w:t>
      </w:r>
      <w:r w:rsidR="00DF2272" w:rsidRPr="004E7DBD">
        <w:rPr>
          <w:noProof/>
          <w:rPrChange w:id="6025" w:author="Alexandre Marcondes" w:date="2019-07-09T18:16:00Z">
            <w:rPr>
              <w:noProof/>
            </w:rPr>
          </w:rPrChange>
        </w:rPr>
        <w:fldChar w:fldCharType="begin"/>
      </w:r>
      <w:r w:rsidR="00DF2272" w:rsidRPr="004E7DBD">
        <w:rPr>
          <w:noProof/>
          <w:rPrChange w:id="6026" w:author="Alexandre Marcondes" w:date="2019-07-09T18:16:00Z">
            <w:rPr>
              <w:noProof/>
            </w:rPr>
          </w:rPrChange>
        </w:rPr>
        <w:instrText xml:space="preserve"> SEQ Figura \* ARABIC </w:instrText>
      </w:r>
      <w:r w:rsidR="00DF2272" w:rsidRPr="004E7DBD">
        <w:rPr>
          <w:noProof/>
          <w:rPrChange w:id="6027" w:author="Alexandre Marcondes" w:date="2019-07-09T18:16:00Z">
            <w:rPr>
              <w:noProof/>
            </w:rPr>
          </w:rPrChange>
        </w:rPr>
        <w:fldChar w:fldCharType="separate"/>
      </w:r>
      <w:r w:rsidR="00881DF2" w:rsidRPr="004E7DBD">
        <w:rPr>
          <w:noProof/>
          <w:rPrChange w:id="6028" w:author="Alexandre Marcondes" w:date="2019-07-09T18:16:00Z">
            <w:rPr>
              <w:noProof/>
            </w:rPr>
          </w:rPrChange>
        </w:rPr>
        <w:t>15</w:t>
      </w:r>
      <w:r w:rsidR="00DF2272" w:rsidRPr="004E7DBD">
        <w:rPr>
          <w:noProof/>
          <w:rPrChange w:id="6029" w:author="Alexandre Marcondes" w:date="2019-07-09T18:16:00Z">
            <w:rPr>
              <w:noProof/>
            </w:rPr>
          </w:rPrChange>
        </w:rPr>
        <w:fldChar w:fldCharType="end"/>
      </w:r>
      <w:bookmarkEnd w:id="6017"/>
      <w:r w:rsidRPr="004E7DBD">
        <w:rPr>
          <w:rPrChange w:id="6030" w:author="Alexandre Marcondes" w:date="2019-07-09T18:16:00Z">
            <w:rPr/>
          </w:rPrChange>
        </w:rPr>
        <w:t xml:space="preserve"> - Modelo de tecnologias</w:t>
      </w:r>
      <w:bookmarkEnd w:id="6018"/>
      <w:bookmarkEnd w:id="6019"/>
      <w:bookmarkEnd w:id="6020"/>
      <w:bookmarkEnd w:id="6021"/>
      <w:bookmarkEnd w:id="6022"/>
      <w:bookmarkEnd w:id="6023"/>
    </w:p>
    <w:p w:rsidR="005C58E0" w:rsidRPr="004E7DBD" w:rsidRDefault="005C58E0" w:rsidP="005C58E0">
      <w:pPr>
        <w:rPr>
          <w:rPrChange w:id="6031" w:author="Alexandre Marcondes" w:date="2019-07-09T18:16:00Z">
            <w:rPr/>
          </w:rPrChange>
        </w:rPr>
      </w:pPr>
      <w:r w:rsidRPr="004E7DBD">
        <w:rPr>
          <w:noProof/>
          <w:lang w:eastAsia="pt-BR"/>
          <w:rPrChange w:id="6032" w:author="Alexandre Marcondes" w:date="2019-07-09T18:16:00Z">
            <w:rPr>
              <w:noProof/>
              <w:lang w:eastAsia="pt-BR"/>
            </w:rPr>
          </w:rPrChange>
        </w:rPr>
        <w:drawing>
          <wp:inline distT="0" distB="0" distL="0" distR="0" wp14:anchorId="062A8CA8" wp14:editId="2962CECB">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Pr="004E7DBD" w:rsidRDefault="00450BC3" w:rsidP="005C58E0">
      <w:pPr>
        <w:rPr>
          <w:rPrChange w:id="6033" w:author="Alexandre Marcondes" w:date="2019-07-09T18:16:00Z">
            <w:rPr/>
          </w:rPrChange>
        </w:rPr>
      </w:pPr>
      <w:r w:rsidRPr="004E7DBD">
        <w:rPr>
          <w:rPrChange w:id="6034" w:author="Alexandre Marcondes" w:date="2019-07-09T18:16:00Z">
            <w:rPr/>
          </w:rPrChange>
        </w:rPr>
        <w:t>Fonte: Arquivo pessoal</w:t>
      </w:r>
    </w:p>
    <w:p w:rsidR="00450BC3" w:rsidRPr="004E7DBD" w:rsidRDefault="00450BC3" w:rsidP="005C58E0">
      <w:pPr>
        <w:rPr>
          <w:rPrChange w:id="6035" w:author="Alexandre Marcondes" w:date="2019-07-09T18:16:00Z">
            <w:rPr/>
          </w:rPrChange>
        </w:rPr>
      </w:pPr>
    </w:p>
    <w:p w:rsidR="005C58E0" w:rsidRPr="004E7DBD" w:rsidRDefault="005C58E0" w:rsidP="005C58E0">
      <w:pPr>
        <w:rPr>
          <w:rPrChange w:id="6036" w:author="Alexandre Marcondes" w:date="2019-07-09T18:16:00Z">
            <w:rPr/>
          </w:rPrChange>
        </w:rPr>
      </w:pPr>
      <w:r w:rsidRPr="004E7DBD">
        <w:rPr>
          <w:rPrChange w:id="6037" w:author="Alexandre Marcondes" w:date="2019-07-09T18:16:00Z">
            <w:rPr/>
          </w:rPrChange>
        </w:rPr>
        <w:t>Os principais módulos são descritos abaixo:</w:t>
      </w:r>
    </w:p>
    <w:p w:rsidR="005C58E0" w:rsidRPr="004E7DBD" w:rsidRDefault="005C58E0" w:rsidP="005C58E0">
      <w:pPr>
        <w:rPr>
          <w:rPrChange w:id="6038" w:author="Alexandre Marcondes" w:date="2019-07-09T18:16:00Z">
            <w:rPr/>
          </w:rPrChange>
        </w:rPr>
      </w:pPr>
    </w:p>
    <w:p w:rsidR="005C58E0" w:rsidRPr="004E7DBD" w:rsidRDefault="005C58E0" w:rsidP="0085318F">
      <w:pPr>
        <w:pStyle w:val="Ttulo3"/>
        <w:numPr>
          <w:ilvl w:val="2"/>
          <w:numId w:val="6"/>
        </w:numPr>
        <w:rPr>
          <w:rPrChange w:id="6039" w:author="Alexandre Marcondes" w:date="2019-07-09T18:16:00Z">
            <w:rPr/>
          </w:rPrChange>
        </w:rPr>
      </w:pPr>
      <w:bookmarkStart w:id="6040" w:name="_Toc9088208"/>
      <w:bookmarkStart w:id="6041" w:name="_Toc9088712"/>
      <w:bookmarkStart w:id="6042" w:name="_Toc9088917"/>
      <w:bookmarkStart w:id="6043" w:name="_Toc11256286"/>
      <w:r w:rsidRPr="004E7DBD">
        <w:rPr>
          <w:rPrChange w:id="6044" w:author="Alexandre Marcondes" w:date="2019-07-09T18:16:00Z">
            <w:rPr/>
          </w:rPrChange>
        </w:rPr>
        <w:t xml:space="preserve">DJI Inspire </w:t>
      </w:r>
      <w:proofErr w:type="gramStart"/>
      <w:r w:rsidRPr="004E7DBD">
        <w:rPr>
          <w:rPrChange w:id="6045" w:author="Alexandre Marcondes" w:date="2019-07-09T18:16:00Z">
            <w:rPr/>
          </w:rPrChange>
        </w:rPr>
        <w:t>1</w:t>
      </w:r>
      <w:proofErr w:type="gramEnd"/>
      <w:r w:rsidR="00DB17FF" w:rsidRPr="004E7DBD">
        <w:rPr>
          <w:rPrChange w:id="6046" w:author="Alexandre Marcondes" w:date="2019-07-09T18:16:00Z">
            <w:rPr/>
          </w:rPrChange>
        </w:rPr>
        <w:t xml:space="preserve">, </w:t>
      </w:r>
      <w:r w:rsidRPr="004E7DBD">
        <w:rPr>
          <w:rPrChange w:id="6047" w:author="Alexandre Marcondes" w:date="2019-07-09T18:16:00Z">
            <w:rPr/>
          </w:rPrChange>
        </w:rPr>
        <w:t>GL658A</w:t>
      </w:r>
      <w:r w:rsidR="00DB17FF" w:rsidRPr="004E7DBD">
        <w:rPr>
          <w:rPrChange w:id="6048" w:author="Alexandre Marcondes" w:date="2019-07-09T18:16:00Z">
            <w:rPr/>
          </w:rPrChange>
        </w:rPr>
        <w:t xml:space="preserve"> e </w:t>
      </w:r>
      <w:proofErr w:type="spellStart"/>
      <w:r w:rsidR="00DB17FF" w:rsidRPr="004E7DBD">
        <w:rPr>
          <w:rPrChange w:id="6049" w:author="Alexandre Marcondes" w:date="2019-07-09T18:16:00Z">
            <w:rPr/>
          </w:rPrChange>
        </w:rPr>
        <w:t>LightBridge</w:t>
      </w:r>
      <w:bookmarkEnd w:id="6040"/>
      <w:bookmarkEnd w:id="6041"/>
      <w:bookmarkEnd w:id="6042"/>
      <w:bookmarkEnd w:id="6043"/>
      <w:proofErr w:type="spellEnd"/>
    </w:p>
    <w:p w:rsidR="005C58E0" w:rsidRPr="004E7DBD" w:rsidRDefault="005C58E0" w:rsidP="005C58E0">
      <w:pPr>
        <w:rPr>
          <w:rPrChange w:id="6050" w:author="Alexandre Marcondes" w:date="2019-07-09T18:16:00Z">
            <w:rPr/>
          </w:rPrChange>
        </w:rPr>
      </w:pPr>
    </w:p>
    <w:p w:rsidR="005C58E0" w:rsidRPr="004E7DBD" w:rsidRDefault="005C58E0" w:rsidP="005C58E0">
      <w:pPr>
        <w:rPr>
          <w:rPrChange w:id="6051" w:author="Alexandre Marcondes" w:date="2019-07-09T18:16:00Z">
            <w:rPr/>
          </w:rPrChange>
        </w:rPr>
      </w:pPr>
      <w:r w:rsidRPr="004E7DBD">
        <w:rPr>
          <w:rPrChange w:id="6052" w:author="Alexandre Marcondes" w:date="2019-07-09T18:16:00Z">
            <w:rPr/>
          </w:rPrChange>
        </w:rPr>
        <w:lastRenderedPageBreak/>
        <w:t xml:space="preserve">Como opção </w:t>
      </w:r>
      <w:r w:rsidR="00DB17FF" w:rsidRPr="004E7DBD">
        <w:rPr>
          <w:rPrChange w:id="6053" w:author="Alexandre Marcondes" w:date="2019-07-09T18:16:00Z">
            <w:rPr/>
          </w:rPrChange>
        </w:rPr>
        <w:t>à</w:t>
      </w:r>
      <w:r w:rsidR="0045766C" w:rsidRPr="004E7DBD">
        <w:rPr>
          <w:rPrChange w:id="6054" w:author="Alexandre Marcondes" w:date="2019-07-09T18:16:00Z">
            <w:rPr/>
          </w:rPrChange>
        </w:rPr>
        <w:t xml:space="preserve"> função de </w:t>
      </w:r>
      <w:r w:rsidRPr="004E7DBD">
        <w:rPr>
          <w:rPrChange w:id="6055" w:author="Alexandre Marcondes" w:date="2019-07-09T18:16:00Z">
            <w:rPr/>
          </w:rPrChange>
        </w:rPr>
        <w:t>VANT e controlador de rádio</w:t>
      </w:r>
      <w:r w:rsidR="0045766C" w:rsidRPr="004E7DBD">
        <w:rPr>
          <w:rPrChange w:id="6056" w:author="Alexandre Marcondes" w:date="2019-07-09T18:16:00Z">
            <w:rPr/>
          </w:rPrChange>
        </w:rPr>
        <w:t>,</w:t>
      </w:r>
      <w:r w:rsidRPr="004E7DBD">
        <w:rPr>
          <w:rPrChange w:id="6057" w:author="Alexandre Marcondes" w:date="2019-07-09T18:16:00Z">
            <w:rPr/>
          </w:rPrChange>
        </w:rPr>
        <w:t xml:space="preserve"> </w:t>
      </w:r>
      <w:r w:rsidR="00DB17FF" w:rsidRPr="004E7DBD">
        <w:rPr>
          <w:rPrChange w:id="6058" w:author="Alexandre Marcondes" w:date="2019-07-09T18:16:00Z">
            <w:rPr/>
          </w:rPrChange>
        </w:rPr>
        <w:t>este trabalho foi desenvolvido com o uso do</w:t>
      </w:r>
      <w:r w:rsidRPr="004E7DBD">
        <w:rPr>
          <w:rPrChange w:id="6059" w:author="Alexandre Marcondes" w:date="2019-07-09T18:16:00Z">
            <w:rPr/>
          </w:rPrChange>
        </w:rPr>
        <w:t xml:space="preserve"> VANT DJI </w:t>
      </w:r>
      <w:r w:rsidRPr="004E7DBD">
        <w:rPr>
          <w:i/>
          <w:rPrChange w:id="6060" w:author="Alexandre Marcondes" w:date="2019-07-09T18:16:00Z">
            <w:rPr>
              <w:i/>
            </w:rPr>
          </w:rPrChange>
        </w:rPr>
        <w:t xml:space="preserve">Inspire </w:t>
      </w:r>
      <w:proofErr w:type="gramStart"/>
      <w:r w:rsidRPr="004E7DBD">
        <w:rPr>
          <w:i/>
          <w:rPrChange w:id="6061" w:author="Alexandre Marcondes" w:date="2019-07-09T18:16:00Z">
            <w:rPr>
              <w:i/>
            </w:rPr>
          </w:rPrChange>
        </w:rPr>
        <w:t>1</w:t>
      </w:r>
      <w:proofErr w:type="gramEnd"/>
      <w:r w:rsidRPr="004E7DBD">
        <w:rPr>
          <w:rPrChange w:id="6062" w:author="Alexandre Marcondes" w:date="2019-07-09T18:16:00Z">
            <w:rPr/>
          </w:rPrChange>
        </w:rPr>
        <w:t xml:space="preserve"> e o controlador de </w:t>
      </w:r>
      <w:r w:rsidR="00DB17FF" w:rsidRPr="004E7DBD">
        <w:rPr>
          <w:rPrChange w:id="6063" w:author="Alexandre Marcondes" w:date="2019-07-09T18:16:00Z">
            <w:rPr/>
          </w:rPrChange>
        </w:rPr>
        <w:t>rádio</w:t>
      </w:r>
      <w:r w:rsidR="00AE605E" w:rsidRPr="004E7DBD">
        <w:rPr>
          <w:rPrChange w:id="6064" w:author="Alexandre Marcondes" w:date="2019-07-09T18:16:00Z">
            <w:rPr/>
          </w:rPrChange>
        </w:rPr>
        <w:t xml:space="preserve"> que vê</w:t>
      </w:r>
      <w:r w:rsidRPr="004E7DBD">
        <w:rPr>
          <w:rPrChange w:id="6065" w:author="Alexandre Marcondes" w:date="2019-07-09T18:16:00Z">
            <w:rPr/>
          </w:rPrChange>
        </w:rPr>
        <w:t xml:space="preserve">m de fábrica com </w:t>
      </w:r>
      <w:r w:rsidR="0045766C" w:rsidRPr="004E7DBD">
        <w:rPr>
          <w:rPrChange w:id="6066" w:author="Alexandre Marcondes" w:date="2019-07-09T18:16:00Z">
            <w:rPr/>
          </w:rPrChange>
        </w:rPr>
        <w:t xml:space="preserve">o </w:t>
      </w:r>
      <w:proofErr w:type="spellStart"/>
      <w:r w:rsidR="0045766C" w:rsidRPr="004E7DBD">
        <w:rPr>
          <w:rPrChange w:id="6067" w:author="Alexandre Marcondes" w:date="2019-07-09T18:16:00Z">
            <w:rPr/>
          </w:rPrChange>
        </w:rPr>
        <w:t>multicoptero</w:t>
      </w:r>
      <w:proofErr w:type="spellEnd"/>
      <w:r w:rsidR="0045766C" w:rsidRPr="004E7DBD">
        <w:rPr>
          <w:rPrChange w:id="6068" w:author="Alexandre Marcondes" w:date="2019-07-09T18:16:00Z">
            <w:rPr/>
          </w:rPrChange>
        </w:rPr>
        <w:t>, o</w:t>
      </w:r>
      <w:r w:rsidRPr="004E7DBD">
        <w:rPr>
          <w:rPrChange w:id="6069" w:author="Alexandre Marcondes" w:date="2019-07-09T18:16:00Z">
            <w:rPr/>
          </w:rPrChange>
        </w:rPr>
        <w:t xml:space="preserve"> GL658A.</w:t>
      </w:r>
    </w:p>
    <w:p w:rsidR="005C58E0" w:rsidRPr="004E7DBD" w:rsidRDefault="005C58E0" w:rsidP="005C58E0">
      <w:pPr>
        <w:rPr>
          <w:rPrChange w:id="6070" w:author="Alexandre Marcondes" w:date="2019-07-09T18:16:00Z">
            <w:rPr/>
          </w:rPrChange>
        </w:rPr>
      </w:pPr>
      <w:r w:rsidRPr="004E7DBD">
        <w:rPr>
          <w:rPrChange w:id="6071" w:author="Alexandre Marcondes" w:date="2019-07-09T18:16:00Z">
            <w:rPr/>
          </w:rPrChange>
        </w:rPr>
        <w:t xml:space="preserve">A opção pelo DJI </w:t>
      </w:r>
      <w:r w:rsidRPr="004E7DBD">
        <w:rPr>
          <w:i/>
          <w:rPrChange w:id="6072" w:author="Alexandre Marcondes" w:date="2019-07-09T18:16:00Z">
            <w:rPr>
              <w:i/>
            </w:rPr>
          </w:rPrChange>
        </w:rPr>
        <w:t xml:space="preserve">Inspire </w:t>
      </w:r>
      <w:proofErr w:type="gramStart"/>
      <w:r w:rsidRPr="004E7DBD">
        <w:rPr>
          <w:i/>
          <w:rPrChange w:id="6073" w:author="Alexandre Marcondes" w:date="2019-07-09T18:16:00Z">
            <w:rPr>
              <w:i/>
            </w:rPr>
          </w:rPrChange>
        </w:rPr>
        <w:t>1</w:t>
      </w:r>
      <w:proofErr w:type="gramEnd"/>
      <w:r w:rsidR="0045766C" w:rsidRPr="004E7DBD">
        <w:rPr>
          <w:i/>
          <w:rPrChange w:id="6074" w:author="Alexandre Marcondes" w:date="2019-07-09T18:16:00Z">
            <w:rPr>
              <w:i/>
            </w:rPr>
          </w:rPrChange>
        </w:rPr>
        <w:t xml:space="preserve"> </w:t>
      </w:r>
      <w:r w:rsidR="00640F7B" w:rsidRPr="004E7DBD">
        <w:rPr>
          <w:rPrChange w:id="6075" w:author="Alexandre Marcondes" w:date="2019-07-09T18:16:00Z">
            <w:rPr/>
          </w:rPrChange>
        </w:rPr>
        <w:t>e o controlador de rádio GL658A</w:t>
      </w:r>
      <w:r w:rsidRPr="004E7DBD">
        <w:rPr>
          <w:i/>
          <w:rPrChange w:id="6076" w:author="Alexandre Marcondes" w:date="2019-07-09T18:16:00Z">
            <w:rPr>
              <w:i/>
            </w:rPr>
          </w:rPrChange>
        </w:rPr>
        <w:t xml:space="preserve"> </w:t>
      </w:r>
      <w:r w:rsidRPr="004E7DBD">
        <w:rPr>
          <w:rPrChange w:id="6077" w:author="Alexandre Marcondes" w:date="2019-07-09T18:16:00Z">
            <w:rPr/>
          </w:rPrChange>
        </w:rPr>
        <w:t xml:space="preserve">é justificada principalmente pela sua </w:t>
      </w:r>
      <w:r w:rsidR="00DB17FF" w:rsidRPr="004E7DBD">
        <w:rPr>
          <w:rPrChange w:id="6078" w:author="Alexandre Marcondes" w:date="2019-07-09T18:16:00Z">
            <w:rPr/>
          </w:rPrChange>
        </w:rPr>
        <w:t xml:space="preserve">imediata </w:t>
      </w:r>
      <w:r w:rsidRPr="004E7DBD">
        <w:rPr>
          <w:rPrChange w:id="6079" w:author="Alexandre Marcondes" w:date="2019-07-09T18:16:00Z">
            <w:rPr/>
          </w:rPrChange>
        </w:rPr>
        <w:t>disponibilidade e p</w:t>
      </w:r>
      <w:r w:rsidR="0045766C" w:rsidRPr="004E7DBD">
        <w:rPr>
          <w:rPrChange w:id="6080" w:author="Alexandre Marcondes" w:date="2019-07-09T18:16:00Z">
            <w:rPr/>
          </w:rPrChange>
        </w:rPr>
        <w:t xml:space="preserve">or </w:t>
      </w:r>
      <w:r w:rsidR="00DB17FF" w:rsidRPr="004E7DBD">
        <w:rPr>
          <w:rPrChange w:id="6081" w:author="Alexandre Marcondes" w:date="2019-07-09T18:16:00Z">
            <w:rPr/>
          </w:rPrChange>
        </w:rPr>
        <w:t>atender</w:t>
      </w:r>
      <w:r w:rsidRPr="004E7DBD">
        <w:rPr>
          <w:rPrChange w:id="6082" w:author="Alexandre Marcondes" w:date="2019-07-09T18:16:00Z">
            <w:rPr/>
          </w:rPrChange>
        </w:rPr>
        <w:t xml:space="preserve"> </w:t>
      </w:r>
      <w:r w:rsidR="00AE605E" w:rsidRPr="004E7DBD">
        <w:rPr>
          <w:rPrChange w:id="6083" w:author="Alexandre Marcondes" w:date="2019-07-09T18:16:00Z">
            <w:rPr/>
          </w:rPrChange>
        </w:rPr>
        <w:t>aos</w:t>
      </w:r>
      <w:r w:rsidRPr="004E7DBD">
        <w:rPr>
          <w:rPrChange w:id="6084" w:author="Alexandre Marcondes" w:date="2019-07-09T18:16:00Z">
            <w:rPr/>
          </w:rPrChange>
        </w:rPr>
        <w:t xml:space="preserve"> requisitos descritos na </w:t>
      </w:r>
      <w:r w:rsidR="00DB17FF" w:rsidRPr="004E7DBD">
        <w:rPr>
          <w:rPrChange w:id="6085" w:author="Alexandre Marcondes" w:date="2019-07-09T18:16:00Z">
            <w:rPr/>
          </w:rPrChange>
        </w:rPr>
        <w:t>secção</w:t>
      </w:r>
      <w:r w:rsidRPr="004E7DBD">
        <w:rPr>
          <w:rPrChange w:id="6086" w:author="Alexandre Marcondes" w:date="2019-07-09T18:16:00Z">
            <w:rPr/>
          </w:rPrChange>
        </w:rPr>
        <w:t xml:space="preserve"> </w:t>
      </w:r>
      <w:r w:rsidR="00640F7B" w:rsidRPr="004E7DBD">
        <w:rPr>
          <w:rPrChange w:id="6087" w:author="Alexandre Marcondes" w:date="2019-07-09T18:16:00Z">
            <w:rPr/>
          </w:rPrChange>
        </w:rPr>
        <w:fldChar w:fldCharType="begin"/>
      </w:r>
      <w:r w:rsidR="00640F7B" w:rsidRPr="004E7DBD">
        <w:rPr>
          <w:rPrChange w:id="6088" w:author="Alexandre Marcondes" w:date="2019-07-09T18:16:00Z">
            <w:rPr/>
          </w:rPrChange>
        </w:rPr>
        <w:instrText xml:space="preserve"> REF _Ref7967911 \r \h </w:instrText>
      </w:r>
      <w:r w:rsidR="00B9217A" w:rsidRPr="004E7DBD">
        <w:rPr>
          <w:rPrChange w:id="6089" w:author="Alexandre Marcondes" w:date="2019-07-09T18:16:00Z">
            <w:rPr/>
          </w:rPrChange>
        </w:rPr>
        <w:instrText xml:space="preserve"> \* MERGEFORMAT </w:instrText>
      </w:r>
      <w:r w:rsidR="00640F7B" w:rsidRPr="004E7DBD">
        <w:rPr>
          <w:rPrChange w:id="6090" w:author="Alexandre Marcondes" w:date="2019-07-09T18:16:00Z">
            <w:rPr/>
          </w:rPrChange>
        </w:rPr>
      </w:r>
      <w:r w:rsidR="00640F7B" w:rsidRPr="004E7DBD">
        <w:rPr>
          <w:rPrChange w:id="6091" w:author="Alexandre Marcondes" w:date="2019-07-09T18:16:00Z">
            <w:rPr/>
          </w:rPrChange>
        </w:rPr>
        <w:fldChar w:fldCharType="separate"/>
      </w:r>
      <w:r w:rsidR="00C239C6" w:rsidRPr="004E7DBD">
        <w:rPr>
          <w:rPrChange w:id="6092" w:author="Alexandre Marcondes" w:date="2019-07-09T18:16:00Z">
            <w:rPr/>
          </w:rPrChange>
        </w:rPr>
        <w:t>4.1.1</w:t>
      </w:r>
      <w:r w:rsidR="00640F7B" w:rsidRPr="004E7DBD">
        <w:rPr>
          <w:rPrChange w:id="6093" w:author="Alexandre Marcondes" w:date="2019-07-09T18:16:00Z">
            <w:rPr/>
          </w:rPrChange>
        </w:rPr>
        <w:fldChar w:fldCharType="end"/>
      </w:r>
      <w:r w:rsidR="00640F7B" w:rsidRPr="004E7DBD">
        <w:rPr>
          <w:rPrChange w:id="6094" w:author="Alexandre Marcondes" w:date="2019-07-09T18:16:00Z">
            <w:rPr/>
          </w:rPrChange>
        </w:rPr>
        <w:t xml:space="preserve"> e </w:t>
      </w:r>
      <w:r w:rsidR="00640F7B" w:rsidRPr="004E7DBD">
        <w:rPr>
          <w:rPrChange w:id="6095" w:author="Alexandre Marcondes" w:date="2019-07-09T18:16:00Z">
            <w:rPr/>
          </w:rPrChange>
        </w:rPr>
        <w:fldChar w:fldCharType="begin"/>
      </w:r>
      <w:r w:rsidR="00640F7B" w:rsidRPr="004E7DBD">
        <w:rPr>
          <w:rPrChange w:id="6096" w:author="Alexandre Marcondes" w:date="2019-07-09T18:16:00Z">
            <w:rPr/>
          </w:rPrChange>
        </w:rPr>
        <w:instrText xml:space="preserve"> REF _Ref7967925 \r \h </w:instrText>
      </w:r>
      <w:r w:rsidR="00B9217A" w:rsidRPr="004E7DBD">
        <w:rPr>
          <w:rPrChange w:id="6097" w:author="Alexandre Marcondes" w:date="2019-07-09T18:16:00Z">
            <w:rPr/>
          </w:rPrChange>
        </w:rPr>
        <w:instrText xml:space="preserve"> \* MERGEFORMAT </w:instrText>
      </w:r>
      <w:r w:rsidR="00640F7B" w:rsidRPr="004E7DBD">
        <w:rPr>
          <w:rPrChange w:id="6098" w:author="Alexandre Marcondes" w:date="2019-07-09T18:16:00Z">
            <w:rPr/>
          </w:rPrChange>
        </w:rPr>
      </w:r>
      <w:r w:rsidR="00640F7B" w:rsidRPr="004E7DBD">
        <w:rPr>
          <w:rPrChange w:id="6099" w:author="Alexandre Marcondes" w:date="2019-07-09T18:16:00Z">
            <w:rPr/>
          </w:rPrChange>
        </w:rPr>
        <w:fldChar w:fldCharType="separate"/>
      </w:r>
      <w:r w:rsidR="00C239C6" w:rsidRPr="004E7DBD">
        <w:rPr>
          <w:rPrChange w:id="6100" w:author="Alexandre Marcondes" w:date="2019-07-09T18:16:00Z">
            <w:rPr/>
          </w:rPrChange>
        </w:rPr>
        <w:t>4.1.2</w:t>
      </w:r>
      <w:r w:rsidR="00640F7B" w:rsidRPr="004E7DBD">
        <w:rPr>
          <w:rPrChange w:id="6101" w:author="Alexandre Marcondes" w:date="2019-07-09T18:16:00Z">
            <w:rPr/>
          </w:rPrChange>
        </w:rPr>
        <w:fldChar w:fldCharType="end"/>
      </w:r>
    </w:p>
    <w:p w:rsidR="004F58E0" w:rsidRPr="004E7DBD" w:rsidRDefault="00640F7B" w:rsidP="004F58E0">
      <w:pPr>
        <w:rPr>
          <w:rPrChange w:id="6102" w:author="Alexandre Marcondes" w:date="2019-07-09T18:16:00Z">
            <w:rPr/>
          </w:rPrChange>
        </w:rPr>
      </w:pPr>
      <w:r w:rsidRPr="004E7DBD">
        <w:rPr>
          <w:rPrChange w:id="6103" w:author="Alexandre Marcondes" w:date="2019-07-09T18:16:00Z">
            <w:rPr/>
          </w:rPrChange>
        </w:rPr>
        <w:t xml:space="preserve">O protocolo </w:t>
      </w:r>
      <w:proofErr w:type="spellStart"/>
      <w:proofErr w:type="gramStart"/>
      <w:r w:rsidRPr="004E7DBD">
        <w:rPr>
          <w:rPrChange w:id="6104" w:author="Alexandre Marcondes" w:date="2019-07-09T18:16:00Z">
            <w:rPr/>
          </w:rPrChange>
        </w:rPr>
        <w:t>LightBridge</w:t>
      </w:r>
      <w:proofErr w:type="spellEnd"/>
      <w:proofErr w:type="gramEnd"/>
      <w:r w:rsidRPr="004E7DBD">
        <w:rPr>
          <w:rPrChange w:id="6105" w:author="Alexandre Marcondes" w:date="2019-07-09T18:16:00Z">
            <w:rPr/>
          </w:rPrChange>
        </w:rPr>
        <w:t xml:space="preserve"> é um protocolo proprietário da DJI e permite</w:t>
      </w:r>
      <w:r w:rsidR="00AE605E" w:rsidRPr="004E7DBD">
        <w:rPr>
          <w:rPrChange w:id="6106" w:author="Alexandre Marcondes" w:date="2019-07-09T18:16:00Z">
            <w:rPr/>
          </w:rPrChange>
        </w:rPr>
        <w:t>,</w:t>
      </w:r>
      <w:r w:rsidRPr="004E7DBD">
        <w:rPr>
          <w:rPrChange w:id="6107" w:author="Alexandre Marcondes" w:date="2019-07-09T18:16:00Z">
            <w:rPr/>
          </w:rPrChange>
        </w:rPr>
        <w:t xml:space="preserve"> além da </w:t>
      </w:r>
      <w:r w:rsidR="00CD00C1" w:rsidRPr="004E7DBD">
        <w:rPr>
          <w:rPrChange w:id="6108" w:author="Alexandre Marcondes" w:date="2019-07-09T18:16:00Z">
            <w:rPr/>
          </w:rPrChange>
        </w:rPr>
        <w:t>comunicação</w:t>
      </w:r>
      <w:r w:rsidRPr="004E7DBD">
        <w:rPr>
          <w:rPrChange w:id="6109" w:author="Alexandre Marcondes" w:date="2019-07-09T18:16:00Z">
            <w:rPr/>
          </w:rPrChange>
        </w:rPr>
        <w:t xml:space="preserve"> de longo alcance (5</w:t>
      </w:r>
      <w:r w:rsidR="00AE605E" w:rsidRPr="004E7DBD">
        <w:rPr>
          <w:rPrChange w:id="6110" w:author="Alexandre Marcondes" w:date="2019-07-09T18:16:00Z">
            <w:rPr/>
          </w:rPrChange>
        </w:rPr>
        <w:t xml:space="preserve"> </w:t>
      </w:r>
      <w:r w:rsidRPr="004E7DBD">
        <w:rPr>
          <w:rPrChange w:id="6111" w:author="Alexandre Marcondes" w:date="2019-07-09T18:16:00Z">
            <w:rPr/>
          </w:rPrChange>
        </w:rPr>
        <w:t>km)</w:t>
      </w:r>
      <w:r w:rsidR="008C567B" w:rsidRPr="004E7DBD">
        <w:rPr>
          <w:rPrChange w:id="6112" w:author="Alexandre Marcondes" w:date="2019-07-09T18:16:00Z">
            <w:rPr/>
          </w:rPrChange>
        </w:rPr>
        <w:t>,</w:t>
      </w:r>
      <w:r w:rsidRPr="004E7DBD">
        <w:rPr>
          <w:rPrChange w:id="6113" w:author="Alexandre Marcondes" w:date="2019-07-09T18:16:00Z">
            <w:rPr/>
          </w:rPrChange>
        </w:rPr>
        <w:t xml:space="preserve"> o </w:t>
      </w:r>
      <w:r w:rsidRPr="004E7DBD">
        <w:rPr>
          <w:i/>
          <w:rPrChange w:id="6114" w:author="Alexandre Marcondes" w:date="2019-07-09T18:16:00Z">
            <w:rPr>
              <w:i/>
            </w:rPr>
          </w:rPrChange>
        </w:rPr>
        <w:t>download</w:t>
      </w:r>
      <w:r w:rsidR="008C567B" w:rsidRPr="004E7DBD">
        <w:rPr>
          <w:rPrChange w:id="6115" w:author="Alexandre Marcondes" w:date="2019-07-09T18:16:00Z">
            <w:rPr/>
          </w:rPrChange>
        </w:rPr>
        <w:t xml:space="preserve"> simultâneo</w:t>
      </w:r>
      <w:r w:rsidRPr="004E7DBD">
        <w:rPr>
          <w:rPrChange w:id="6116" w:author="Alexandre Marcondes" w:date="2019-07-09T18:16:00Z">
            <w:rPr/>
          </w:rPrChange>
        </w:rPr>
        <w:t xml:space="preserve"> de imagens da câmera integrada ao VANT </w:t>
      </w:r>
      <w:sdt>
        <w:sdtPr>
          <w:rPr>
            <w:rPrChange w:id="6117" w:author="Alexandre Marcondes" w:date="2019-07-09T18:16:00Z">
              <w:rPr/>
            </w:rPrChange>
          </w:rPr>
          <w:id w:val="2096814960"/>
          <w:citation/>
        </w:sdtPr>
        <w:sdtContent>
          <w:r w:rsidR="00450BC3" w:rsidRPr="004E7DBD">
            <w:rPr>
              <w:rPrChange w:id="6118" w:author="Alexandre Marcondes" w:date="2019-07-09T18:16:00Z">
                <w:rPr/>
              </w:rPrChange>
            </w:rPr>
            <w:fldChar w:fldCharType="begin"/>
          </w:r>
          <w:r w:rsidR="00450BC3" w:rsidRPr="004E7DBD">
            <w:rPr>
              <w:rPrChange w:id="6119" w:author="Alexandre Marcondes" w:date="2019-07-09T18:16:00Z">
                <w:rPr/>
              </w:rPrChange>
            </w:rPr>
            <w:instrText xml:space="preserve"> CITATION DJI19 \l 1046 </w:instrText>
          </w:r>
          <w:r w:rsidR="00450BC3" w:rsidRPr="004E7DBD">
            <w:rPr>
              <w:rPrChange w:id="6120" w:author="Alexandre Marcondes" w:date="2019-07-09T18:16:00Z">
                <w:rPr/>
              </w:rPrChange>
            </w:rPr>
            <w:fldChar w:fldCharType="separate"/>
          </w:r>
          <w:r w:rsidR="00FF594D" w:rsidRPr="004E7DBD">
            <w:rPr>
              <w:noProof/>
              <w:rPrChange w:id="6121" w:author="Alexandre Marcondes" w:date="2019-07-09T18:16:00Z">
                <w:rPr>
                  <w:noProof/>
                </w:rPr>
              </w:rPrChange>
            </w:rPr>
            <w:t>(29)</w:t>
          </w:r>
          <w:r w:rsidR="00450BC3" w:rsidRPr="004E7DBD">
            <w:rPr>
              <w:rPrChange w:id="6122" w:author="Alexandre Marcondes" w:date="2019-07-09T18:16:00Z">
                <w:rPr/>
              </w:rPrChange>
            </w:rPr>
            <w:fldChar w:fldCharType="end"/>
          </w:r>
        </w:sdtContent>
      </w:sdt>
      <w:r w:rsidRPr="004E7DBD">
        <w:rPr>
          <w:rPrChange w:id="6123" w:author="Alexandre Marcondes" w:date="2019-07-09T18:16:00Z">
            <w:rPr/>
          </w:rPrChange>
        </w:rPr>
        <w:t>. A obrigatoriedade de seu uso atende aos requisitos necessários para comunicação e facilita o desenvolvimento</w:t>
      </w:r>
      <w:r w:rsidR="00CD00C1" w:rsidRPr="004E7DBD">
        <w:rPr>
          <w:rPrChange w:id="6124" w:author="Alexandre Marcondes" w:date="2019-07-09T18:16:00Z">
            <w:rPr/>
          </w:rPrChange>
        </w:rPr>
        <w:t>,</w:t>
      </w:r>
      <w:r w:rsidRPr="004E7DBD">
        <w:rPr>
          <w:rPrChange w:id="6125" w:author="Alexandre Marcondes" w:date="2019-07-09T18:16:00Z">
            <w:rPr/>
          </w:rPrChange>
        </w:rPr>
        <w:t xml:space="preserve"> uma vez que não é necessário desenvolver um protocolo de comunicação próprio para controlar o VANT.</w:t>
      </w:r>
    </w:p>
    <w:p w:rsidR="00AB094B" w:rsidRPr="004E7DBD" w:rsidRDefault="00AB094B" w:rsidP="00901261">
      <w:pPr>
        <w:ind w:firstLine="0"/>
        <w:rPr>
          <w:rPrChange w:id="6126" w:author="Alexandre Marcondes" w:date="2019-07-09T18:16:00Z">
            <w:rPr/>
          </w:rPrChange>
        </w:rPr>
      </w:pPr>
    </w:p>
    <w:p w:rsidR="001F7145" w:rsidRPr="004E7DBD" w:rsidRDefault="00AB094B" w:rsidP="0085318F">
      <w:pPr>
        <w:pStyle w:val="PargrafodaLista"/>
        <w:numPr>
          <w:ilvl w:val="2"/>
          <w:numId w:val="6"/>
        </w:numPr>
        <w:rPr>
          <w:rPrChange w:id="6127" w:author="Alexandre Marcondes" w:date="2019-07-09T18:16:00Z">
            <w:rPr/>
          </w:rPrChange>
        </w:rPr>
      </w:pPr>
      <w:r w:rsidRPr="004E7DBD">
        <w:rPr>
          <w:rPrChange w:id="6128" w:author="Alexandre Marcondes" w:date="2019-07-09T18:16:00Z">
            <w:rPr/>
          </w:rPrChange>
        </w:rPr>
        <w:t>ROS</w:t>
      </w:r>
    </w:p>
    <w:p w:rsidR="001F7145" w:rsidRPr="004E7DBD" w:rsidRDefault="001F7145" w:rsidP="001F7145">
      <w:pPr>
        <w:pStyle w:val="PargrafodaLista"/>
        <w:ind w:firstLine="0"/>
        <w:rPr>
          <w:rPrChange w:id="6129" w:author="Alexandre Marcondes" w:date="2019-07-09T18:16:00Z">
            <w:rPr/>
          </w:rPrChange>
        </w:rPr>
      </w:pPr>
    </w:p>
    <w:p w:rsidR="001F7145" w:rsidRPr="004E7DBD" w:rsidRDefault="001F7145" w:rsidP="001F7145">
      <w:pPr>
        <w:rPr>
          <w:i/>
          <w:rPrChange w:id="6130" w:author="Alexandre Marcondes" w:date="2019-07-09T18:16:00Z">
            <w:rPr>
              <w:i/>
            </w:rPr>
          </w:rPrChange>
        </w:rPr>
      </w:pPr>
      <w:r w:rsidRPr="004E7DBD">
        <w:rPr>
          <w:rPrChange w:id="6131" w:author="Alexandre Marcondes" w:date="2019-07-09T18:16:00Z">
            <w:rPr/>
          </w:rPrChange>
        </w:rPr>
        <w:t xml:space="preserve">A escolha do ROS como gerenciador de módulos do sistema é principalmente justificada pela disponibilidade </w:t>
      </w:r>
      <w:r w:rsidR="00942DC8" w:rsidRPr="004E7DBD">
        <w:rPr>
          <w:rPrChange w:id="6132" w:author="Alexandre Marcondes" w:date="2019-07-09T18:16:00Z">
            <w:rPr/>
          </w:rPrChange>
        </w:rPr>
        <w:t>de pacotes, ambiente de desenvolvimento colaborativo e pelo tipo de licença de uso</w:t>
      </w:r>
      <w:r w:rsidRPr="004E7DBD">
        <w:rPr>
          <w:rPrChange w:id="6133" w:author="Alexandre Marcondes" w:date="2019-07-09T18:16:00Z">
            <w:rPr/>
          </w:rPrChange>
        </w:rPr>
        <w:t>.</w:t>
      </w:r>
      <w:r w:rsidR="008C567B" w:rsidRPr="004E7DBD">
        <w:rPr>
          <w:i/>
          <w:rPrChange w:id="6134" w:author="Alexandre Marcondes" w:date="2019-07-09T18:16:00Z">
            <w:rPr>
              <w:i/>
            </w:rPr>
          </w:rPrChange>
        </w:rPr>
        <w:t xml:space="preserve"> </w:t>
      </w:r>
    </w:p>
    <w:p w:rsidR="001F7145" w:rsidRPr="004E7DBD" w:rsidRDefault="00AE605E" w:rsidP="00450BC3">
      <w:pPr>
        <w:rPr>
          <w:rPrChange w:id="6135" w:author="Alexandre Marcondes" w:date="2019-07-09T18:16:00Z">
            <w:rPr/>
          </w:rPrChange>
        </w:rPr>
      </w:pPr>
      <w:r w:rsidRPr="004E7DBD">
        <w:rPr>
          <w:rPrChange w:id="6136" w:author="Alexandre Marcondes" w:date="2019-07-09T18:16:00Z">
            <w:rPr/>
          </w:rPrChange>
        </w:rPr>
        <w:t>Aliado à</w:t>
      </w:r>
      <w:r w:rsidR="001F7145" w:rsidRPr="004E7DBD">
        <w:rPr>
          <w:rPrChange w:id="6137" w:author="Alexandre Marcondes" w:date="2019-07-09T18:16:00Z">
            <w:rPr/>
          </w:rPrChange>
        </w:rPr>
        <w:t xml:space="preserve"> variedade de pacotes disponíveis,</w:t>
      </w:r>
      <w:r w:rsidR="00942DC8" w:rsidRPr="004E7DBD">
        <w:rPr>
          <w:rPrChange w:id="6138" w:author="Alexandre Marcondes" w:date="2019-07-09T18:16:00Z">
            <w:rPr/>
          </w:rPrChange>
        </w:rPr>
        <w:t xml:space="preserve"> mais de 3000 </w:t>
      </w:r>
      <w:sdt>
        <w:sdtPr>
          <w:rPr>
            <w:rPrChange w:id="6139" w:author="Alexandre Marcondes" w:date="2019-07-09T18:16:00Z">
              <w:rPr/>
            </w:rPrChange>
          </w:rPr>
          <w:id w:val="-1130937597"/>
          <w:citation/>
        </w:sdtPr>
        <w:sdtContent>
          <w:r w:rsidR="00450BC3" w:rsidRPr="004E7DBD">
            <w:rPr>
              <w:rPrChange w:id="6140" w:author="Alexandre Marcondes" w:date="2019-07-09T18:16:00Z">
                <w:rPr/>
              </w:rPrChange>
            </w:rPr>
            <w:fldChar w:fldCharType="begin"/>
          </w:r>
          <w:r w:rsidR="00450BC3" w:rsidRPr="004E7DBD">
            <w:rPr>
              <w:rPrChange w:id="6141" w:author="Alexandre Marcondes" w:date="2019-07-09T18:16:00Z">
                <w:rPr/>
              </w:rPrChange>
            </w:rPr>
            <w:instrText xml:space="preserve"> CITATION ROS192 \l 1046 </w:instrText>
          </w:r>
          <w:r w:rsidR="00450BC3" w:rsidRPr="004E7DBD">
            <w:rPr>
              <w:rPrChange w:id="6142" w:author="Alexandre Marcondes" w:date="2019-07-09T18:16:00Z">
                <w:rPr/>
              </w:rPrChange>
            </w:rPr>
            <w:fldChar w:fldCharType="separate"/>
          </w:r>
          <w:r w:rsidR="00FF594D" w:rsidRPr="004E7DBD">
            <w:rPr>
              <w:noProof/>
              <w:rPrChange w:id="6143" w:author="Alexandre Marcondes" w:date="2019-07-09T18:16:00Z">
                <w:rPr>
                  <w:noProof/>
                </w:rPr>
              </w:rPrChange>
            </w:rPr>
            <w:t>(30)</w:t>
          </w:r>
          <w:r w:rsidR="00450BC3" w:rsidRPr="004E7DBD">
            <w:rPr>
              <w:rPrChange w:id="6144" w:author="Alexandre Marcondes" w:date="2019-07-09T18:16:00Z">
                <w:rPr/>
              </w:rPrChange>
            </w:rPr>
            <w:fldChar w:fldCharType="end"/>
          </w:r>
        </w:sdtContent>
      </w:sdt>
      <w:r w:rsidR="00942DC8" w:rsidRPr="004E7DBD">
        <w:rPr>
          <w:rPrChange w:id="6145" w:author="Alexandre Marcondes" w:date="2019-07-09T18:16:00Z">
            <w:rPr/>
          </w:rPrChange>
        </w:rPr>
        <w:t>,</w:t>
      </w:r>
      <w:r w:rsidR="001F7145" w:rsidRPr="004E7DBD">
        <w:rPr>
          <w:rPrChange w:id="6146" w:author="Alexandre Marcondes" w:date="2019-07-09T18:16:00Z">
            <w:rPr/>
          </w:rPrChange>
        </w:rPr>
        <w:t xml:space="preserve"> o desenvolvimento de ferramentas para ROS conta com uma comunidade bastante ativa. A </w:t>
      </w:r>
      <w:r w:rsidRPr="004E7DBD">
        <w:rPr>
          <w:rPrChange w:id="6147" w:author="Alexandre Marcondes" w:date="2019-07-09T18:16:00Z">
            <w:rPr/>
          </w:rPrChange>
        </w:rPr>
        <w:t>comunidade conta com mais de 10</w:t>
      </w:r>
      <w:r w:rsidR="001F7145" w:rsidRPr="004E7DBD">
        <w:rPr>
          <w:rPrChange w:id="6148" w:author="Alexandre Marcondes" w:date="2019-07-09T18:16:00Z">
            <w:rPr/>
          </w:rPrChange>
        </w:rPr>
        <w:t xml:space="preserve">000 usuários distribuídos em </w:t>
      </w:r>
      <w:r w:rsidR="001F7145" w:rsidRPr="004E7DBD">
        <w:rPr>
          <w:i/>
          <w:rPrChange w:id="6149" w:author="Alexandre Marcondes" w:date="2019-07-09T18:16:00Z">
            <w:rPr>
              <w:i/>
            </w:rPr>
          </w:rPrChange>
        </w:rPr>
        <w:t>sites</w:t>
      </w:r>
      <w:r w:rsidR="001F7145" w:rsidRPr="004E7DBD">
        <w:rPr>
          <w:rPrChange w:id="6150" w:author="Alexandre Marcondes" w:date="2019-07-09T18:16:00Z">
            <w:rPr/>
          </w:rPrChange>
        </w:rPr>
        <w:t xml:space="preserve"> de fórum e suporte</w:t>
      </w:r>
      <w:r w:rsidRPr="004E7DBD">
        <w:rPr>
          <w:rPrChange w:id="6151" w:author="Alexandre Marcondes" w:date="2019-07-09T18:16:00Z">
            <w:rPr/>
          </w:rPrChange>
        </w:rPr>
        <w:t xml:space="preserve"> e</w:t>
      </w:r>
      <w:r w:rsidR="001F7145" w:rsidRPr="004E7DBD">
        <w:rPr>
          <w:rPrChange w:id="6152" w:author="Alexandre Marcondes" w:date="2019-07-09T18:16:00Z">
            <w:rPr/>
          </w:rPrChange>
        </w:rPr>
        <w:t>,</w:t>
      </w:r>
      <w:r w:rsidRPr="004E7DBD">
        <w:rPr>
          <w:rPrChange w:id="6153" w:author="Alexandre Marcondes" w:date="2019-07-09T18:16:00Z">
            <w:rPr/>
          </w:rPrChange>
        </w:rPr>
        <w:t xml:space="preserve"> além disso, </w:t>
      </w:r>
      <w:r w:rsidR="001F7145" w:rsidRPr="004E7DBD">
        <w:rPr>
          <w:rPrChange w:id="6154" w:author="Alexandre Marcondes" w:date="2019-07-09T18:16:00Z">
            <w:rPr/>
          </w:rPrChange>
        </w:rPr>
        <w:t xml:space="preserve">a </w:t>
      </w:r>
      <w:proofErr w:type="spellStart"/>
      <w:r w:rsidR="001F7145" w:rsidRPr="004E7DBD">
        <w:rPr>
          <w:i/>
          <w:rPrChange w:id="6155" w:author="Alexandre Marcondes" w:date="2019-07-09T18:16:00Z">
            <w:rPr>
              <w:i/>
            </w:rPr>
          </w:rPrChange>
        </w:rPr>
        <w:t>wiki</w:t>
      </w:r>
      <w:proofErr w:type="spellEnd"/>
      <w:r w:rsidR="001F7145" w:rsidRPr="004E7DBD">
        <w:rPr>
          <w:rPrChange w:id="6156" w:author="Alexandre Marcondes" w:date="2019-07-09T18:16:00Z">
            <w:rPr/>
          </w:rPrChange>
        </w:rPr>
        <w:t xml:space="preserve"> do ROS recebe cerca de 30 atualizações diárias</w:t>
      </w:r>
      <w:sdt>
        <w:sdtPr>
          <w:rPr>
            <w:rPrChange w:id="6157" w:author="Alexandre Marcondes" w:date="2019-07-09T18:16:00Z">
              <w:rPr/>
            </w:rPrChange>
          </w:rPr>
          <w:id w:val="924996721"/>
          <w:citation/>
        </w:sdtPr>
        <w:sdtContent>
          <w:r w:rsidR="00450BC3" w:rsidRPr="004E7DBD">
            <w:rPr>
              <w:rPrChange w:id="6158" w:author="Alexandre Marcondes" w:date="2019-07-09T18:16:00Z">
                <w:rPr/>
              </w:rPrChange>
            </w:rPr>
            <w:fldChar w:fldCharType="begin"/>
          </w:r>
          <w:r w:rsidR="00450BC3" w:rsidRPr="004E7DBD">
            <w:rPr>
              <w:rPrChange w:id="6159" w:author="Alexandre Marcondes" w:date="2019-07-09T18:16:00Z">
                <w:rPr/>
              </w:rPrChange>
            </w:rPr>
            <w:instrText xml:space="preserve"> CITATION ROS192 \l 1046 </w:instrText>
          </w:r>
          <w:r w:rsidR="00450BC3" w:rsidRPr="004E7DBD">
            <w:rPr>
              <w:rPrChange w:id="6160" w:author="Alexandre Marcondes" w:date="2019-07-09T18:16:00Z">
                <w:rPr/>
              </w:rPrChange>
            </w:rPr>
            <w:fldChar w:fldCharType="separate"/>
          </w:r>
          <w:r w:rsidR="00FF594D" w:rsidRPr="004E7DBD">
            <w:rPr>
              <w:noProof/>
              <w:rPrChange w:id="6161" w:author="Alexandre Marcondes" w:date="2019-07-09T18:16:00Z">
                <w:rPr>
                  <w:noProof/>
                </w:rPr>
              </w:rPrChange>
            </w:rPr>
            <w:t xml:space="preserve"> (30)</w:t>
          </w:r>
          <w:r w:rsidR="00450BC3" w:rsidRPr="004E7DBD">
            <w:rPr>
              <w:rPrChange w:id="6162" w:author="Alexandre Marcondes" w:date="2019-07-09T18:16:00Z">
                <w:rPr/>
              </w:rPrChange>
            </w:rPr>
            <w:fldChar w:fldCharType="end"/>
          </w:r>
        </w:sdtContent>
      </w:sdt>
      <w:r w:rsidR="001F7145" w:rsidRPr="004E7DBD">
        <w:rPr>
          <w:rPrChange w:id="6163" w:author="Alexandre Marcondes" w:date="2019-07-09T18:16:00Z">
            <w:rPr/>
          </w:rPrChange>
        </w:rPr>
        <w:t>.</w:t>
      </w:r>
    </w:p>
    <w:p w:rsidR="001F7145" w:rsidRPr="004E7DBD" w:rsidRDefault="001F7145" w:rsidP="001F7145">
      <w:pPr>
        <w:rPr>
          <w:rPrChange w:id="6164" w:author="Alexandre Marcondes" w:date="2019-07-09T18:16:00Z">
            <w:rPr/>
          </w:rPrChange>
        </w:rPr>
      </w:pPr>
      <w:r w:rsidRPr="004E7DBD">
        <w:rPr>
          <w:rPrChange w:id="6165" w:author="Alexandre Marcondes" w:date="2019-07-09T18:16:00Z">
            <w:rPr/>
          </w:rPrChange>
        </w:rPr>
        <w:t>Para fins comerciais o ROS é interessante</w:t>
      </w:r>
      <w:r w:rsidR="00AE605E" w:rsidRPr="004E7DBD">
        <w:rPr>
          <w:rPrChange w:id="6166" w:author="Alexandre Marcondes" w:date="2019-07-09T18:16:00Z">
            <w:rPr/>
          </w:rPrChange>
        </w:rPr>
        <w:t>,</w:t>
      </w:r>
      <w:r w:rsidRPr="004E7DBD">
        <w:rPr>
          <w:rPrChange w:id="6167" w:author="Alexandre Marcondes" w:date="2019-07-09T18:16:00Z">
            <w:rPr/>
          </w:rPrChange>
        </w:rPr>
        <w:t xml:space="preserve"> pois </w:t>
      </w:r>
      <w:r w:rsidR="00942DC8" w:rsidRPr="004E7DBD">
        <w:rPr>
          <w:rPrChange w:id="6168" w:author="Alexandre Marcondes" w:date="2019-07-09T18:16:00Z">
            <w:rPr/>
          </w:rPrChange>
        </w:rPr>
        <w:t xml:space="preserve">sua licença de uso é do tipo </w:t>
      </w:r>
      <w:r w:rsidRPr="004E7DBD">
        <w:rPr>
          <w:rPrChange w:id="6169" w:author="Alexandre Marcondes" w:date="2019-07-09T18:16:00Z">
            <w:rPr/>
          </w:rPrChange>
        </w:rPr>
        <w:t>BSD</w:t>
      </w:r>
      <w:r w:rsidR="00942DC8" w:rsidRPr="004E7DBD">
        <w:rPr>
          <w:rPrChange w:id="6170" w:author="Alexandre Marcondes" w:date="2019-07-09T18:16:00Z">
            <w:rPr/>
          </w:rPrChange>
        </w:rPr>
        <w:t xml:space="preserve"> (</w:t>
      </w:r>
      <w:r w:rsidR="00942DC8" w:rsidRPr="004E7DBD">
        <w:rPr>
          <w:i/>
          <w:rPrChange w:id="6171" w:author="Alexandre Marcondes" w:date="2019-07-09T18:16:00Z">
            <w:rPr>
              <w:i/>
            </w:rPr>
          </w:rPrChange>
        </w:rPr>
        <w:t xml:space="preserve">Berkeley Software </w:t>
      </w:r>
      <w:proofErr w:type="spellStart"/>
      <w:r w:rsidR="00942DC8" w:rsidRPr="004E7DBD">
        <w:rPr>
          <w:i/>
          <w:rPrChange w:id="6172" w:author="Alexandre Marcondes" w:date="2019-07-09T18:16:00Z">
            <w:rPr>
              <w:i/>
            </w:rPr>
          </w:rPrChange>
        </w:rPr>
        <w:t>Distribution</w:t>
      </w:r>
      <w:proofErr w:type="spellEnd"/>
      <w:r w:rsidR="00942DC8" w:rsidRPr="004E7DBD">
        <w:rPr>
          <w:rPrChange w:id="6173" w:author="Alexandre Marcondes" w:date="2019-07-09T18:16:00Z">
            <w:rPr/>
          </w:rPrChange>
        </w:rPr>
        <w:t>)</w:t>
      </w:r>
      <w:r w:rsidRPr="004E7DBD">
        <w:rPr>
          <w:rPrChange w:id="6174" w:author="Alexandre Marcondes" w:date="2019-07-09T18:16:00Z">
            <w:rPr/>
          </w:rPrChange>
        </w:rPr>
        <w:t xml:space="preserve">, que é bastante permissiva para o reuso de código em aplicações comerciais de código fechado </w:t>
      </w:r>
      <w:sdt>
        <w:sdtPr>
          <w:rPr>
            <w:rPrChange w:id="6175" w:author="Alexandre Marcondes" w:date="2019-07-09T18:16:00Z">
              <w:rPr/>
            </w:rPrChange>
          </w:rPr>
          <w:id w:val="-1078823016"/>
          <w:citation/>
        </w:sdtPr>
        <w:sdtContent>
          <w:r w:rsidR="00450BC3" w:rsidRPr="004E7DBD">
            <w:rPr>
              <w:rPrChange w:id="6176" w:author="Alexandre Marcondes" w:date="2019-07-09T18:16:00Z">
                <w:rPr/>
              </w:rPrChange>
            </w:rPr>
            <w:fldChar w:fldCharType="begin"/>
          </w:r>
          <w:r w:rsidR="00450BC3" w:rsidRPr="004E7DBD">
            <w:rPr>
              <w:rPrChange w:id="6177" w:author="Alexandre Marcondes" w:date="2019-07-09T18:16:00Z">
                <w:rPr/>
              </w:rPrChange>
            </w:rPr>
            <w:instrText xml:space="preserve"> CITATION ROS192 \l 1046 </w:instrText>
          </w:r>
          <w:r w:rsidR="00450BC3" w:rsidRPr="004E7DBD">
            <w:rPr>
              <w:rPrChange w:id="6178" w:author="Alexandre Marcondes" w:date="2019-07-09T18:16:00Z">
                <w:rPr/>
              </w:rPrChange>
            </w:rPr>
            <w:fldChar w:fldCharType="separate"/>
          </w:r>
          <w:r w:rsidR="00FF594D" w:rsidRPr="004E7DBD">
            <w:rPr>
              <w:noProof/>
              <w:rPrChange w:id="6179" w:author="Alexandre Marcondes" w:date="2019-07-09T18:16:00Z">
                <w:rPr>
                  <w:noProof/>
                </w:rPr>
              </w:rPrChange>
            </w:rPr>
            <w:t>(30)</w:t>
          </w:r>
          <w:r w:rsidR="00450BC3" w:rsidRPr="004E7DBD">
            <w:rPr>
              <w:rPrChange w:id="6180" w:author="Alexandre Marcondes" w:date="2019-07-09T18:16:00Z">
                <w:rPr/>
              </w:rPrChange>
            </w:rPr>
            <w:fldChar w:fldCharType="end"/>
          </w:r>
        </w:sdtContent>
      </w:sdt>
      <w:r w:rsidRPr="004E7DBD">
        <w:rPr>
          <w:rPrChange w:id="6181" w:author="Alexandre Marcondes" w:date="2019-07-09T18:16:00Z">
            <w:rPr/>
          </w:rPrChange>
        </w:rPr>
        <w:t xml:space="preserve">. </w:t>
      </w:r>
    </w:p>
    <w:p w:rsidR="00AB094B" w:rsidRPr="004E7DBD" w:rsidRDefault="008C567B" w:rsidP="00942DC8">
      <w:pPr>
        <w:rPr>
          <w:rPrChange w:id="6182" w:author="Alexandre Marcondes" w:date="2019-07-09T18:16:00Z">
            <w:rPr/>
          </w:rPrChange>
        </w:rPr>
      </w:pPr>
      <w:r w:rsidRPr="004E7DBD">
        <w:rPr>
          <w:i/>
          <w:rPrChange w:id="6183" w:author="Alexandre Marcondes" w:date="2019-07-09T18:16:00Z">
            <w:rPr>
              <w:i/>
            </w:rPr>
          </w:rPrChange>
        </w:rPr>
        <w:t xml:space="preserve"> </w:t>
      </w:r>
    </w:p>
    <w:p w:rsidR="00640F7B" w:rsidRPr="004E7DBD" w:rsidRDefault="00AB094B" w:rsidP="0085318F">
      <w:pPr>
        <w:pStyle w:val="Ttulo3"/>
        <w:numPr>
          <w:ilvl w:val="2"/>
          <w:numId w:val="6"/>
        </w:numPr>
        <w:rPr>
          <w:rPrChange w:id="6184" w:author="Alexandre Marcondes" w:date="2019-07-09T18:16:00Z">
            <w:rPr/>
          </w:rPrChange>
        </w:rPr>
      </w:pPr>
      <w:bookmarkStart w:id="6185" w:name="_Toc9088209"/>
      <w:bookmarkStart w:id="6186" w:name="_Toc9088713"/>
      <w:bookmarkStart w:id="6187" w:name="_Toc9088918"/>
      <w:bookmarkStart w:id="6188" w:name="_Toc11256287"/>
      <w:r w:rsidRPr="004E7DBD">
        <w:rPr>
          <w:rPrChange w:id="6189" w:author="Alexandre Marcondes" w:date="2019-07-09T18:16:00Z">
            <w:rPr/>
          </w:rPrChange>
        </w:rPr>
        <w:t>Estação de comando MSI FL6258M 7REX + Linux</w:t>
      </w:r>
      <w:bookmarkEnd w:id="6185"/>
      <w:bookmarkEnd w:id="6186"/>
      <w:bookmarkEnd w:id="6187"/>
      <w:bookmarkEnd w:id="6188"/>
    </w:p>
    <w:p w:rsidR="00640F7B" w:rsidRPr="004E7DBD" w:rsidRDefault="00640F7B" w:rsidP="00AB094B">
      <w:pPr>
        <w:rPr>
          <w:rPrChange w:id="6190" w:author="Alexandre Marcondes" w:date="2019-07-09T18:16:00Z">
            <w:rPr/>
          </w:rPrChange>
        </w:rPr>
      </w:pPr>
      <w:r w:rsidRPr="004E7DBD">
        <w:rPr>
          <w:rPrChange w:id="6191" w:author="Alexandre Marcondes" w:date="2019-07-09T18:16:00Z">
            <w:rPr/>
          </w:rPrChange>
        </w:rPr>
        <w:tab/>
      </w:r>
    </w:p>
    <w:p w:rsidR="00AB094B" w:rsidRPr="004E7DBD" w:rsidRDefault="00942DC8" w:rsidP="00AB094B">
      <w:pPr>
        <w:rPr>
          <w:rPrChange w:id="6192" w:author="Alexandre Marcondes" w:date="2019-07-09T18:16:00Z">
            <w:rPr/>
          </w:rPrChange>
        </w:rPr>
      </w:pPr>
      <w:r w:rsidRPr="004E7DBD">
        <w:rPr>
          <w:rPrChange w:id="6193" w:author="Alexandre Marcondes" w:date="2019-07-09T18:16:00Z">
            <w:rPr/>
          </w:rPrChange>
        </w:rPr>
        <w:t xml:space="preserve">Como </w:t>
      </w:r>
      <w:r w:rsidRPr="004E7DBD">
        <w:rPr>
          <w:i/>
          <w:rPrChange w:id="6194" w:author="Alexandre Marcondes" w:date="2019-07-09T18:16:00Z">
            <w:rPr>
              <w:i/>
            </w:rPr>
          </w:rPrChange>
        </w:rPr>
        <w:t xml:space="preserve">hardware, </w:t>
      </w:r>
      <w:r w:rsidRPr="004E7DBD">
        <w:rPr>
          <w:rPrChange w:id="6195" w:author="Alexandre Marcondes" w:date="2019-07-09T18:16:00Z">
            <w:rPr/>
          </w:rPrChange>
        </w:rPr>
        <w:t xml:space="preserve">a estação de comando é </w:t>
      </w:r>
      <w:proofErr w:type="gramStart"/>
      <w:r w:rsidRPr="004E7DBD">
        <w:rPr>
          <w:rPrChange w:id="6196" w:author="Alexandre Marcondes" w:date="2019-07-09T18:16:00Z">
            <w:rPr/>
          </w:rPrChange>
        </w:rPr>
        <w:t>implementada</w:t>
      </w:r>
      <w:proofErr w:type="gramEnd"/>
      <w:r w:rsidRPr="004E7DBD">
        <w:rPr>
          <w:rPrChange w:id="6197" w:author="Alexandre Marcondes" w:date="2019-07-09T18:16:00Z">
            <w:rPr/>
          </w:rPrChange>
        </w:rPr>
        <w:t xml:space="preserve"> em um </w:t>
      </w:r>
      <w:r w:rsidRPr="004E7DBD">
        <w:rPr>
          <w:i/>
          <w:rPrChange w:id="6198" w:author="Alexandre Marcondes" w:date="2019-07-09T18:16:00Z">
            <w:rPr>
              <w:i/>
            </w:rPr>
          </w:rPrChange>
        </w:rPr>
        <w:t>notebook</w:t>
      </w:r>
      <w:r w:rsidRPr="004E7DBD">
        <w:rPr>
          <w:rPrChange w:id="6199" w:author="Alexandre Marcondes" w:date="2019-07-09T18:16:00Z">
            <w:rPr/>
          </w:rPrChange>
        </w:rPr>
        <w:t xml:space="preserve"> MSI GL62M 7RE com sistema operacional </w:t>
      </w:r>
      <w:proofErr w:type="spellStart"/>
      <w:r w:rsidRPr="004E7DBD">
        <w:rPr>
          <w:rPrChange w:id="6200" w:author="Alexandre Marcondes" w:date="2019-07-09T18:16:00Z">
            <w:rPr/>
          </w:rPrChange>
        </w:rPr>
        <w:t>Ubuntu</w:t>
      </w:r>
      <w:proofErr w:type="spellEnd"/>
      <w:r w:rsidRPr="004E7DBD">
        <w:rPr>
          <w:rPrChange w:id="6201" w:author="Alexandre Marcondes" w:date="2019-07-09T18:16:00Z">
            <w:rPr/>
          </w:rPrChange>
        </w:rPr>
        <w:t xml:space="preserve"> 16.04 instalado. A escolha pelo computador é justificada pelo poder de </w:t>
      </w:r>
      <w:r w:rsidR="00901261" w:rsidRPr="004E7DBD">
        <w:rPr>
          <w:rPrChange w:id="6202" w:author="Alexandre Marcondes" w:date="2019-07-09T18:16:00Z">
            <w:rPr/>
          </w:rPrChange>
        </w:rPr>
        <w:t>processamento</w:t>
      </w:r>
      <w:r w:rsidR="00C709AC" w:rsidRPr="004E7DBD">
        <w:rPr>
          <w:rPrChange w:id="6203" w:author="Alexandre Marcondes" w:date="2019-07-09T18:16:00Z">
            <w:rPr/>
          </w:rPrChange>
        </w:rPr>
        <w:t xml:space="preserve"> </w:t>
      </w:r>
      <w:r w:rsidR="00901261" w:rsidRPr="004E7DBD">
        <w:rPr>
          <w:rPrChange w:id="6204" w:author="Alexandre Marcondes" w:date="2019-07-09T18:16:00Z">
            <w:rPr/>
          </w:rPrChange>
        </w:rPr>
        <w:t xml:space="preserve">(Intel i7 H </w:t>
      </w:r>
      <w:r w:rsidR="00901261" w:rsidRPr="004E7DBD">
        <w:rPr>
          <w:i/>
          <w:rPrChange w:id="6205" w:author="Alexandre Marcondes" w:date="2019-07-09T18:16:00Z">
            <w:rPr>
              <w:i/>
            </w:rPr>
          </w:rPrChange>
        </w:rPr>
        <w:t>series</w:t>
      </w:r>
      <w:r w:rsidR="00901261" w:rsidRPr="004E7DBD">
        <w:rPr>
          <w:rPrChange w:id="6206" w:author="Alexandre Marcondes" w:date="2019-07-09T18:16:00Z">
            <w:rPr/>
          </w:rPrChange>
        </w:rPr>
        <w:t xml:space="preserve">), placa gráfica dedicada (GTX </w:t>
      </w:r>
      <w:proofErr w:type="gramStart"/>
      <w:r w:rsidR="00901261" w:rsidRPr="004E7DBD">
        <w:rPr>
          <w:rPrChange w:id="6207" w:author="Alexandre Marcondes" w:date="2019-07-09T18:16:00Z">
            <w:rPr/>
          </w:rPrChange>
        </w:rPr>
        <w:t>1050Ti</w:t>
      </w:r>
      <w:proofErr w:type="gramEnd"/>
      <w:r w:rsidR="00901261" w:rsidRPr="004E7DBD">
        <w:rPr>
          <w:rPrChange w:id="6208" w:author="Alexandre Marcondes" w:date="2019-07-09T18:16:00Z">
            <w:rPr/>
          </w:rPrChange>
        </w:rPr>
        <w:t>), capacidade de armazenamento (1 TB)</w:t>
      </w:r>
      <w:r w:rsidRPr="004E7DBD">
        <w:rPr>
          <w:rPrChange w:id="6209" w:author="Alexandre Marcondes" w:date="2019-07-09T18:16:00Z">
            <w:rPr/>
          </w:rPrChange>
        </w:rPr>
        <w:t xml:space="preserve"> e pela </w:t>
      </w:r>
      <w:r w:rsidRPr="004E7DBD">
        <w:rPr>
          <w:rPrChange w:id="6210" w:author="Alexandre Marcondes" w:date="2019-07-09T18:16:00Z">
            <w:rPr/>
          </w:rPrChange>
        </w:rPr>
        <w:lastRenderedPageBreak/>
        <w:t xml:space="preserve">disponibilidade imediata. A escolha pelo </w:t>
      </w:r>
      <w:r w:rsidR="00901261" w:rsidRPr="004E7DBD">
        <w:rPr>
          <w:rPrChange w:id="6211" w:author="Alexandre Marcondes" w:date="2019-07-09T18:16:00Z">
            <w:rPr/>
          </w:rPrChange>
        </w:rPr>
        <w:t>sistema</w:t>
      </w:r>
      <w:r w:rsidRPr="004E7DBD">
        <w:rPr>
          <w:rPrChange w:id="6212" w:author="Alexandre Marcondes" w:date="2019-07-09T18:16:00Z">
            <w:rPr/>
          </w:rPrChange>
        </w:rPr>
        <w:t xml:space="preserve"> operacional Linux realizado devido a recomendações dos desenvolvedores quanto </w:t>
      </w:r>
      <w:proofErr w:type="gramStart"/>
      <w:r w:rsidRPr="004E7DBD">
        <w:rPr>
          <w:rPrChange w:id="6213" w:author="Alexandre Marcondes" w:date="2019-07-09T18:16:00Z">
            <w:rPr/>
          </w:rPrChange>
        </w:rPr>
        <w:t>a</w:t>
      </w:r>
      <w:proofErr w:type="gramEnd"/>
      <w:r w:rsidRPr="004E7DBD">
        <w:rPr>
          <w:rPrChange w:id="6214" w:author="Alexandre Marcondes" w:date="2019-07-09T18:16:00Z">
            <w:rPr/>
          </w:rPrChange>
        </w:rPr>
        <w:t xml:space="preserve"> confi</w:t>
      </w:r>
      <w:r w:rsidR="00901261" w:rsidRPr="004E7DBD">
        <w:rPr>
          <w:rPrChange w:id="6215" w:author="Alexandre Marcondes" w:date="2019-07-09T18:16:00Z">
            <w:rPr/>
          </w:rPrChange>
        </w:rPr>
        <w:t>abilidade</w:t>
      </w:r>
      <w:r w:rsidRPr="004E7DBD">
        <w:rPr>
          <w:rPrChange w:id="6216" w:author="Alexandre Marcondes" w:date="2019-07-09T18:16:00Z">
            <w:rPr/>
          </w:rPrChange>
        </w:rPr>
        <w:t xml:space="preserve"> oriunda de testes realizados em plataforma Linux </w:t>
      </w:r>
      <w:sdt>
        <w:sdtPr>
          <w:rPr>
            <w:rPrChange w:id="6217" w:author="Alexandre Marcondes" w:date="2019-07-09T18:16:00Z">
              <w:rPr/>
            </w:rPrChange>
          </w:rPr>
          <w:id w:val="-484085024"/>
          <w:citation/>
        </w:sdtPr>
        <w:sdtContent>
          <w:r w:rsidR="00450BC3" w:rsidRPr="004E7DBD">
            <w:rPr>
              <w:rPrChange w:id="6218" w:author="Alexandre Marcondes" w:date="2019-07-09T18:16:00Z">
                <w:rPr/>
              </w:rPrChange>
            </w:rPr>
            <w:fldChar w:fldCharType="begin"/>
          </w:r>
          <w:r w:rsidR="00450BC3" w:rsidRPr="004E7DBD">
            <w:rPr>
              <w:rPrChange w:id="6219" w:author="Alexandre Marcondes" w:date="2019-07-09T18:16:00Z">
                <w:rPr/>
              </w:rPrChange>
            </w:rPr>
            <w:instrText xml:space="preserve"> CITATION ROS193 \l 1046 </w:instrText>
          </w:r>
          <w:r w:rsidR="00450BC3" w:rsidRPr="004E7DBD">
            <w:rPr>
              <w:rPrChange w:id="6220" w:author="Alexandre Marcondes" w:date="2019-07-09T18:16:00Z">
                <w:rPr/>
              </w:rPrChange>
            </w:rPr>
            <w:fldChar w:fldCharType="separate"/>
          </w:r>
          <w:r w:rsidR="00FF594D" w:rsidRPr="004E7DBD">
            <w:rPr>
              <w:noProof/>
              <w:rPrChange w:id="6221" w:author="Alexandre Marcondes" w:date="2019-07-09T18:16:00Z">
                <w:rPr>
                  <w:noProof/>
                </w:rPr>
              </w:rPrChange>
            </w:rPr>
            <w:t>(31)</w:t>
          </w:r>
          <w:r w:rsidR="00450BC3" w:rsidRPr="004E7DBD">
            <w:rPr>
              <w:rPrChange w:id="6222" w:author="Alexandre Marcondes" w:date="2019-07-09T18:16:00Z">
                <w:rPr/>
              </w:rPrChange>
            </w:rPr>
            <w:fldChar w:fldCharType="end"/>
          </w:r>
        </w:sdtContent>
      </w:sdt>
      <w:r w:rsidR="00B9217A" w:rsidRPr="004E7DBD">
        <w:rPr>
          <w:rPrChange w:id="6223" w:author="Alexandre Marcondes" w:date="2019-07-09T18:16:00Z">
            <w:rPr/>
          </w:rPrChange>
        </w:rPr>
        <w:t>.</w:t>
      </w:r>
    </w:p>
    <w:p w:rsidR="00901261" w:rsidRPr="004E7DBD" w:rsidRDefault="00901261" w:rsidP="00AB094B">
      <w:pPr>
        <w:rPr>
          <w:rPrChange w:id="6224" w:author="Alexandre Marcondes" w:date="2019-07-09T18:16:00Z">
            <w:rPr/>
          </w:rPrChange>
        </w:rPr>
      </w:pPr>
    </w:p>
    <w:p w:rsidR="00901261" w:rsidRPr="004E7DBD" w:rsidRDefault="00901261" w:rsidP="0085318F">
      <w:pPr>
        <w:pStyle w:val="Ttulo3"/>
        <w:numPr>
          <w:ilvl w:val="2"/>
          <w:numId w:val="6"/>
        </w:numPr>
        <w:rPr>
          <w:rPrChange w:id="6225" w:author="Alexandre Marcondes" w:date="2019-07-09T18:16:00Z">
            <w:rPr/>
          </w:rPrChange>
        </w:rPr>
      </w:pPr>
      <w:bookmarkStart w:id="6226" w:name="_Toc9088210"/>
      <w:bookmarkStart w:id="6227" w:name="_Toc9088714"/>
      <w:bookmarkStart w:id="6228" w:name="_Toc9088919"/>
      <w:bookmarkStart w:id="6229" w:name="_Toc11256288"/>
      <w:r w:rsidRPr="004E7DBD">
        <w:rPr>
          <w:rPrChange w:id="6230" w:author="Alexandre Marcondes" w:date="2019-07-09T18:16:00Z">
            <w:rPr/>
          </w:rPrChange>
        </w:rPr>
        <w:t xml:space="preserve">Moto C Plus, Gerenciador de Voo e comunicação com Estação de </w:t>
      </w:r>
      <w:proofErr w:type="gramStart"/>
      <w:r w:rsidRPr="004E7DBD">
        <w:rPr>
          <w:rPrChange w:id="6231" w:author="Alexandre Marcondes" w:date="2019-07-09T18:16:00Z">
            <w:rPr/>
          </w:rPrChange>
        </w:rPr>
        <w:t>Comando</w:t>
      </w:r>
      <w:bookmarkEnd w:id="6226"/>
      <w:bookmarkEnd w:id="6227"/>
      <w:bookmarkEnd w:id="6228"/>
      <w:bookmarkEnd w:id="6229"/>
      <w:proofErr w:type="gramEnd"/>
    </w:p>
    <w:p w:rsidR="00901261" w:rsidRPr="004E7DBD" w:rsidRDefault="00901261" w:rsidP="00901261">
      <w:pPr>
        <w:rPr>
          <w:rPrChange w:id="6232" w:author="Alexandre Marcondes" w:date="2019-07-09T18:16:00Z">
            <w:rPr/>
          </w:rPrChange>
        </w:rPr>
      </w:pPr>
    </w:p>
    <w:p w:rsidR="00901261" w:rsidRPr="004E7DBD" w:rsidRDefault="00901261" w:rsidP="00901261">
      <w:pPr>
        <w:rPr>
          <w:rPrChange w:id="6233" w:author="Alexandre Marcondes" w:date="2019-07-09T18:16:00Z">
            <w:rPr/>
          </w:rPrChange>
        </w:rPr>
      </w:pPr>
      <w:r w:rsidRPr="004E7DBD">
        <w:rPr>
          <w:rPrChange w:id="6234" w:author="Alexandre Marcondes" w:date="2019-07-09T18:16:00Z">
            <w:rPr/>
          </w:rPrChange>
        </w:rPr>
        <w:t xml:space="preserve">Para acessar as funções de mais baixo nível do DJI, é necessário utilizar o DJI </w:t>
      </w:r>
      <w:r w:rsidRPr="004E7DBD">
        <w:rPr>
          <w:i/>
          <w:rPrChange w:id="6235" w:author="Alexandre Marcondes" w:date="2019-07-09T18:16:00Z">
            <w:rPr>
              <w:i/>
            </w:rPr>
          </w:rPrChange>
        </w:rPr>
        <w:t>Mobile</w:t>
      </w:r>
      <w:r w:rsidRPr="004E7DBD">
        <w:rPr>
          <w:rPrChange w:id="6236" w:author="Alexandre Marcondes" w:date="2019-07-09T18:16:00Z">
            <w:rPr/>
          </w:rPrChange>
        </w:rPr>
        <w:t xml:space="preserve"> SDK (</w:t>
      </w:r>
      <w:r w:rsidRPr="004E7DBD">
        <w:rPr>
          <w:i/>
          <w:rPrChange w:id="6237" w:author="Alexandre Marcondes" w:date="2019-07-09T18:16:00Z">
            <w:rPr>
              <w:i/>
            </w:rPr>
          </w:rPrChange>
        </w:rPr>
        <w:t xml:space="preserve">Software </w:t>
      </w:r>
      <w:proofErr w:type="spellStart"/>
      <w:r w:rsidRPr="004E7DBD">
        <w:rPr>
          <w:i/>
          <w:rPrChange w:id="6238" w:author="Alexandre Marcondes" w:date="2019-07-09T18:16:00Z">
            <w:rPr>
              <w:i/>
            </w:rPr>
          </w:rPrChange>
        </w:rPr>
        <w:t>Development</w:t>
      </w:r>
      <w:proofErr w:type="spellEnd"/>
      <w:r w:rsidRPr="004E7DBD">
        <w:rPr>
          <w:i/>
          <w:rPrChange w:id="6239" w:author="Alexandre Marcondes" w:date="2019-07-09T18:16:00Z">
            <w:rPr>
              <w:i/>
            </w:rPr>
          </w:rPrChange>
        </w:rPr>
        <w:t xml:space="preserve"> Kit</w:t>
      </w:r>
      <w:r w:rsidRPr="004E7DBD">
        <w:rPr>
          <w:rPrChange w:id="6240" w:author="Alexandre Marcondes" w:date="2019-07-09T18:16:00Z">
            <w:rPr/>
          </w:rPrChange>
        </w:rPr>
        <w:t>) que fornece duas bibliotecas, uma para</w:t>
      </w:r>
      <w:r w:rsidRPr="004E7DBD">
        <w:rPr>
          <w:i/>
          <w:rPrChange w:id="6241" w:author="Alexandre Marcondes" w:date="2019-07-09T18:16:00Z">
            <w:rPr>
              <w:i/>
            </w:rPr>
          </w:rPrChange>
        </w:rPr>
        <w:t xml:space="preserve"> </w:t>
      </w:r>
      <w:proofErr w:type="spellStart"/>
      <w:r w:rsidRPr="004E7DBD">
        <w:rPr>
          <w:i/>
          <w:rPrChange w:id="6242" w:author="Alexandre Marcondes" w:date="2019-07-09T18:16:00Z">
            <w:rPr>
              <w:i/>
            </w:rPr>
          </w:rPrChange>
        </w:rPr>
        <w:t>Android</w:t>
      </w:r>
      <w:proofErr w:type="spellEnd"/>
      <w:r w:rsidRPr="004E7DBD">
        <w:rPr>
          <w:i/>
          <w:rPrChange w:id="6243" w:author="Alexandre Marcondes" w:date="2019-07-09T18:16:00Z">
            <w:rPr>
              <w:i/>
            </w:rPr>
          </w:rPrChange>
        </w:rPr>
        <w:t xml:space="preserve"> </w:t>
      </w:r>
      <w:r w:rsidRPr="004E7DBD">
        <w:rPr>
          <w:rPrChange w:id="6244" w:author="Alexandre Marcondes" w:date="2019-07-09T18:16:00Z">
            <w:rPr/>
          </w:rPrChange>
        </w:rPr>
        <w:t>e outra</w:t>
      </w:r>
      <w:r w:rsidRPr="004E7DBD">
        <w:rPr>
          <w:i/>
          <w:rPrChange w:id="6245" w:author="Alexandre Marcondes" w:date="2019-07-09T18:16:00Z">
            <w:rPr>
              <w:i/>
            </w:rPr>
          </w:rPrChange>
        </w:rPr>
        <w:t xml:space="preserve"> </w:t>
      </w:r>
      <w:r w:rsidRPr="004E7DBD">
        <w:rPr>
          <w:rPrChange w:id="6246" w:author="Alexandre Marcondes" w:date="2019-07-09T18:16:00Z">
            <w:rPr/>
          </w:rPrChange>
        </w:rPr>
        <w:t xml:space="preserve">para </w:t>
      </w:r>
      <w:proofErr w:type="spellStart"/>
      <w:proofErr w:type="gramStart"/>
      <w:r w:rsidRPr="004E7DBD">
        <w:rPr>
          <w:i/>
          <w:rPrChange w:id="6247" w:author="Alexandre Marcondes" w:date="2019-07-09T18:16:00Z">
            <w:rPr>
              <w:i/>
            </w:rPr>
          </w:rPrChange>
        </w:rPr>
        <w:t>iOS</w:t>
      </w:r>
      <w:proofErr w:type="spellEnd"/>
      <w:proofErr w:type="gramEnd"/>
      <w:r w:rsidRPr="004E7DBD">
        <w:rPr>
          <w:i/>
          <w:rPrChange w:id="6248" w:author="Alexandre Marcondes" w:date="2019-07-09T18:16:00Z">
            <w:rPr>
              <w:i/>
            </w:rPr>
          </w:rPrChange>
        </w:rPr>
        <w:t xml:space="preserve"> </w:t>
      </w:r>
      <w:sdt>
        <w:sdtPr>
          <w:rPr>
            <w:i/>
            <w:rPrChange w:id="6249" w:author="Alexandre Marcondes" w:date="2019-07-09T18:16:00Z">
              <w:rPr>
                <w:i/>
              </w:rPr>
            </w:rPrChange>
          </w:rPr>
          <w:id w:val="-299148647"/>
          <w:citation/>
        </w:sdtPr>
        <w:sdtContent>
          <w:r w:rsidR="00450BC3" w:rsidRPr="004E7DBD">
            <w:rPr>
              <w:i/>
              <w:rPrChange w:id="6250" w:author="Alexandre Marcondes" w:date="2019-07-09T18:16:00Z">
                <w:rPr>
                  <w:i/>
                </w:rPr>
              </w:rPrChange>
            </w:rPr>
            <w:fldChar w:fldCharType="begin"/>
          </w:r>
          <w:r w:rsidR="00450BC3" w:rsidRPr="004E7DBD">
            <w:rPr>
              <w:rPrChange w:id="6251" w:author="Alexandre Marcondes" w:date="2019-07-09T18:16:00Z">
                <w:rPr/>
              </w:rPrChange>
            </w:rPr>
            <w:instrText xml:space="preserve"> CITATION DJI191 \l 1046 </w:instrText>
          </w:r>
          <w:r w:rsidR="00450BC3" w:rsidRPr="004E7DBD">
            <w:rPr>
              <w:i/>
              <w:rPrChange w:id="6252" w:author="Alexandre Marcondes" w:date="2019-07-09T18:16:00Z">
                <w:rPr>
                  <w:i/>
                </w:rPr>
              </w:rPrChange>
            </w:rPr>
            <w:fldChar w:fldCharType="separate"/>
          </w:r>
          <w:r w:rsidR="00FF594D" w:rsidRPr="004E7DBD">
            <w:rPr>
              <w:noProof/>
              <w:rPrChange w:id="6253" w:author="Alexandre Marcondes" w:date="2019-07-09T18:16:00Z">
                <w:rPr>
                  <w:noProof/>
                </w:rPr>
              </w:rPrChange>
            </w:rPr>
            <w:t>(32)</w:t>
          </w:r>
          <w:r w:rsidR="00450BC3" w:rsidRPr="004E7DBD">
            <w:rPr>
              <w:i/>
              <w:rPrChange w:id="6254" w:author="Alexandre Marcondes" w:date="2019-07-09T18:16:00Z">
                <w:rPr>
                  <w:i/>
                </w:rPr>
              </w:rPrChange>
            </w:rPr>
            <w:fldChar w:fldCharType="end"/>
          </w:r>
        </w:sdtContent>
      </w:sdt>
      <w:r w:rsidRPr="004E7DBD">
        <w:rPr>
          <w:i/>
          <w:rPrChange w:id="6255" w:author="Alexandre Marcondes" w:date="2019-07-09T18:16:00Z">
            <w:rPr>
              <w:i/>
            </w:rPr>
          </w:rPrChange>
        </w:rPr>
        <w:t>.</w:t>
      </w:r>
      <w:r w:rsidR="00AE605E" w:rsidRPr="004E7DBD">
        <w:rPr>
          <w:rPrChange w:id="6256" w:author="Alexandre Marcondes" w:date="2019-07-09T18:16:00Z">
            <w:rPr/>
          </w:rPrChange>
        </w:rPr>
        <w:t xml:space="preserve"> Devido à</w:t>
      </w:r>
      <w:r w:rsidRPr="004E7DBD">
        <w:rPr>
          <w:rPrChange w:id="6257" w:author="Alexandre Marcondes" w:date="2019-07-09T18:16:00Z">
            <w:rPr/>
          </w:rPrChange>
        </w:rPr>
        <w:t xml:space="preserve"> imediata disponibilidade do telefone Moto C </w:t>
      </w:r>
      <w:r w:rsidRPr="004E7DBD">
        <w:rPr>
          <w:i/>
          <w:rPrChange w:id="6258" w:author="Alexandre Marcondes" w:date="2019-07-09T18:16:00Z">
            <w:rPr>
              <w:i/>
            </w:rPr>
          </w:rPrChange>
        </w:rPr>
        <w:t xml:space="preserve">Plus, </w:t>
      </w:r>
      <w:r w:rsidR="00AE605E" w:rsidRPr="004E7DBD">
        <w:rPr>
          <w:rPrChange w:id="6259" w:author="Alexandre Marcondes" w:date="2019-07-09T18:16:00Z">
            <w:rPr/>
          </w:rPrChange>
        </w:rPr>
        <w:t>ess</w:t>
      </w:r>
      <w:r w:rsidRPr="004E7DBD">
        <w:rPr>
          <w:rPrChange w:id="6260" w:author="Alexandre Marcondes" w:date="2019-07-09T18:16:00Z">
            <w:rPr/>
          </w:rPrChange>
        </w:rPr>
        <w:t xml:space="preserve">e aparelho foi usado como </w:t>
      </w:r>
      <w:r w:rsidRPr="004E7DBD">
        <w:rPr>
          <w:i/>
          <w:rPrChange w:id="6261" w:author="Alexandre Marcondes" w:date="2019-07-09T18:16:00Z">
            <w:rPr>
              <w:i/>
            </w:rPr>
          </w:rPrChange>
        </w:rPr>
        <w:t>hardware</w:t>
      </w:r>
      <w:r w:rsidRPr="004E7DBD">
        <w:rPr>
          <w:rPrChange w:id="6262" w:author="Alexandre Marcondes" w:date="2019-07-09T18:16:00Z">
            <w:rPr/>
          </w:rPrChange>
        </w:rPr>
        <w:t xml:space="preserve"> do gerenciador de voo.</w:t>
      </w:r>
    </w:p>
    <w:p w:rsidR="00901261" w:rsidRPr="004E7DBD" w:rsidRDefault="00901261" w:rsidP="00901261">
      <w:pPr>
        <w:rPr>
          <w:rPrChange w:id="6263" w:author="Alexandre Marcondes" w:date="2019-07-09T18:16:00Z">
            <w:rPr/>
          </w:rPrChange>
        </w:rPr>
      </w:pPr>
      <w:r w:rsidRPr="004E7DBD">
        <w:rPr>
          <w:rPrChange w:id="6264" w:author="Alexandre Marcondes" w:date="2019-07-09T18:16:00Z">
            <w:rPr/>
          </w:rPrChange>
        </w:rPr>
        <w:t xml:space="preserve">A comunicação entre o Moto C Plus e o DJI é estabelecida unicamente através de conexão USB </w:t>
      </w:r>
      <w:sdt>
        <w:sdtPr>
          <w:rPr>
            <w:rPrChange w:id="6265" w:author="Alexandre Marcondes" w:date="2019-07-09T18:16:00Z">
              <w:rPr/>
            </w:rPrChange>
          </w:rPr>
          <w:id w:val="-1696840525"/>
          <w:citation/>
        </w:sdtPr>
        <w:sdtContent>
          <w:r w:rsidR="00450BC3" w:rsidRPr="004E7DBD">
            <w:rPr>
              <w:rPrChange w:id="6266" w:author="Alexandre Marcondes" w:date="2019-07-09T18:16:00Z">
                <w:rPr/>
              </w:rPrChange>
            </w:rPr>
            <w:fldChar w:fldCharType="begin"/>
          </w:r>
          <w:r w:rsidR="00450BC3" w:rsidRPr="004E7DBD">
            <w:rPr>
              <w:rPrChange w:id="6267" w:author="Alexandre Marcondes" w:date="2019-07-09T18:16:00Z">
                <w:rPr/>
              </w:rPrChange>
            </w:rPr>
            <w:instrText xml:space="preserve"> CITATION DJI192 \l 1046 </w:instrText>
          </w:r>
          <w:r w:rsidR="00450BC3" w:rsidRPr="004E7DBD">
            <w:rPr>
              <w:rPrChange w:id="6268" w:author="Alexandre Marcondes" w:date="2019-07-09T18:16:00Z">
                <w:rPr/>
              </w:rPrChange>
            </w:rPr>
            <w:fldChar w:fldCharType="separate"/>
          </w:r>
          <w:r w:rsidR="00FF594D" w:rsidRPr="004E7DBD">
            <w:rPr>
              <w:noProof/>
              <w:rPrChange w:id="6269" w:author="Alexandre Marcondes" w:date="2019-07-09T18:16:00Z">
                <w:rPr>
                  <w:noProof/>
                </w:rPr>
              </w:rPrChange>
            </w:rPr>
            <w:t>(33)</w:t>
          </w:r>
          <w:r w:rsidR="00450BC3" w:rsidRPr="004E7DBD">
            <w:rPr>
              <w:rPrChange w:id="6270" w:author="Alexandre Marcondes" w:date="2019-07-09T18:16:00Z">
                <w:rPr/>
              </w:rPrChange>
            </w:rPr>
            <w:fldChar w:fldCharType="end"/>
          </w:r>
        </w:sdtContent>
      </w:sdt>
      <w:r w:rsidRPr="004E7DBD">
        <w:rPr>
          <w:rPrChange w:id="6271" w:author="Alexandre Marcondes" w:date="2019-07-09T18:16:00Z">
            <w:rPr/>
          </w:rPrChange>
        </w:rPr>
        <w:t xml:space="preserve">. E devido ao sistema no aparelho ser </w:t>
      </w:r>
      <w:r w:rsidRPr="004E7DBD">
        <w:rPr>
          <w:strike/>
          <w:rPrChange w:id="6272" w:author="Alexandre Marcondes" w:date="2019-07-09T18:16:00Z">
            <w:rPr>
              <w:strike/>
            </w:rPr>
          </w:rPrChange>
        </w:rPr>
        <w:t>o</w:t>
      </w:r>
      <w:r w:rsidRPr="004E7DBD">
        <w:rPr>
          <w:rPrChange w:id="6273" w:author="Alexandre Marcondes" w:date="2019-07-09T18:16:00Z">
            <w:rPr/>
          </w:rPrChange>
        </w:rPr>
        <w:t xml:space="preserve"> </w:t>
      </w:r>
      <w:proofErr w:type="spellStart"/>
      <w:r w:rsidRPr="004E7DBD">
        <w:rPr>
          <w:i/>
          <w:rPrChange w:id="6274" w:author="Alexandre Marcondes" w:date="2019-07-09T18:16:00Z">
            <w:rPr>
              <w:i/>
            </w:rPr>
          </w:rPrChange>
        </w:rPr>
        <w:t>Android</w:t>
      </w:r>
      <w:proofErr w:type="spellEnd"/>
      <w:r w:rsidRPr="004E7DBD">
        <w:rPr>
          <w:i/>
          <w:rPrChange w:id="6275" w:author="Alexandre Marcondes" w:date="2019-07-09T18:16:00Z">
            <w:rPr>
              <w:i/>
            </w:rPr>
          </w:rPrChange>
        </w:rPr>
        <w:t xml:space="preserve"> </w:t>
      </w:r>
      <w:proofErr w:type="spellStart"/>
      <w:r w:rsidRPr="004E7DBD">
        <w:rPr>
          <w:i/>
          <w:rPrChange w:id="6276" w:author="Alexandre Marcondes" w:date="2019-07-09T18:16:00Z">
            <w:rPr>
              <w:i/>
            </w:rPr>
          </w:rPrChange>
        </w:rPr>
        <w:t>Nougat</w:t>
      </w:r>
      <w:proofErr w:type="spellEnd"/>
      <w:r w:rsidRPr="004E7DBD">
        <w:rPr>
          <w:i/>
          <w:rPrChange w:id="6277" w:author="Alexandre Marcondes" w:date="2019-07-09T18:16:00Z">
            <w:rPr>
              <w:i/>
            </w:rPr>
          </w:rPrChange>
        </w:rPr>
        <w:t xml:space="preserve"> 7.0 </w:t>
      </w:r>
      <w:r w:rsidRPr="004E7DBD">
        <w:rPr>
          <w:rPrChange w:id="6278" w:author="Alexandre Marcondes" w:date="2019-07-09T18:16:00Z">
            <w:rPr/>
          </w:rPrChange>
        </w:rPr>
        <w:t xml:space="preserve">a biblioteca </w:t>
      </w:r>
      <w:r w:rsidR="00AE605E" w:rsidRPr="004E7DBD">
        <w:rPr>
          <w:rPrChange w:id="6279" w:author="Alexandre Marcondes" w:date="2019-07-09T18:16:00Z">
            <w:rPr/>
          </w:rPrChange>
        </w:rPr>
        <w:t xml:space="preserve">adotada </w:t>
      </w:r>
      <w:r w:rsidRPr="004E7DBD">
        <w:rPr>
          <w:rPrChange w:id="6280" w:author="Alexandre Marcondes" w:date="2019-07-09T18:16:00Z">
            <w:rPr/>
          </w:rPrChange>
        </w:rPr>
        <w:t xml:space="preserve">para o </w:t>
      </w:r>
      <w:r w:rsidRPr="004E7DBD">
        <w:rPr>
          <w:i/>
          <w:rPrChange w:id="6281" w:author="Alexandre Marcondes" w:date="2019-07-09T18:16:00Z">
            <w:rPr>
              <w:i/>
            </w:rPr>
          </w:rPrChange>
        </w:rPr>
        <w:t xml:space="preserve">software </w:t>
      </w:r>
      <w:r w:rsidRPr="004E7DBD">
        <w:rPr>
          <w:rPrChange w:id="6282" w:author="Alexandre Marcondes" w:date="2019-07-09T18:16:00Z">
            <w:rPr/>
          </w:rPrChange>
        </w:rPr>
        <w:t xml:space="preserve">do gerenciador de voo foi a disponível para </w:t>
      </w:r>
      <w:proofErr w:type="spellStart"/>
      <w:r w:rsidRPr="004E7DBD">
        <w:rPr>
          <w:i/>
          <w:rPrChange w:id="6283" w:author="Alexandre Marcondes" w:date="2019-07-09T18:16:00Z">
            <w:rPr>
              <w:i/>
            </w:rPr>
          </w:rPrChange>
        </w:rPr>
        <w:t>Android</w:t>
      </w:r>
      <w:proofErr w:type="spellEnd"/>
      <w:r w:rsidRPr="004E7DBD">
        <w:rPr>
          <w:rPrChange w:id="6284" w:author="Alexandre Marcondes" w:date="2019-07-09T18:16:00Z">
            <w:rPr/>
          </w:rPrChange>
        </w:rPr>
        <w:t>.</w:t>
      </w:r>
    </w:p>
    <w:p w:rsidR="00901261" w:rsidRPr="004E7DBD" w:rsidRDefault="00901261" w:rsidP="00901261">
      <w:pPr>
        <w:rPr>
          <w:rPrChange w:id="6285" w:author="Alexandre Marcondes" w:date="2019-07-09T18:16:00Z">
            <w:rPr/>
          </w:rPrChange>
        </w:rPr>
      </w:pPr>
      <w:r w:rsidRPr="004E7DBD">
        <w:rPr>
          <w:rPrChange w:id="6286" w:author="Alexandre Marcondes" w:date="2019-07-09T18:16:00Z">
            <w:rPr/>
          </w:rPrChange>
        </w:rPr>
        <w:t xml:space="preserve">Para comunicação entre o gerenciador de voo e a estação de comando, foi utilizada uma biblioteca para Java que </w:t>
      </w:r>
      <w:proofErr w:type="gramStart"/>
      <w:r w:rsidRPr="004E7DBD">
        <w:rPr>
          <w:rPrChange w:id="6287" w:author="Alexandre Marcondes" w:date="2019-07-09T18:16:00Z">
            <w:rPr/>
          </w:rPrChange>
        </w:rPr>
        <w:t>implementa</w:t>
      </w:r>
      <w:proofErr w:type="gramEnd"/>
      <w:r w:rsidRPr="004E7DBD">
        <w:rPr>
          <w:rPrChange w:id="6288" w:author="Alexandre Marcondes" w:date="2019-07-09T18:16:00Z">
            <w:rPr/>
          </w:rPrChange>
        </w:rPr>
        <w:t xml:space="preserve"> a comunicação com ROS</w:t>
      </w:r>
      <w:r w:rsidR="003F70EC" w:rsidRPr="004E7DBD">
        <w:rPr>
          <w:rPrChange w:id="6289" w:author="Alexandre Marcondes" w:date="2019-07-09T18:16:00Z">
            <w:rPr/>
          </w:rPrChange>
        </w:rPr>
        <w:t xml:space="preserve"> em aplicações distribuídas. Ess</w:t>
      </w:r>
      <w:r w:rsidRPr="004E7DBD">
        <w:rPr>
          <w:rPrChange w:id="6290" w:author="Alexandre Marcondes" w:date="2019-07-09T18:16:00Z">
            <w:rPr/>
          </w:rPrChange>
        </w:rPr>
        <w:t xml:space="preserve">a biblioteca foi utilizada porque na estação de comando o sistema gerenciador de pacotes é o ROS e é desejável aproveitar os padrões de comunicação garantidos pelo </w:t>
      </w:r>
      <w:r w:rsidR="00C709AC" w:rsidRPr="004E7DBD">
        <w:rPr>
          <w:i/>
          <w:rPrChange w:id="6291" w:author="Alexandre Marcondes" w:date="2019-07-09T18:16:00Z">
            <w:rPr>
              <w:i/>
            </w:rPr>
          </w:rPrChange>
        </w:rPr>
        <w:t>framework</w:t>
      </w:r>
      <w:r w:rsidRPr="004E7DBD">
        <w:rPr>
          <w:rPrChange w:id="6292" w:author="Alexandre Marcondes" w:date="2019-07-09T18:16:00Z">
            <w:rPr/>
          </w:rPrChange>
        </w:rPr>
        <w:t xml:space="preserve"> para evitar o desenvolvimento de um protocolo próprio de comunicação </w:t>
      </w:r>
      <w:r w:rsidR="003F70EC" w:rsidRPr="004E7DBD">
        <w:rPr>
          <w:rPrChange w:id="6293" w:author="Alexandre Marcondes" w:date="2019-07-09T18:16:00Z">
            <w:rPr/>
          </w:rPrChange>
        </w:rPr>
        <w:t xml:space="preserve">apenas </w:t>
      </w:r>
      <w:r w:rsidRPr="004E7DBD">
        <w:rPr>
          <w:rPrChange w:id="6294" w:author="Alexandre Marcondes" w:date="2019-07-09T18:16:00Z">
            <w:rPr/>
          </w:rPrChange>
        </w:rPr>
        <w:t>para</w:t>
      </w:r>
      <w:r w:rsidR="00C709AC" w:rsidRPr="004E7DBD">
        <w:rPr>
          <w:rPrChange w:id="6295" w:author="Alexandre Marcondes" w:date="2019-07-09T18:16:00Z">
            <w:rPr/>
          </w:rPrChange>
        </w:rPr>
        <w:t xml:space="preserve"> </w:t>
      </w:r>
      <w:r w:rsidRPr="004E7DBD">
        <w:rPr>
          <w:rPrChange w:id="6296" w:author="Alexandre Marcondes" w:date="2019-07-09T18:16:00Z">
            <w:rPr/>
          </w:rPrChange>
        </w:rPr>
        <w:t>troca de mensagens.</w:t>
      </w:r>
    </w:p>
    <w:p w:rsidR="00901261" w:rsidRPr="004E7DBD" w:rsidRDefault="00901261" w:rsidP="00901261">
      <w:pPr>
        <w:rPr>
          <w:rPrChange w:id="6297" w:author="Alexandre Marcondes" w:date="2019-07-09T18:16:00Z">
            <w:rPr/>
          </w:rPrChange>
        </w:rPr>
      </w:pPr>
      <w:r w:rsidRPr="004E7DBD">
        <w:rPr>
          <w:rPrChange w:id="6298" w:author="Alexandre Marcondes" w:date="2019-07-09T18:16:00Z">
            <w:rPr/>
          </w:rPrChange>
        </w:rPr>
        <w:t>Para realizar a comunicação</w:t>
      </w:r>
      <w:r w:rsidR="003F70EC" w:rsidRPr="004E7DBD">
        <w:rPr>
          <w:rPrChange w:id="6299" w:author="Alexandre Marcondes" w:date="2019-07-09T18:16:00Z">
            <w:rPr/>
          </w:rPrChange>
        </w:rPr>
        <w:t>, ess</w:t>
      </w:r>
      <w:r w:rsidRPr="004E7DBD">
        <w:rPr>
          <w:rPrChange w:id="6300" w:author="Alexandre Marcondes" w:date="2019-07-09T18:16:00Z">
            <w:rPr/>
          </w:rPrChange>
        </w:rPr>
        <w:t xml:space="preserve">a biblioteca utiliza o TCPROS. O TCPROS é uma camada de transporte para mensagens e serviços que estabelece comunicações padrão TCP </w:t>
      </w:r>
      <w:r w:rsidRPr="004E7DBD">
        <w:rPr>
          <w:i/>
          <w:rPrChange w:id="6301" w:author="Alexandre Marcondes" w:date="2019-07-09T18:16:00Z">
            <w:rPr>
              <w:i/>
            </w:rPr>
          </w:rPrChange>
        </w:rPr>
        <w:t>socket</w:t>
      </w:r>
      <w:r w:rsidRPr="004E7DBD">
        <w:rPr>
          <w:rPrChange w:id="6302" w:author="Alexandre Marcondes" w:date="2019-07-09T18:16:00Z">
            <w:rPr/>
          </w:rPrChange>
        </w:rPr>
        <w:t xml:space="preserve"> para realizar o transporte das mensagens </w:t>
      </w:r>
      <w:sdt>
        <w:sdtPr>
          <w:rPr>
            <w:rPrChange w:id="6303" w:author="Alexandre Marcondes" w:date="2019-07-09T18:16:00Z">
              <w:rPr/>
            </w:rPrChange>
          </w:rPr>
          <w:id w:val="-435759058"/>
          <w:citation/>
        </w:sdtPr>
        <w:sdtContent>
          <w:r w:rsidR="00450BC3" w:rsidRPr="004E7DBD">
            <w:rPr>
              <w:rPrChange w:id="6304" w:author="Alexandre Marcondes" w:date="2019-07-09T18:16:00Z">
                <w:rPr/>
              </w:rPrChange>
            </w:rPr>
            <w:fldChar w:fldCharType="begin"/>
          </w:r>
          <w:r w:rsidR="00450BC3" w:rsidRPr="004E7DBD">
            <w:rPr>
              <w:rPrChange w:id="6305" w:author="Alexandre Marcondes" w:date="2019-07-09T18:16:00Z">
                <w:rPr/>
              </w:rPrChange>
            </w:rPr>
            <w:instrText xml:space="preserve"> CITATION ROS194 \l 1046 </w:instrText>
          </w:r>
          <w:r w:rsidR="00450BC3" w:rsidRPr="004E7DBD">
            <w:rPr>
              <w:rPrChange w:id="6306" w:author="Alexandre Marcondes" w:date="2019-07-09T18:16:00Z">
                <w:rPr/>
              </w:rPrChange>
            </w:rPr>
            <w:fldChar w:fldCharType="separate"/>
          </w:r>
          <w:r w:rsidR="00FF594D" w:rsidRPr="004E7DBD">
            <w:rPr>
              <w:noProof/>
              <w:rPrChange w:id="6307" w:author="Alexandre Marcondes" w:date="2019-07-09T18:16:00Z">
                <w:rPr>
                  <w:noProof/>
                </w:rPr>
              </w:rPrChange>
            </w:rPr>
            <w:t>(34)</w:t>
          </w:r>
          <w:r w:rsidR="00450BC3" w:rsidRPr="004E7DBD">
            <w:rPr>
              <w:rPrChange w:id="6308" w:author="Alexandre Marcondes" w:date="2019-07-09T18:16:00Z">
                <w:rPr/>
              </w:rPrChange>
            </w:rPr>
            <w:fldChar w:fldCharType="end"/>
          </w:r>
        </w:sdtContent>
      </w:sdt>
      <w:r w:rsidRPr="004E7DBD">
        <w:rPr>
          <w:rPrChange w:id="6309" w:author="Alexandre Marcondes" w:date="2019-07-09T18:16:00Z">
            <w:rPr/>
          </w:rPrChange>
        </w:rPr>
        <w:t xml:space="preserve"> </w:t>
      </w:r>
    </w:p>
    <w:p w:rsidR="00901261" w:rsidRPr="004E7DBD" w:rsidRDefault="00901261" w:rsidP="00901261">
      <w:pPr>
        <w:ind w:firstLine="0"/>
        <w:rPr>
          <w:rPrChange w:id="6310" w:author="Alexandre Marcondes" w:date="2019-07-09T18:16:00Z">
            <w:rPr/>
          </w:rPrChange>
        </w:rPr>
      </w:pPr>
    </w:p>
    <w:p w:rsidR="00C709AC" w:rsidRPr="004E7DBD" w:rsidRDefault="00C709AC" w:rsidP="006A1D8B">
      <w:pPr>
        <w:pStyle w:val="Ttulo3"/>
        <w:numPr>
          <w:ilvl w:val="2"/>
          <w:numId w:val="6"/>
        </w:numPr>
        <w:rPr>
          <w:rPrChange w:id="6311" w:author="Alexandre Marcondes" w:date="2019-07-09T18:16:00Z">
            <w:rPr/>
          </w:rPrChange>
        </w:rPr>
      </w:pPr>
      <w:bookmarkStart w:id="6312" w:name="_Toc11256289"/>
      <w:bookmarkStart w:id="6313" w:name="_Toc9088211"/>
      <w:bookmarkStart w:id="6314" w:name="_Toc9088715"/>
      <w:bookmarkStart w:id="6315" w:name="_Toc9088920"/>
      <w:r w:rsidRPr="004E7DBD">
        <w:rPr>
          <w:rPrChange w:id="6316" w:author="Alexandre Marcondes" w:date="2019-07-09T18:16:00Z">
            <w:rPr/>
          </w:rPrChange>
        </w:rPr>
        <w:t xml:space="preserve">Aquisição de pontos, atualizador de mapa, executor de rotas e controle </w:t>
      </w:r>
      <w:proofErr w:type="gramStart"/>
      <w:r w:rsidRPr="004E7DBD">
        <w:rPr>
          <w:rPrChange w:id="6317" w:author="Alexandre Marcondes" w:date="2019-07-09T18:16:00Z">
            <w:rPr/>
          </w:rPrChange>
        </w:rPr>
        <w:t>USB</w:t>
      </w:r>
      <w:bookmarkEnd w:id="6312"/>
      <w:proofErr w:type="gramEnd"/>
      <w:r w:rsidRPr="004E7DBD">
        <w:rPr>
          <w:rPrChange w:id="6318" w:author="Alexandre Marcondes" w:date="2019-07-09T18:16:00Z">
            <w:rPr/>
          </w:rPrChange>
        </w:rPr>
        <w:t xml:space="preserve"> </w:t>
      </w:r>
      <w:bookmarkEnd w:id="6313"/>
      <w:bookmarkEnd w:id="6314"/>
      <w:bookmarkEnd w:id="6315"/>
    </w:p>
    <w:p w:rsidR="00705DBD" w:rsidRPr="004E7DBD" w:rsidRDefault="00705DBD" w:rsidP="00705DBD">
      <w:pPr>
        <w:rPr>
          <w:rPrChange w:id="6319" w:author="Alexandre Marcondes" w:date="2019-07-09T18:16:00Z">
            <w:rPr/>
          </w:rPrChange>
        </w:rPr>
      </w:pPr>
    </w:p>
    <w:p w:rsidR="00C709AC" w:rsidRPr="004E7DBD" w:rsidRDefault="00C709AC" w:rsidP="00C709AC">
      <w:pPr>
        <w:rPr>
          <w:rPrChange w:id="6320" w:author="Alexandre Marcondes" w:date="2019-07-09T18:16:00Z">
            <w:rPr/>
          </w:rPrChange>
        </w:rPr>
      </w:pPr>
      <w:r w:rsidRPr="004E7DBD">
        <w:rPr>
          <w:rPrChange w:id="6321" w:author="Alexandre Marcondes" w:date="2019-07-09T18:16:00Z">
            <w:rPr/>
          </w:rPrChange>
        </w:rPr>
        <w:t xml:space="preserve">Os módulos de </w:t>
      </w:r>
      <w:r w:rsidRPr="004E7DBD">
        <w:rPr>
          <w:i/>
          <w:rPrChange w:id="6322" w:author="Alexandre Marcondes" w:date="2019-07-09T18:16:00Z">
            <w:rPr>
              <w:i/>
            </w:rPr>
          </w:rPrChange>
        </w:rPr>
        <w:t xml:space="preserve">software </w:t>
      </w:r>
      <w:r w:rsidRPr="004E7DBD">
        <w:rPr>
          <w:rPrChange w:id="6323" w:author="Alexandre Marcondes" w:date="2019-07-09T18:16:00Z">
            <w:rPr/>
          </w:rPrChange>
        </w:rPr>
        <w:t xml:space="preserve">que desempenham as funções de aquisição de pontos, atualizador de mapa e executor de rotas foram </w:t>
      </w:r>
      <w:proofErr w:type="gramStart"/>
      <w:r w:rsidR="003F70EC" w:rsidRPr="004E7DBD">
        <w:rPr>
          <w:rPrChange w:id="6324" w:author="Alexandre Marcondes" w:date="2019-07-09T18:16:00Z">
            <w:rPr/>
          </w:rPrChange>
        </w:rPr>
        <w:t>implementados</w:t>
      </w:r>
      <w:proofErr w:type="gramEnd"/>
      <w:r w:rsidR="003F70EC" w:rsidRPr="004E7DBD">
        <w:rPr>
          <w:rPrChange w:id="6325" w:author="Alexandre Marcondes" w:date="2019-07-09T18:16:00Z">
            <w:rPr/>
          </w:rPrChange>
        </w:rPr>
        <w:t xml:space="preserve"> em Python devido à</w:t>
      </w:r>
      <w:r w:rsidRPr="004E7DBD">
        <w:rPr>
          <w:rPrChange w:id="6326" w:author="Alexandre Marcondes" w:date="2019-07-09T18:16:00Z">
            <w:rPr/>
          </w:rPrChange>
        </w:rPr>
        <w:t xml:space="preserve"> disponibilidade de API para desenvolvimento para ROS. A escolha por Python se deve maior disponibilidade de funções de alto nível e pela facilidade de desenvolvimento e teste a opção em C++. </w:t>
      </w:r>
    </w:p>
    <w:p w:rsidR="00C709AC" w:rsidRPr="004E7DBD" w:rsidRDefault="00C709AC" w:rsidP="00C709AC">
      <w:pPr>
        <w:rPr>
          <w:rPrChange w:id="6327" w:author="Alexandre Marcondes" w:date="2019-07-09T18:16:00Z">
            <w:rPr/>
          </w:rPrChange>
        </w:rPr>
      </w:pPr>
      <w:proofErr w:type="gramStart"/>
      <w:r w:rsidRPr="004E7DBD">
        <w:rPr>
          <w:rPrChange w:id="6328" w:author="Alexandre Marcondes" w:date="2019-07-09T18:16:00Z">
            <w:rPr/>
          </w:rPrChange>
        </w:rPr>
        <w:t>A escolha pelo controle USB genérico</w:t>
      </w:r>
      <w:proofErr w:type="gramEnd"/>
      <w:r w:rsidRPr="004E7DBD">
        <w:rPr>
          <w:rPrChange w:id="6329" w:author="Alexandre Marcondes" w:date="2019-07-09T18:16:00Z">
            <w:rPr/>
          </w:rPrChange>
        </w:rPr>
        <w:t xml:space="preserve"> é justificada pela disponibilidade imediata e pel</w:t>
      </w:r>
      <w:r w:rsidR="003F70EC" w:rsidRPr="004E7DBD">
        <w:rPr>
          <w:rPrChange w:id="6330" w:author="Alexandre Marcondes" w:date="2019-07-09T18:16:00Z">
            <w:rPr/>
          </w:rPrChange>
        </w:rPr>
        <w:t>o controle disponível atender às</w:t>
      </w:r>
      <w:r w:rsidRPr="004E7DBD">
        <w:rPr>
          <w:rPrChange w:id="6331" w:author="Alexandre Marcondes" w:date="2019-07-09T18:16:00Z">
            <w:rPr/>
          </w:rPrChange>
        </w:rPr>
        <w:t xml:space="preserve"> demandas de botões para realizar as </w:t>
      </w:r>
      <w:r w:rsidRPr="004E7DBD">
        <w:rPr>
          <w:rPrChange w:id="6332" w:author="Alexandre Marcondes" w:date="2019-07-09T18:16:00Z">
            <w:rPr/>
          </w:rPrChange>
        </w:rPr>
        <w:lastRenderedPageBreak/>
        <w:t>funções de coleta, armazenamento de arqueios, troca de modos e os controles analógicos para realização de controle de translação e orientação do VANT virtual.</w:t>
      </w:r>
    </w:p>
    <w:p w:rsidR="00C709AC" w:rsidRPr="004E7DBD" w:rsidRDefault="00C709AC" w:rsidP="00C709AC">
      <w:pPr>
        <w:rPr>
          <w:i/>
          <w:rPrChange w:id="6333" w:author="Alexandre Marcondes" w:date="2019-07-09T18:16:00Z">
            <w:rPr>
              <w:i/>
            </w:rPr>
          </w:rPrChange>
        </w:rPr>
      </w:pPr>
    </w:p>
    <w:p w:rsidR="00C709AC" w:rsidRPr="004E7DBD" w:rsidRDefault="008C42D2" w:rsidP="0085318F">
      <w:pPr>
        <w:pStyle w:val="Ttulo3"/>
        <w:numPr>
          <w:ilvl w:val="2"/>
          <w:numId w:val="6"/>
        </w:numPr>
        <w:rPr>
          <w:rPrChange w:id="6334" w:author="Alexandre Marcondes" w:date="2019-07-09T18:16:00Z">
            <w:rPr/>
          </w:rPrChange>
        </w:rPr>
      </w:pPr>
      <w:bookmarkStart w:id="6335" w:name="_Toc9088212"/>
      <w:bookmarkStart w:id="6336" w:name="_Toc9088716"/>
      <w:bookmarkStart w:id="6337" w:name="_Toc9088921"/>
      <w:bookmarkStart w:id="6338" w:name="_Toc11256290"/>
      <w:proofErr w:type="spellStart"/>
      <w:proofErr w:type="gramStart"/>
      <w:r w:rsidRPr="004E7DBD">
        <w:rPr>
          <w:rPrChange w:id="6339" w:author="Alexandre Marcondes" w:date="2019-07-09T18:16:00Z">
            <w:rPr/>
          </w:rPrChange>
        </w:rPr>
        <w:t>RViz</w:t>
      </w:r>
      <w:proofErr w:type="spellEnd"/>
      <w:proofErr w:type="gramEnd"/>
      <w:r w:rsidRPr="004E7DBD">
        <w:rPr>
          <w:rPrChange w:id="6340" w:author="Alexandre Marcondes" w:date="2019-07-09T18:16:00Z">
            <w:rPr/>
          </w:rPrChange>
        </w:rPr>
        <w:t xml:space="preserve">, </w:t>
      </w:r>
      <w:proofErr w:type="spellStart"/>
      <w:r w:rsidRPr="004E7DBD">
        <w:rPr>
          <w:rPrChange w:id="6341" w:author="Alexandre Marcondes" w:date="2019-07-09T18:16:00Z">
            <w:rPr/>
          </w:rPrChange>
        </w:rPr>
        <w:t>Gazebo</w:t>
      </w:r>
      <w:proofErr w:type="spellEnd"/>
      <w:r w:rsidRPr="004E7DBD">
        <w:rPr>
          <w:rPrChange w:id="6342" w:author="Alexandre Marcondes" w:date="2019-07-09T18:16:00Z">
            <w:rPr/>
          </w:rPrChange>
        </w:rPr>
        <w:t xml:space="preserve"> e </w:t>
      </w:r>
      <w:proofErr w:type="spellStart"/>
      <w:r w:rsidRPr="004E7DBD">
        <w:rPr>
          <w:i/>
          <w:rPrChange w:id="6343" w:author="Alexandre Marcondes" w:date="2019-07-09T18:16:00Z">
            <w:rPr>
              <w:i/>
            </w:rPr>
          </w:rPrChange>
        </w:rPr>
        <w:t>Move</w:t>
      </w:r>
      <w:r w:rsidR="00450BC3" w:rsidRPr="004E7DBD">
        <w:rPr>
          <w:i/>
          <w:rPrChange w:id="6344" w:author="Alexandre Marcondes" w:date="2019-07-09T18:16:00Z">
            <w:rPr>
              <w:i/>
            </w:rPr>
          </w:rPrChange>
        </w:rPr>
        <w:t>I</w:t>
      </w:r>
      <w:r w:rsidRPr="004E7DBD">
        <w:rPr>
          <w:i/>
          <w:rPrChange w:id="6345" w:author="Alexandre Marcondes" w:date="2019-07-09T18:16:00Z">
            <w:rPr>
              <w:i/>
            </w:rPr>
          </w:rPrChange>
        </w:rPr>
        <w:t>t</w:t>
      </w:r>
      <w:bookmarkEnd w:id="6335"/>
      <w:bookmarkEnd w:id="6336"/>
      <w:bookmarkEnd w:id="6337"/>
      <w:bookmarkEnd w:id="6338"/>
      <w:proofErr w:type="spellEnd"/>
    </w:p>
    <w:p w:rsidR="0045766C" w:rsidRPr="004E7DBD" w:rsidRDefault="0045766C" w:rsidP="0045766C">
      <w:pPr>
        <w:rPr>
          <w:rPrChange w:id="6346" w:author="Alexandre Marcondes" w:date="2019-07-09T18:16:00Z">
            <w:rPr/>
          </w:rPrChange>
        </w:rPr>
      </w:pPr>
    </w:p>
    <w:p w:rsidR="0045766C" w:rsidRPr="004E7DBD" w:rsidRDefault="0045766C" w:rsidP="0045766C">
      <w:pPr>
        <w:rPr>
          <w:rPrChange w:id="6347" w:author="Alexandre Marcondes" w:date="2019-07-09T18:16:00Z">
            <w:rPr/>
          </w:rPrChange>
        </w:rPr>
      </w:pPr>
      <w:r w:rsidRPr="004E7DBD">
        <w:rPr>
          <w:rPrChange w:id="6348" w:author="Alexandre Marcondes" w:date="2019-07-09T18:16:00Z">
            <w:rPr/>
          </w:rPrChange>
        </w:rPr>
        <w:t xml:space="preserve">A escolha para visualização do ambiente 3D e do VANT foi o visualizador </w:t>
      </w:r>
      <w:proofErr w:type="spellStart"/>
      <w:proofErr w:type="gramStart"/>
      <w:r w:rsidRPr="004E7DBD">
        <w:rPr>
          <w:rPrChange w:id="6349" w:author="Alexandre Marcondes" w:date="2019-07-09T18:16:00Z">
            <w:rPr/>
          </w:rPrChange>
        </w:rPr>
        <w:t>RViz</w:t>
      </w:r>
      <w:proofErr w:type="spellEnd"/>
      <w:proofErr w:type="gramEnd"/>
      <w:r w:rsidRPr="004E7DBD">
        <w:rPr>
          <w:rPrChange w:id="6350" w:author="Alexandre Marcondes" w:date="2019-07-09T18:16:00Z">
            <w:rPr/>
          </w:rPrChange>
        </w:rPr>
        <w:t>. Este módulo acompanha a instalação da versão completa do ROS e possui confiável integração para visualização de variáveis, sensores e câmeras</w:t>
      </w:r>
      <w:r w:rsidR="008B76A8" w:rsidRPr="004E7DBD">
        <w:rPr>
          <w:rPrChange w:id="6351" w:author="Alexandre Marcondes" w:date="2019-07-09T18:16:00Z">
            <w:rPr/>
          </w:rPrChange>
        </w:rPr>
        <w:t>.</w:t>
      </w:r>
      <w:r w:rsidRPr="004E7DBD">
        <w:rPr>
          <w:rPrChange w:id="6352" w:author="Alexandre Marcondes" w:date="2019-07-09T18:16:00Z">
            <w:rPr/>
          </w:rPrChange>
        </w:rPr>
        <w:t xml:space="preserve"> A escolha pelo </w:t>
      </w:r>
      <w:proofErr w:type="spellStart"/>
      <w:r w:rsidRPr="004E7DBD">
        <w:rPr>
          <w:rPrChange w:id="6353" w:author="Alexandre Marcondes" w:date="2019-07-09T18:16:00Z">
            <w:rPr/>
          </w:rPrChange>
        </w:rPr>
        <w:t>Gazebo</w:t>
      </w:r>
      <w:proofErr w:type="spellEnd"/>
      <w:r w:rsidRPr="004E7DBD">
        <w:rPr>
          <w:rPrChange w:id="6354" w:author="Alexandre Marcondes" w:date="2019-07-09T18:16:00Z">
            <w:rPr/>
          </w:rPrChange>
        </w:rPr>
        <w:t xml:space="preserve"> é devido a sua integração com ROS, vir acompanhado da instalação da versão completa e por possuir os </w:t>
      </w:r>
      <w:proofErr w:type="spellStart"/>
      <w:r w:rsidRPr="004E7DBD">
        <w:rPr>
          <w:rPrChange w:id="6355" w:author="Alexandre Marcondes" w:date="2019-07-09T18:16:00Z">
            <w:rPr/>
          </w:rPrChange>
        </w:rPr>
        <w:t>plugins</w:t>
      </w:r>
      <w:proofErr w:type="spellEnd"/>
      <w:r w:rsidRPr="004E7DBD">
        <w:rPr>
          <w:rPrChange w:id="6356" w:author="Alexandre Marcondes" w:date="2019-07-09T18:16:00Z">
            <w:rPr/>
          </w:rPrChange>
        </w:rPr>
        <w:t xml:space="preserve"> para simulação de GPS, colisão e aceitar modelos STL e COLLADA</w:t>
      </w:r>
      <w:r w:rsidR="001C7E90" w:rsidRPr="004E7DBD">
        <w:rPr>
          <w:rPrChange w:id="6357" w:author="Alexandre Marcondes" w:date="2019-07-09T18:16:00Z">
            <w:rPr/>
          </w:rPrChange>
        </w:rPr>
        <w:t xml:space="preserve"> conforme descritos em </w:t>
      </w:r>
      <w:r w:rsidR="001C7E90" w:rsidRPr="004E7DBD">
        <w:rPr>
          <w:rPrChange w:id="6358" w:author="Alexandre Marcondes" w:date="2019-07-09T18:16:00Z">
            <w:rPr/>
          </w:rPrChange>
        </w:rPr>
        <w:fldChar w:fldCharType="begin"/>
      </w:r>
      <w:r w:rsidR="001C7E90" w:rsidRPr="004E7DBD">
        <w:rPr>
          <w:rPrChange w:id="6359" w:author="Alexandre Marcondes" w:date="2019-07-09T18:16:00Z">
            <w:rPr/>
          </w:rPrChange>
        </w:rPr>
        <w:instrText xml:space="preserve"> REF _Ref7972750 \r \h </w:instrText>
      </w:r>
      <w:r w:rsidR="001C7E90" w:rsidRPr="004E7DBD">
        <w:rPr>
          <w:rPrChange w:id="6360" w:author="Alexandre Marcondes" w:date="2019-07-09T18:16:00Z">
            <w:rPr/>
          </w:rPrChange>
        </w:rPr>
      </w:r>
      <w:r w:rsidR="001C7E90" w:rsidRPr="004E7DBD">
        <w:rPr>
          <w:rPrChange w:id="6361" w:author="Alexandre Marcondes" w:date="2019-07-09T18:16:00Z">
            <w:rPr/>
          </w:rPrChange>
        </w:rPr>
        <w:fldChar w:fldCharType="separate"/>
      </w:r>
      <w:r w:rsidR="00C239C6" w:rsidRPr="004E7DBD">
        <w:rPr>
          <w:rPrChange w:id="6362" w:author="Alexandre Marcondes" w:date="2019-07-09T18:16:00Z">
            <w:rPr/>
          </w:rPrChange>
        </w:rPr>
        <w:t>3.1.7</w:t>
      </w:r>
      <w:r w:rsidR="001C7E90" w:rsidRPr="004E7DBD">
        <w:rPr>
          <w:rPrChange w:id="6363" w:author="Alexandre Marcondes" w:date="2019-07-09T18:16:00Z">
            <w:rPr/>
          </w:rPrChange>
        </w:rPr>
        <w:fldChar w:fldCharType="end"/>
      </w:r>
      <w:r w:rsidRPr="004E7DBD">
        <w:rPr>
          <w:rPrChange w:id="6364" w:author="Alexandre Marcondes" w:date="2019-07-09T18:16:00Z">
            <w:rPr/>
          </w:rPrChange>
        </w:rPr>
        <w:t>.</w:t>
      </w:r>
    </w:p>
    <w:p w:rsidR="0045766C" w:rsidRPr="004E7DBD" w:rsidRDefault="0045766C" w:rsidP="0045766C">
      <w:pPr>
        <w:rPr>
          <w:rPrChange w:id="6365" w:author="Alexandre Marcondes" w:date="2019-07-09T18:16:00Z">
            <w:rPr/>
          </w:rPrChange>
        </w:rPr>
      </w:pPr>
      <w:r w:rsidRPr="004E7DBD">
        <w:rPr>
          <w:rPrChange w:id="6366" w:author="Alexandre Marcondes" w:date="2019-07-09T18:16:00Z">
            <w:rPr/>
          </w:rPrChange>
        </w:rPr>
        <w:t xml:space="preserve">O uso do pacote </w:t>
      </w:r>
      <w:proofErr w:type="spellStart"/>
      <w:proofErr w:type="gramStart"/>
      <w:r w:rsidRPr="004E7DBD">
        <w:rPr>
          <w:i/>
          <w:rPrChange w:id="6367" w:author="Alexandre Marcondes" w:date="2019-07-09T18:16:00Z">
            <w:rPr>
              <w:i/>
            </w:rPr>
          </w:rPrChange>
        </w:rPr>
        <w:t>Move</w:t>
      </w:r>
      <w:r w:rsidR="001C7E90" w:rsidRPr="004E7DBD">
        <w:rPr>
          <w:i/>
          <w:rPrChange w:id="6368" w:author="Alexandre Marcondes" w:date="2019-07-09T18:16:00Z">
            <w:rPr>
              <w:i/>
            </w:rPr>
          </w:rPrChange>
        </w:rPr>
        <w:t>I</w:t>
      </w:r>
      <w:r w:rsidRPr="004E7DBD">
        <w:rPr>
          <w:i/>
          <w:rPrChange w:id="6369" w:author="Alexandre Marcondes" w:date="2019-07-09T18:16:00Z">
            <w:rPr>
              <w:i/>
            </w:rPr>
          </w:rPrChange>
        </w:rPr>
        <w:t>t</w:t>
      </w:r>
      <w:proofErr w:type="spellEnd"/>
      <w:proofErr w:type="gramEnd"/>
      <w:r w:rsidRPr="004E7DBD">
        <w:rPr>
          <w:rPrChange w:id="6370" w:author="Alexandre Marcondes" w:date="2019-07-09T18:16:00Z">
            <w:rPr/>
          </w:rPrChange>
        </w:rPr>
        <w:t xml:space="preserve"> é justificado pelo fato do </w:t>
      </w:r>
      <w:r w:rsidR="001C7E90" w:rsidRPr="004E7DBD">
        <w:rPr>
          <w:rPrChange w:id="6371" w:author="Alexandre Marcondes" w:date="2019-07-09T18:16:00Z">
            <w:rPr/>
          </w:rPrChange>
        </w:rPr>
        <w:t>mesmo</w:t>
      </w:r>
      <w:r w:rsidRPr="004E7DBD">
        <w:rPr>
          <w:rPrChange w:id="6372" w:author="Alexandre Marcondes" w:date="2019-07-09T18:16:00Z">
            <w:rPr/>
          </w:rPrChange>
        </w:rPr>
        <w:t xml:space="preserve"> possuir integração com a biblioteca OMPL,</w:t>
      </w:r>
      <w:r w:rsidR="001C7E90" w:rsidRPr="004E7DBD">
        <w:rPr>
          <w:rPrChange w:id="6373" w:author="Alexandre Marcondes" w:date="2019-07-09T18:16:00Z">
            <w:rPr/>
          </w:rPrChange>
        </w:rPr>
        <w:t xml:space="preserve"> </w:t>
      </w:r>
      <w:r w:rsidRPr="004E7DBD">
        <w:rPr>
          <w:rPrChange w:id="6374" w:author="Alexandre Marcondes" w:date="2019-07-09T18:16:00Z">
            <w:rPr/>
          </w:rPrChange>
        </w:rPr>
        <w:t>que conforme descrit</w:t>
      </w:r>
      <w:r w:rsidR="001C7E90" w:rsidRPr="004E7DBD">
        <w:rPr>
          <w:rPrChange w:id="6375" w:author="Alexandre Marcondes" w:date="2019-07-09T18:16:00Z">
            <w:rPr/>
          </w:rPrChange>
        </w:rPr>
        <w:t>o</w:t>
      </w:r>
      <w:r w:rsidRPr="004E7DBD">
        <w:rPr>
          <w:rPrChange w:id="6376" w:author="Alexandre Marcondes" w:date="2019-07-09T18:16:00Z">
            <w:rPr/>
          </w:rPrChange>
        </w:rPr>
        <w:t xml:space="preserve"> em</w:t>
      </w:r>
      <w:r w:rsidR="001C7E90" w:rsidRPr="004E7DBD">
        <w:rPr>
          <w:rPrChange w:id="6377" w:author="Alexandre Marcondes" w:date="2019-07-09T18:16:00Z">
            <w:rPr/>
          </w:rPrChange>
        </w:rPr>
        <w:t xml:space="preserve"> </w:t>
      </w:r>
      <w:r w:rsidR="001C7E90" w:rsidRPr="004E7DBD">
        <w:rPr>
          <w:rPrChange w:id="6378" w:author="Alexandre Marcondes" w:date="2019-07-09T18:16:00Z">
            <w:rPr/>
          </w:rPrChange>
        </w:rPr>
        <w:fldChar w:fldCharType="begin"/>
      </w:r>
      <w:r w:rsidR="001C7E90" w:rsidRPr="004E7DBD">
        <w:rPr>
          <w:rPrChange w:id="6379" w:author="Alexandre Marcondes" w:date="2019-07-09T18:16:00Z">
            <w:rPr/>
          </w:rPrChange>
        </w:rPr>
        <w:instrText xml:space="preserve"> REF _Ref7972567 \r \h </w:instrText>
      </w:r>
      <w:r w:rsidR="008B76A8" w:rsidRPr="004E7DBD">
        <w:rPr>
          <w:rPrChange w:id="6380" w:author="Alexandre Marcondes" w:date="2019-07-09T18:16:00Z">
            <w:rPr/>
          </w:rPrChange>
        </w:rPr>
        <w:instrText xml:space="preserve"> \* MERGEFORMAT </w:instrText>
      </w:r>
      <w:r w:rsidR="001C7E90" w:rsidRPr="004E7DBD">
        <w:rPr>
          <w:rPrChange w:id="6381" w:author="Alexandre Marcondes" w:date="2019-07-09T18:16:00Z">
            <w:rPr/>
          </w:rPrChange>
        </w:rPr>
      </w:r>
      <w:r w:rsidR="001C7E90" w:rsidRPr="004E7DBD">
        <w:rPr>
          <w:rPrChange w:id="6382" w:author="Alexandre Marcondes" w:date="2019-07-09T18:16:00Z">
            <w:rPr/>
          </w:rPrChange>
        </w:rPr>
        <w:fldChar w:fldCharType="separate"/>
      </w:r>
      <w:r w:rsidR="00C239C6" w:rsidRPr="004E7DBD">
        <w:rPr>
          <w:rPrChange w:id="6383" w:author="Alexandre Marcondes" w:date="2019-07-09T18:16:00Z">
            <w:rPr/>
          </w:rPrChange>
        </w:rPr>
        <w:t>3.2</w:t>
      </w:r>
      <w:r w:rsidR="001C7E90" w:rsidRPr="004E7DBD">
        <w:rPr>
          <w:rPrChange w:id="6384" w:author="Alexandre Marcondes" w:date="2019-07-09T18:16:00Z">
            <w:rPr/>
          </w:rPrChange>
        </w:rPr>
        <w:fldChar w:fldCharType="end"/>
      </w:r>
      <w:r w:rsidR="00472389" w:rsidRPr="004E7DBD">
        <w:rPr>
          <w:rPrChange w:id="6385" w:author="Alexandre Marcondes" w:date="2019-07-09T18:16:00Z">
            <w:rPr/>
          </w:rPrChange>
        </w:rPr>
        <w:t xml:space="preserve">, </w:t>
      </w:r>
      <w:r w:rsidR="001C7E90" w:rsidRPr="004E7DBD">
        <w:rPr>
          <w:rPrChange w:id="6386" w:author="Alexandre Marcondes" w:date="2019-07-09T18:16:00Z">
            <w:rPr/>
          </w:rPrChange>
        </w:rPr>
        <w:t>apresenta técnicas com custo reduzido de processamento para estabelecer um</w:t>
      </w:r>
      <w:r w:rsidR="007063DB" w:rsidRPr="004E7DBD">
        <w:rPr>
          <w:rPrChange w:id="6387" w:author="Alexandre Marcondes" w:date="2019-07-09T18:16:00Z">
            <w:rPr/>
          </w:rPrChange>
        </w:rPr>
        <w:t>a</w:t>
      </w:r>
      <w:r w:rsidR="001C7E90" w:rsidRPr="004E7DBD">
        <w:rPr>
          <w:rPrChange w:id="6388" w:author="Alexandre Marcondes" w:date="2019-07-09T18:16:00Z">
            <w:rPr/>
          </w:rPrChange>
        </w:rPr>
        <w:t xml:space="preserve"> rota livre de colisões. O uso do </w:t>
      </w:r>
      <w:proofErr w:type="spellStart"/>
      <w:proofErr w:type="gramStart"/>
      <w:r w:rsidR="001C7E90" w:rsidRPr="004E7DBD">
        <w:rPr>
          <w:i/>
          <w:rPrChange w:id="6389" w:author="Alexandre Marcondes" w:date="2019-07-09T18:16:00Z">
            <w:rPr>
              <w:i/>
            </w:rPr>
          </w:rPrChange>
        </w:rPr>
        <w:t>MoveIt</w:t>
      </w:r>
      <w:proofErr w:type="spellEnd"/>
      <w:proofErr w:type="gramEnd"/>
      <w:r w:rsidR="001C7E90" w:rsidRPr="004E7DBD">
        <w:rPr>
          <w:rPrChange w:id="6390" w:author="Alexandre Marcondes" w:date="2019-07-09T18:16:00Z">
            <w:rPr/>
          </w:rPrChange>
        </w:rPr>
        <w:t xml:space="preserve"> também é justificado por aceitar mapas</w:t>
      </w:r>
      <w:r w:rsidR="001C4E7E" w:rsidRPr="004E7DBD">
        <w:rPr>
          <w:rPrChange w:id="6391" w:author="Alexandre Marcondes" w:date="2019-07-09T18:16:00Z">
            <w:rPr/>
          </w:rPrChange>
        </w:rPr>
        <w:t xml:space="preserve"> de</w:t>
      </w:r>
      <w:r w:rsidR="001C7E90" w:rsidRPr="004E7DBD">
        <w:rPr>
          <w:rPrChange w:id="6392" w:author="Alexandre Marcondes" w:date="2019-07-09T18:16:00Z">
            <w:rPr/>
          </w:rPrChange>
        </w:rPr>
        <w:t xml:space="preserve"> colisões originados com o protocolo </w:t>
      </w:r>
      <w:proofErr w:type="spellStart"/>
      <w:r w:rsidR="001C7E90" w:rsidRPr="004E7DBD">
        <w:rPr>
          <w:rPrChange w:id="6393" w:author="Alexandre Marcondes" w:date="2019-07-09T18:16:00Z">
            <w:rPr/>
          </w:rPrChange>
        </w:rPr>
        <w:t>Octomap</w:t>
      </w:r>
      <w:proofErr w:type="spellEnd"/>
      <w:r w:rsidR="001C7E90" w:rsidRPr="004E7DBD">
        <w:rPr>
          <w:rPrChange w:id="6394" w:author="Alexandre Marcondes" w:date="2019-07-09T18:16:00Z">
            <w:rPr/>
          </w:rPrChange>
        </w:rPr>
        <w:t xml:space="preserve"> descrito em </w:t>
      </w:r>
      <w:r w:rsidR="001C7E90" w:rsidRPr="004E7DBD">
        <w:rPr>
          <w:rPrChange w:id="6395" w:author="Alexandre Marcondes" w:date="2019-07-09T18:16:00Z">
            <w:rPr/>
          </w:rPrChange>
        </w:rPr>
        <w:fldChar w:fldCharType="begin"/>
      </w:r>
      <w:r w:rsidR="001C7E90" w:rsidRPr="004E7DBD">
        <w:rPr>
          <w:rPrChange w:id="6396" w:author="Alexandre Marcondes" w:date="2019-07-09T18:16:00Z">
            <w:rPr/>
          </w:rPrChange>
        </w:rPr>
        <w:instrText xml:space="preserve"> REF _Ref7973134 \r \h </w:instrText>
      </w:r>
      <w:r w:rsidR="008B76A8" w:rsidRPr="004E7DBD">
        <w:rPr>
          <w:rPrChange w:id="6397" w:author="Alexandre Marcondes" w:date="2019-07-09T18:16:00Z">
            <w:rPr/>
          </w:rPrChange>
        </w:rPr>
        <w:instrText xml:space="preserve"> \* MERGEFORMAT </w:instrText>
      </w:r>
      <w:r w:rsidR="001C7E90" w:rsidRPr="004E7DBD">
        <w:rPr>
          <w:rPrChange w:id="6398" w:author="Alexandre Marcondes" w:date="2019-07-09T18:16:00Z">
            <w:rPr/>
          </w:rPrChange>
        </w:rPr>
      </w:r>
      <w:r w:rsidR="001C7E90" w:rsidRPr="004E7DBD">
        <w:rPr>
          <w:rPrChange w:id="6399" w:author="Alexandre Marcondes" w:date="2019-07-09T18:16:00Z">
            <w:rPr/>
          </w:rPrChange>
        </w:rPr>
        <w:fldChar w:fldCharType="separate"/>
      </w:r>
      <w:r w:rsidR="00C239C6" w:rsidRPr="004E7DBD">
        <w:rPr>
          <w:rPrChange w:id="6400" w:author="Alexandre Marcondes" w:date="2019-07-09T18:16:00Z">
            <w:rPr/>
          </w:rPrChange>
        </w:rPr>
        <w:t>3.3</w:t>
      </w:r>
      <w:r w:rsidR="001C7E90" w:rsidRPr="004E7DBD">
        <w:rPr>
          <w:rPrChange w:id="6401" w:author="Alexandre Marcondes" w:date="2019-07-09T18:16:00Z">
            <w:rPr/>
          </w:rPrChange>
        </w:rPr>
        <w:fldChar w:fldCharType="end"/>
      </w:r>
      <w:r w:rsidR="001C7E90" w:rsidRPr="004E7DBD">
        <w:rPr>
          <w:rPrChange w:id="6402" w:author="Alexandre Marcondes" w:date="2019-07-09T18:16:00Z">
            <w:rPr/>
          </w:rPrChange>
        </w:rPr>
        <w:t xml:space="preserve">. O uso do </w:t>
      </w:r>
      <w:proofErr w:type="spellStart"/>
      <w:r w:rsidR="001C7E90" w:rsidRPr="004E7DBD">
        <w:rPr>
          <w:rPrChange w:id="6403" w:author="Alexandre Marcondes" w:date="2019-07-09T18:16:00Z">
            <w:rPr/>
          </w:rPrChange>
        </w:rPr>
        <w:t>Octomap</w:t>
      </w:r>
      <w:proofErr w:type="spellEnd"/>
      <w:r w:rsidR="001C7E90" w:rsidRPr="004E7DBD">
        <w:rPr>
          <w:rPrChange w:id="6404" w:author="Alexandre Marcondes" w:date="2019-07-09T18:16:00Z">
            <w:rPr/>
          </w:rPrChange>
        </w:rPr>
        <w:t xml:space="preserve"> é justificado pelo seu compacto armazenamento, cálculo probabilístico de localização e por ser possível gerar um mapa a partir de um modelo</w:t>
      </w:r>
      <w:r w:rsidR="0057215E" w:rsidRPr="004E7DBD">
        <w:rPr>
          <w:rPrChange w:id="6405" w:author="Alexandre Marcondes" w:date="2019-07-09T18:16:00Z">
            <w:rPr/>
          </w:rPrChange>
        </w:rPr>
        <w:t xml:space="preserve"> 3D </w:t>
      </w:r>
      <w:sdt>
        <w:sdtPr>
          <w:rPr>
            <w:rPrChange w:id="6406" w:author="Alexandre Marcondes" w:date="2019-07-09T18:16:00Z">
              <w:rPr/>
            </w:rPrChange>
          </w:rPr>
          <w:id w:val="1400627666"/>
          <w:citation/>
        </w:sdtPr>
        <w:sdtContent>
          <w:r w:rsidR="00450BC3" w:rsidRPr="004E7DBD">
            <w:rPr>
              <w:rPrChange w:id="6407" w:author="Alexandre Marcondes" w:date="2019-07-09T18:16:00Z">
                <w:rPr/>
              </w:rPrChange>
            </w:rPr>
            <w:fldChar w:fldCharType="begin"/>
          </w:r>
          <w:r w:rsidR="00450BC3" w:rsidRPr="004E7DBD">
            <w:rPr>
              <w:rPrChange w:id="6408" w:author="Alexandre Marcondes" w:date="2019-07-09T18:16:00Z">
                <w:rPr/>
              </w:rPrChange>
            </w:rPr>
            <w:instrText xml:space="preserve"> CITATION pat17 \l 1046 </w:instrText>
          </w:r>
          <w:r w:rsidR="00450BC3" w:rsidRPr="004E7DBD">
            <w:rPr>
              <w:rPrChange w:id="6409" w:author="Alexandre Marcondes" w:date="2019-07-09T18:16:00Z">
                <w:rPr/>
              </w:rPrChange>
            </w:rPr>
            <w:fldChar w:fldCharType="separate"/>
          </w:r>
          <w:r w:rsidR="00FF594D" w:rsidRPr="004E7DBD">
            <w:rPr>
              <w:noProof/>
              <w:rPrChange w:id="6410" w:author="Alexandre Marcondes" w:date="2019-07-09T18:16:00Z">
                <w:rPr>
                  <w:noProof/>
                </w:rPr>
              </w:rPrChange>
            </w:rPr>
            <w:t>(35)</w:t>
          </w:r>
          <w:r w:rsidR="00450BC3" w:rsidRPr="004E7DBD">
            <w:rPr>
              <w:rPrChange w:id="6411" w:author="Alexandre Marcondes" w:date="2019-07-09T18:16:00Z">
                <w:rPr/>
              </w:rPrChange>
            </w:rPr>
            <w:fldChar w:fldCharType="end"/>
          </w:r>
        </w:sdtContent>
      </w:sdt>
      <w:r w:rsidR="0057215E" w:rsidRPr="004E7DBD">
        <w:rPr>
          <w:rPrChange w:id="6412" w:author="Alexandre Marcondes" w:date="2019-07-09T18:16:00Z">
            <w:rPr/>
          </w:rPrChange>
        </w:rPr>
        <w:t>.</w:t>
      </w:r>
      <w:r w:rsidR="001C7E90" w:rsidRPr="004E7DBD">
        <w:rPr>
          <w:rPrChange w:id="6413" w:author="Alexandre Marcondes" w:date="2019-07-09T18:16:00Z">
            <w:rPr/>
          </w:rPrChange>
        </w:rPr>
        <w:t xml:space="preserve"> </w:t>
      </w:r>
    </w:p>
    <w:p w:rsidR="00FA721D" w:rsidRPr="004E7DBD" w:rsidRDefault="00C77A8D" w:rsidP="00A547B9">
      <w:pPr>
        <w:pStyle w:val="Ttulo1"/>
        <w:numPr>
          <w:ilvl w:val="0"/>
          <w:numId w:val="6"/>
        </w:numPr>
        <w:rPr>
          <w:rPrChange w:id="6414" w:author="Alexandre Marcondes" w:date="2019-07-09T18:16:00Z">
            <w:rPr/>
          </w:rPrChange>
        </w:rPr>
      </w:pPr>
      <w:bookmarkStart w:id="6415" w:name="_Toc11256291"/>
      <w:r w:rsidRPr="004E7DBD">
        <w:rPr>
          <w:rPrChange w:id="6416" w:author="Alexandre Marcondes" w:date="2019-07-09T18:16:00Z">
            <w:rPr/>
          </w:rPrChange>
        </w:rPr>
        <w:lastRenderedPageBreak/>
        <w:t>DESENVOLVIMENTO</w:t>
      </w:r>
      <w:bookmarkEnd w:id="6415"/>
    </w:p>
    <w:p w:rsidR="001711B0" w:rsidRPr="004E7DBD" w:rsidRDefault="001711B0" w:rsidP="00E244ED">
      <w:pPr>
        <w:ind w:left="432" w:firstLine="0"/>
        <w:rPr>
          <w:rPrChange w:id="6417" w:author="Alexandre Marcondes" w:date="2019-07-09T18:16:00Z">
            <w:rPr/>
          </w:rPrChange>
        </w:rPr>
      </w:pPr>
    </w:p>
    <w:p w:rsidR="000E74EA" w:rsidRPr="004E7DBD" w:rsidRDefault="000E74EA" w:rsidP="000E74EA">
      <w:pPr>
        <w:rPr>
          <w:rPrChange w:id="6418" w:author="Alexandre Marcondes" w:date="2019-07-09T18:16:00Z">
            <w:rPr/>
          </w:rPrChange>
        </w:rPr>
      </w:pPr>
      <w:r w:rsidRPr="004E7DBD">
        <w:rPr>
          <w:rPrChange w:id="6419" w:author="Alexandre Marcondes" w:date="2019-07-09T18:16:00Z">
            <w:rPr/>
          </w:rPrChange>
        </w:rPr>
        <w:t xml:space="preserve">Este capítulo aborda o desenvolvimento de </w:t>
      </w:r>
      <w:r w:rsidRPr="004E7DBD">
        <w:rPr>
          <w:i/>
          <w:rPrChange w:id="6420" w:author="Alexandre Marcondes" w:date="2019-07-09T18:16:00Z">
            <w:rPr>
              <w:i/>
            </w:rPr>
          </w:rPrChange>
        </w:rPr>
        <w:t>software</w:t>
      </w:r>
      <w:r w:rsidRPr="004E7DBD">
        <w:rPr>
          <w:rPrChange w:id="6421" w:author="Alexandre Marcondes" w:date="2019-07-09T18:16:00Z">
            <w:rPr/>
          </w:rPrChange>
        </w:rPr>
        <w:t xml:space="preserve"> referente ao sistema proposto neste trabalho. A descrição da </w:t>
      </w:r>
      <w:r w:rsidR="00DF2272" w:rsidRPr="004E7DBD">
        <w:rPr>
          <w:rPrChange w:id="6422" w:author="Alexandre Marcondes" w:date="2019-07-09T18:16:00Z">
            <w:rPr/>
          </w:rPrChange>
        </w:rPr>
        <w:t xml:space="preserve">implementação está dividida em </w:t>
      </w:r>
      <w:proofErr w:type="gramStart"/>
      <w:r w:rsidR="00DF2272" w:rsidRPr="004E7DBD">
        <w:rPr>
          <w:rPrChange w:id="6423" w:author="Alexandre Marcondes" w:date="2019-07-09T18:16:00Z">
            <w:rPr/>
          </w:rPrChange>
        </w:rPr>
        <w:t>4</w:t>
      </w:r>
      <w:proofErr w:type="gramEnd"/>
      <w:r w:rsidRPr="004E7DBD">
        <w:rPr>
          <w:rPrChange w:id="6424" w:author="Alexandre Marcondes" w:date="2019-07-09T18:16:00Z">
            <w:rPr/>
          </w:rPrChange>
        </w:rPr>
        <w:t xml:space="preserve"> seções</w:t>
      </w:r>
      <w:r w:rsidR="003451A2" w:rsidRPr="004E7DBD">
        <w:rPr>
          <w:rPrChange w:id="6425" w:author="Alexandre Marcondes" w:date="2019-07-09T18:16:00Z">
            <w:rPr/>
          </w:rPrChange>
        </w:rPr>
        <w:t>,</w:t>
      </w:r>
      <w:r w:rsidRPr="004E7DBD">
        <w:rPr>
          <w:rPrChange w:id="6426" w:author="Alexandre Marcondes" w:date="2019-07-09T18:16:00Z">
            <w:rPr/>
          </w:rPrChange>
        </w:rPr>
        <w:t xml:space="preserve"> cada qual descrevendo os resultados de </w:t>
      </w:r>
      <w:r w:rsidR="00E97870" w:rsidRPr="004E7DBD">
        <w:rPr>
          <w:rPrChange w:id="6427" w:author="Alexandre Marcondes" w:date="2019-07-09T18:16:00Z">
            <w:rPr/>
          </w:rPrChange>
        </w:rPr>
        <w:t xml:space="preserve">cada </w:t>
      </w:r>
      <w:r w:rsidRPr="004E7DBD">
        <w:rPr>
          <w:rPrChange w:id="6428" w:author="Alexandre Marcondes" w:date="2019-07-09T18:16:00Z">
            <w:rPr/>
          </w:rPrChange>
        </w:rPr>
        <w:t>parte da metodologia utilizada para a execução do plano de desenvolvimento.</w:t>
      </w:r>
    </w:p>
    <w:p w:rsidR="000E74EA" w:rsidRPr="004E7DBD" w:rsidRDefault="000E74EA" w:rsidP="000E74EA">
      <w:pPr>
        <w:rPr>
          <w:rPrChange w:id="6429" w:author="Alexandre Marcondes" w:date="2019-07-09T18:16:00Z">
            <w:rPr/>
          </w:rPrChange>
        </w:rPr>
      </w:pPr>
      <w:r w:rsidRPr="004E7DBD">
        <w:rPr>
          <w:rPrChange w:id="6430" w:author="Alexandre Marcondes" w:date="2019-07-09T18:16:00Z">
            <w:rPr/>
          </w:rPrChange>
        </w:rPr>
        <w:t xml:space="preserve">A metodologia </w:t>
      </w:r>
      <w:r w:rsidR="004F5FDC" w:rsidRPr="004E7DBD">
        <w:rPr>
          <w:rPrChange w:id="6431" w:author="Alexandre Marcondes" w:date="2019-07-09T18:16:00Z">
            <w:rPr/>
          </w:rPrChange>
        </w:rPr>
        <w:t xml:space="preserve">utilizada </w:t>
      </w:r>
      <w:r w:rsidRPr="004E7DBD">
        <w:rPr>
          <w:rPrChange w:id="6432" w:author="Alexandre Marcondes" w:date="2019-07-09T18:16:00Z">
            <w:rPr/>
          </w:rPrChange>
        </w:rPr>
        <w:t xml:space="preserve">para o desenvolvimento de </w:t>
      </w:r>
      <w:r w:rsidRPr="004E7DBD">
        <w:rPr>
          <w:i/>
          <w:rPrChange w:id="6433" w:author="Alexandre Marcondes" w:date="2019-07-09T18:16:00Z">
            <w:rPr>
              <w:i/>
            </w:rPr>
          </w:rPrChange>
        </w:rPr>
        <w:t>software</w:t>
      </w:r>
      <w:r w:rsidRPr="004E7DBD">
        <w:rPr>
          <w:rPrChange w:id="6434" w:author="Alexandre Marcondes" w:date="2019-07-09T18:16:00Z">
            <w:rPr/>
          </w:rPrChange>
        </w:rPr>
        <w:t xml:space="preserve"> </w:t>
      </w:r>
      <w:r w:rsidR="00DF2272" w:rsidRPr="004E7DBD">
        <w:rPr>
          <w:rPrChange w:id="6435" w:author="Alexandre Marcondes" w:date="2019-07-09T18:16:00Z">
            <w:rPr/>
          </w:rPrChange>
        </w:rPr>
        <w:t>é descrita</w:t>
      </w:r>
      <w:r w:rsidR="00A547B9" w:rsidRPr="004E7DBD">
        <w:rPr>
          <w:rPrChange w:id="6436" w:author="Alexandre Marcondes" w:date="2019-07-09T18:16:00Z">
            <w:rPr/>
          </w:rPrChange>
        </w:rPr>
        <w:t xml:space="preserve"> como ágil que</w:t>
      </w:r>
      <w:r w:rsidR="003451A2" w:rsidRPr="004E7DBD">
        <w:rPr>
          <w:rPrChange w:id="6437" w:author="Alexandre Marcondes" w:date="2019-07-09T18:16:00Z">
            <w:rPr/>
          </w:rPrChange>
        </w:rPr>
        <w:t>,</w:t>
      </w:r>
      <w:r w:rsidRPr="004E7DBD">
        <w:rPr>
          <w:rPrChange w:id="6438" w:author="Alexandre Marcondes" w:date="2019-07-09T18:16:00Z">
            <w:rPr/>
          </w:rPrChange>
        </w:rPr>
        <w:t xml:space="preserve"> de forma abrangente</w:t>
      </w:r>
      <w:r w:rsidR="003451A2" w:rsidRPr="004E7DBD">
        <w:rPr>
          <w:rPrChange w:id="6439" w:author="Alexandre Marcondes" w:date="2019-07-09T18:16:00Z">
            <w:rPr/>
          </w:rPrChange>
        </w:rPr>
        <w:t>,</w:t>
      </w:r>
      <w:r w:rsidRPr="004E7DBD">
        <w:rPr>
          <w:rPrChange w:id="6440" w:author="Alexandre Marcondes" w:date="2019-07-09T18:16:00Z">
            <w:rPr/>
          </w:rPrChange>
        </w:rPr>
        <w:t xml:space="preserve"> </w:t>
      </w:r>
      <w:r w:rsidR="00A547B9" w:rsidRPr="004E7DBD">
        <w:rPr>
          <w:rPrChange w:id="6441" w:author="Alexandre Marcondes" w:date="2019-07-09T18:16:00Z">
            <w:rPr/>
          </w:rPrChange>
        </w:rPr>
        <w:t>envolveu a</w:t>
      </w:r>
      <w:r w:rsidRPr="004E7DBD">
        <w:rPr>
          <w:rPrChange w:id="6442" w:author="Alexandre Marcondes" w:date="2019-07-09T18:16:00Z">
            <w:rPr/>
          </w:rPrChange>
        </w:rPr>
        <w:t xml:space="preserve"> aquisição de requisitos, proposta de arquitetura e</w:t>
      </w:r>
      <w:r w:rsidR="003451A2" w:rsidRPr="004E7DBD">
        <w:rPr>
          <w:rPrChange w:id="6443" w:author="Alexandre Marcondes" w:date="2019-07-09T18:16:00Z">
            <w:rPr/>
          </w:rPrChange>
        </w:rPr>
        <w:t>,</w:t>
      </w:r>
      <w:r w:rsidRPr="004E7DBD">
        <w:rPr>
          <w:rPrChange w:id="6444" w:author="Alexandre Marcondes" w:date="2019-07-09T18:16:00Z">
            <w:rPr/>
          </w:rPrChange>
        </w:rPr>
        <w:t xml:space="preserve"> por fim</w:t>
      </w:r>
      <w:r w:rsidR="003451A2" w:rsidRPr="004E7DBD">
        <w:rPr>
          <w:rPrChange w:id="6445" w:author="Alexandre Marcondes" w:date="2019-07-09T18:16:00Z">
            <w:rPr/>
          </w:rPrChange>
        </w:rPr>
        <w:t>,</w:t>
      </w:r>
      <w:r w:rsidRPr="004E7DBD">
        <w:rPr>
          <w:rPrChange w:id="6446" w:author="Alexandre Marcondes" w:date="2019-07-09T18:16:00Z">
            <w:rPr/>
          </w:rPrChange>
        </w:rPr>
        <w:t xml:space="preserve"> iterações de desenvolvimento e teste com constante alteração nos requisitos da aplicação.</w:t>
      </w:r>
    </w:p>
    <w:p w:rsidR="000E74EA" w:rsidRPr="004E7DBD" w:rsidRDefault="000E74EA" w:rsidP="000E74EA">
      <w:pPr>
        <w:ind w:firstLine="0"/>
        <w:rPr>
          <w:rPrChange w:id="6447" w:author="Alexandre Marcondes" w:date="2019-07-09T18:16:00Z">
            <w:rPr/>
          </w:rPrChange>
        </w:rPr>
      </w:pPr>
    </w:p>
    <w:p w:rsidR="00A547B9" w:rsidRPr="004E7DBD" w:rsidRDefault="00C3277A" w:rsidP="00A547B9">
      <w:pPr>
        <w:pStyle w:val="Ttulo2"/>
        <w:numPr>
          <w:ilvl w:val="1"/>
          <w:numId w:val="6"/>
        </w:numPr>
        <w:rPr>
          <w:rPrChange w:id="6448" w:author="Alexandre Marcondes" w:date="2019-07-09T18:16:00Z">
            <w:rPr/>
          </w:rPrChange>
        </w:rPr>
      </w:pPr>
      <w:bookmarkStart w:id="6449" w:name="_Toc9088215"/>
      <w:bookmarkStart w:id="6450" w:name="_Toc9088719"/>
      <w:bookmarkStart w:id="6451" w:name="_Toc9088924"/>
      <w:bookmarkStart w:id="6452" w:name="_Toc11256292"/>
      <w:r w:rsidRPr="004E7DBD">
        <w:rPr>
          <w:rPrChange w:id="6453" w:author="Alexandre Marcondes" w:date="2019-07-09T18:16:00Z">
            <w:rPr/>
          </w:rPrChange>
        </w:rPr>
        <w:t>Casos de uso</w:t>
      </w:r>
      <w:bookmarkEnd w:id="6449"/>
      <w:bookmarkEnd w:id="6450"/>
      <w:bookmarkEnd w:id="6451"/>
      <w:bookmarkEnd w:id="6452"/>
    </w:p>
    <w:p w:rsidR="00A547B9" w:rsidRPr="004E7DBD" w:rsidRDefault="00A547B9" w:rsidP="00A547B9">
      <w:pPr>
        <w:rPr>
          <w:rPrChange w:id="6454" w:author="Alexandre Marcondes" w:date="2019-07-09T18:16:00Z">
            <w:rPr/>
          </w:rPrChange>
        </w:rPr>
      </w:pPr>
    </w:p>
    <w:p w:rsidR="00A547B9" w:rsidRPr="004E7DBD" w:rsidRDefault="00A547B9" w:rsidP="00A547B9">
      <w:pPr>
        <w:rPr>
          <w:rPrChange w:id="6455" w:author="Alexandre Marcondes" w:date="2019-07-09T18:16:00Z">
            <w:rPr/>
          </w:rPrChange>
        </w:rPr>
      </w:pPr>
      <w:r w:rsidRPr="004E7DBD">
        <w:rPr>
          <w:rPrChange w:id="6456" w:author="Alexandre Marcondes" w:date="2019-07-09T18:16:00Z">
            <w:rPr/>
          </w:rPrChange>
        </w:rPr>
        <w:t>Como forma de captação de requisitos utilizou-se de um diagrama de casos de uso para análise das principais funções que o si</w:t>
      </w:r>
      <w:r w:rsidR="003451A2" w:rsidRPr="004E7DBD">
        <w:rPr>
          <w:rPrChange w:id="6457" w:author="Alexandre Marcondes" w:date="2019-07-09T18:16:00Z">
            <w:rPr/>
          </w:rPrChange>
        </w:rPr>
        <w:t>stema deve desempenhar. N</w:t>
      </w:r>
      <w:r w:rsidRPr="004E7DBD">
        <w:rPr>
          <w:rPrChange w:id="6458" w:author="Alexandre Marcondes" w:date="2019-07-09T18:16:00Z">
            <w:rPr/>
          </w:rPrChange>
        </w:rPr>
        <w:t>a</w:t>
      </w:r>
      <w:r w:rsidR="004F5FDC" w:rsidRPr="004E7DBD">
        <w:rPr>
          <w:rPrChange w:id="6459" w:author="Alexandre Marcondes" w:date="2019-07-09T18:16:00Z">
            <w:rPr/>
          </w:rPrChange>
        </w:rPr>
        <w:t xml:space="preserve"> </w:t>
      </w:r>
      <w:r w:rsidR="004F5FDC" w:rsidRPr="004E7DBD">
        <w:rPr>
          <w:rPrChange w:id="6460" w:author="Alexandre Marcondes" w:date="2019-07-09T18:16:00Z">
            <w:rPr/>
          </w:rPrChange>
        </w:rPr>
        <w:fldChar w:fldCharType="begin"/>
      </w:r>
      <w:r w:rsidR="004F5FDC" w:rsidRPr="004E7DBD">
        <w:rPr>
          <w:rPrChange w:id="6461" w:author="Alexandre Marcondes" w:date="2019-07-09T18:16:00Z">
            <w:rPr/>
          </w:rPrChange>
        </w:rPr>
        <w:instrText xml:space="preserve"> REF _Ref8049216 \h </w:instrText>
      </w:r>
      <w:r w:rsidR="008A482D" w:rsidRPr="004E7DBD">
        <w:rPr>
          <w:rPrChange w:id="6462" w:author="Alexandre Marcondes" w:date="2019-07-09T18:16:00Z">
            <w:rPr/>
          </w:rPrChange>
        </w:rPr>
        <w:instrText xml:space="preserve"> \* MERGEFORMAT </w:instrText>
      </w:r>
      <w:r w:rsidR="004F5FDC" w:rsidRPr="004E7DBD">
        <w:rPr>
          <w:rPrChange w:id="6463" w:author="Alexandre Marcondes" w:date="2019-07-09T18:16:00Z">
            <w:rPr/>
          </w:rPrChange>
        </w:rPr>
      </w:r>
      <w:r w:rsidR="004F5FDC" w:rsidRPr="004E7DBD">
        <w:rPr>
          <w:rPrChange w:id="6464" w:author="Alexandre Marcondes" w:date="2019-07-09T18:16:00Z">
            <w:rPr/>
          </w:rPrChange>
        </w:rPr>
        <w:fldChar w:fldCharType="separate"/>
      </w:r>
      <w:r w:rsidR="00C239C6" w:rsidRPr="004E7DBD">
        <w:rPr>
          <w:rPrChange w:id="6465" w:author="Alexandre Marcondes" w:date="2019-07-09T18:16:00Z">
            <w:rPr/>
          </w:rPrChange>
        </w:rPr>
        <w:t xml:space="preserve">Figura </w:t>
      </w:r>
      <w:r w:rsidR="00C239C6" w:rsidRPr="004E7DBD">
        <w:rPr>
          <w:noProof/>
          <w:rPrChange w:id="6466" w:author="Alexandre Marcondes" w:date="2019-07-09T18:16:00Z">
            <w:rPr>
              <w:noProof/>
            </w:rPr>
          </w:rPrChange>
        </w:rPr>
        <w:t>2</w:t>
      </w:r>
      <w:r w:rsidR="004F5FDC" w:rsidRPr="004E7DBD">
        <w:rPr>
          <w:rPrChange w:id="6467" w:author="Alexandre Marcondes" w:date="2019-07-09T18:16:00Z">
            <w:rPr/>
          </w:rPrChange>
        </w:rPr>
        <w:fldChar w:fldCharType="end"/>
      </w:r>
      <w:r w:rsidRPr="004E7DBD">
        <w:rPr>
          <w:rPrChange w:id="6468" w:author="Alexandre Marcondes" w:date="2019-07-09T18:16:00Z">
            <w:rPr/>
          </w:rPrChange>
        </w:rPr>
        <w:t xml:space="preserve">, observa-se no diagrama de casos de uso as principais funcionalidades que o sistema </w:t>
      </w:r>
      <w:r w:rsidR="003451A2" w:rsidRPr="004E7DBD">
        <w:rPr>
          <w:rPrChange w:id="6469" w:author="Alexandre Marcondes" w:date="2019-07-09T18:16:00Z">
            <w:rPr/>
          </w:rPrChange>
        </w:rPr>
        <w:t xml:space="preserve">apresenta ao </w:t>
      </w:r>
      <w:r w:rsidRPr="004E7DBD">
        <w:rPr>
          <w:rPrChange w:id="6470" w:author="Alexandre Marcondes" w:date="2019-07-09T18:16:00Z">
            <w:rPr/>
          </w:rPrChange>
        </w:rPr>
        <w:t>usuário.</w:t>
      </w:r>
    </w:p>
    <w:p w:rsidR="00A547B9" w:rsidRPr="004E7DBD" w:rsidRDefault="00A547B9" w:rsidP="00A547B9">
      <w:pPr>
        <w:rPr>
          <w:rPrChange w:id="6471" w:author="Alexandre Marcondes" w:date="2019-07-09T18:16:00Z">
            <w:rPr/>
          </w:rPrChange>
        </w:rPr>
      </w:pPr>
    </w:p>
    <w:p w:rsidR="004F5FDC" w:rsidRPr="004E7DBD" w:rsidRDefault="004F5FDC" w:rsidP="003451A2">
      <w:pPr>
        <w:pStyle w:val="Legenda"/>
        <w:keepNext/>
        <w:ind w:firstLine="0"/>
        <w:jc w:val="center"/>
        <w:rPr>
          <w:rPrChange w:id="6472" w:author="Alexandre Marcondes" w:date="2019-07-09T18:16:00Z">
            <w:rPr/>
          </w:rPrChange>
        </w:rPr>
      </w:pPr>
      <w:bookmarkStart w:id="6473" w:name="_Ref8049205"/>
      <w:bookmarkStart w:id="6474" w:name="_Toc9086559"/>
      <w:bookmarkStart w:id="6475" w:name="_Toc9086884"/>
      <w:bookmarkStart w:id="6476" w:name="_Toc9087011"/>
      <w:bookmarkStart w:id="6477" w:name="_Toc9088022"/>
      <w:bookmarkStart w:id="6478" w:name="_Toc9088363"/>
      <w:bookmarkStart w:id="6479" w:name="_Toc9088488"/>
      <w:r w:rsidRPr="004E7DBD">
        <w:rPr>
          <w:rPrChange w:id="6480" w:author="Alexandre Marcondes" w:date="2019-07-09T18:16:00Z">
            <w:rPr/>
          </w:rPrChange>
        </w:rPr>
        <w:t xml:space="preserve">Figura </w:t>
      </w:r>
      <w:r w:rsidR="00DF2272" w:rsidRPr="004E7DBD">
        <w:rPr>
          <w:noProof/>
          <w:rPrChange w:id="6481" w:author="Alexandre Marcondes" w:date="2019-07-09T18:16:00Z">
            <w:rPr>
              <w:noProof/>
            </w:rPr>
          </w:rPrChange>
        </w:rPr>
        <w:fldChar w:fldCharType="begin"/>
      </w:r>
      <w:r w:rsidR="00DF2272" w:rsidRPr="004E7DBD">
        <w:rPr>
          <w:noProof/>
          <w:rPrChange w:id="6482" w:author="Alexandre Marcondes" w:date="2019-07-09T18:16:00Z">
            <w:rPr>
              <w:noProof/>
            </w:rPr>
          </w:rPrChange>
        </w:rPr>
        <w:instrText xml:space="preserve"> SEQ Figura \* ARABIC </w:instrText>
      </w:r>
      <w:r w:rsidR="00DF2272" w:rsidRPr="004E7DBD">
        <w:rPr>
          <w:noProof/>
          <w:rPrChange w:id="6483" w:author="Alexandre Marcondes" w:date="2019-07-09T18:16:00Z">
            <w:rPr>
              <w:noProof/>
            </w:rPr>
          </w:rPrChange>
        </w:rPr>
        <w:fldChar w:fldCharType="separate"/>
      </w:r>
      <w:r w:rsidR="00881DF2" w:rsidRPr="004E7DBD">
        <w:rPr>
          <w:noProof/>
          <w:rPrChange w:id="6484" w:author="Alexandre Marcondes" w:date="2019-07-09T18:16:00Z">
            <w:rPr>
              <w:noProof/>
            </w:rPr>
          </w:rPrChange>
        </w:rPr>
        <w:t>16</w:t>
      </w:r>
      <w:r w:rsidR="00DF2272" w:rsidRPr="004E7DBD">
        <w:rPr>
          <w:noProof/>
          <w:rPrChange w:id="6485" w:author="Alexandre Marcondes" w:date="2019-07-09T18:16:00Z">
            <w:rPr>
              <w:noProof/>
            </w:rPr>
          </w:rPrChange>
        </w:rPr>
        <w:fldChar w:fldCharType="end"/>
      </w:r>
      <w:r w:rsidRPr="004E7DBD">
        <w:rPr>
          <w:rPrChange w:id="6486" w:author="Alexandre Marcondes" w:date="2019-07-09T18:16:00Z">
            <w:rPr/>
          </w:rPrChange>
        </w:rPr>
        <w:t xml:space="preserve"> - Diagrama de caso de uso</w:t>
      </w:r>
      <w:bookmarkEnd w:id="6473"/>
      <w:bookmarkEnd w:id="6474"/>
      <w:bookmarkEnd w:id="6475"/>
      <w:bookmarkEnd w:id="6476"/>
      <w:bookmarkEnd w:id="6477"/>
      <w:bookmarkEnd w:id="6478"/>
      <w:bookmarkEnd w:id="6479"/>
      <w:r w:rsidR="006A1D8B" w:rsidRPr="004E7DBD">
        <w:rPr>
          <w:rPrChange w:id="6487" w:author="Alexandre Marcondes" w:date="2019-07-09T18:16:00Z">
            <w:rPr/>
          </w:rPrChange>
        </w:rPr>
        <w:t xml:space="preserve"> </w:t>
      </w:r>
    </w:p>
    <w:p w:rsidR="00A547B9" w:rsidRPr="004E7DBD" w:rsidRDefault="004F5FDC" w:rsidP="003451A2">
      <w:pPr>
        <w:ind w:firstLine="0"/>
        <w:jc w:val="center"/>
        <w:rPr>
          <w:rPrChange w:id="6488" w:author="Alexandre Marcondes" w:date="2019-07-09T18:16:00Z">
            <w:rPr/>
          </w:rPrChange>
        </w:rPr>
      </w:pPr>
      <w:r w:rsidRPr="004E7DBD">
        <w:rPr>
          <w:noProof/>
          <w:lang w:eastAsia="pt-BR"/>
          <w:rPrChange w:id="6489" w:author="Alexandre Marcondes" w:date="2019-07-09T18:16:00Z">
            <w:rPr>
              <w:noProof/>
              <w:lang w:eastAsia="pt-BR"/>
            </w:rPr>
          </w:rPrChange>
        </w:rPr>
        <w:drawing>
          <wp:inline distT="0" distB="0" distL="0" distR="0" wp14:anchorId="436B5347" wp14:editId="0766962D">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4E7DBD" w:rsidRDefault="004F5FDC" w:rsidP="004F5FDC">
      <w:pPr>
        <w:jc w:val="center"/>
        <w:rPr>
          <w:rPrChange w:id="6490" w:author="Alexandre Marcondes" w:date="2019-07-09T18:16:00Z">
            <w:rPr/>
          </w:rPrChange>
        </w:rPr>
      </w:pPr>
      <w:r w:rsidRPr="004E7DBD">
        <w:rPr>
          <w:rPrChange w:id="6491" w:author="Alexandre Marcondes" w:date="2019-07-09T18:16:00Z">
            <w:rPr/>
          </w:rPrChange>
        </w:rPr>
        <w:t>Fonte: Arquivo pessoal</w:t>
      </w:r>
      <w:r w:rsidR="006A1D8B" w:rsidRPr="004E7DBD">
        <w:rPr>
          <w:rPrChange w:id="6492" w:author="Alexandre Marcondes" w:date="2019-07-09T18:16:00Z">
            <w:rPr/>
          </w:rPrChange>
        </w:rPr>
        <w:t xml:space="preserve"> </w:t>
      </w:r>
      <w:r w:rsidR="006A1D8B" w:rsidRPr="004E7DBD">
        <w:rPr>
          <w:highlight w:val="cyan"/>
          <w:rPrChange w:id="6493" w:author="Alexandre Marcondes" w:date="2019-07-09T18:16:00Z">
            <w:rPr>
              <w:highlight w:val="cyan"/>
            </w:rPr>
          </w:rPrChange>
        </w:rPr>
        <w:t>[essa figura foi feita com alguma coisa que dê para editar e aumentar um pouco a fonte? Senti dificuldade em ler...</w:t>
      </w:r>
      <w:proofErr w:type="gramStart"/>
      <w:r w:rsidR="006A1D8B" w:rsidRPr="004E7DBD">
        <w:rPr>
          <w:highlight w:val="cyan"/>
          <w:rPrChange w:id="6494" w:author="Alexandre Marcondes" w:date="2019-07-09T18:16:00Z">
            <w:rPr>
              <w:highlight w:val="cyan"/>
            </w:rPr>
          </w:rPrChange>
        </w:rPr>
        <w:t>]</w:t>
      </w:r>
      <w:proofErr w:type="gramEnd"/>
    </w:p>
    <w:p w:rsidR="004F5FDC" w:rsidRPr="004E7DBD" w:rsidRDefault="004F5FDC" w:rsidP="00A547B9">
      <w:pPr>
        <w:rPr>
          <w:rPrChange w:id="6495" w:author="Alexandre Marcondes" w:date="2019-07-09T18:16:00Z">
            <w:rPr/>
          </w:rPrChange>
        </w:rPr>
      </w:pPr>
      <w:r w:rsidRPr="004E7DBD">
        <w:rPr>
          <w:rPrChange w:id="6496" w:author="Alexandre Marcondes" w:date="2019-07-09T18:16:00Z">
            <w:rPr/>
          </w:rPrChange>
        </w:rPr>
        <w:lastRenderedPageBreak/>
        <w:t>A seguir a descrição dos casos de uso principais:</w:t>
      </w:r>
    </w:p>
    <w:p w:rsidR="00D94FDE" w:rsidRPr="004E7DBD" w:rsidRDefault="00D94FDE" w:rsidP="007870AF">
      <w:pPr>
        <w:pStyle w:val="PargrafodaLista"/>
        <w:numPr>
          <w:ilvl w:val="0"/>
          <w:numId w:val="15"/>
        </w:numPr>
        <w:rPr>
          <w:rPrChange w:id="6497" w:author="Alexandre Marcondes" w:date="2019-07-09T18:16:00Z">
            <w:rPr/>
          </w:rPrChange>
        </w:rPr>
      </w:pPr>
      <w:r w:rsidRPr="004E7DBD">
        <w:rPr>
          <w:rPrChange w:id="6498" w:author="Alexandre Marcondes" w:date="2019-07-09T18:16:00Z">
            <w:rPr/>
          </w:rPrChange>
        </w:rPr>
        <w:t>Visualizar VANT: visualização do estado atual do VANT e do ambiente em que se encontra</w:t>
      </w:r>
      <w:r w:rsidR="003451A2" w:rsidRPr="004E7DBD">
        <w:rPr>
          <w:rPrChange w:id="6499" w:author="Alexandre Marcondes" w:date="2019-07-09T18:16:00Z">
            <w:rPr/>
          </w:rPrChange>
        </w:rPr>
        <w:t>.</w:t>
      </w:r>
    </w:p>
    <w:p w:rsidR="004F5FDC" w:rsidRPr="004E7DBD" w:rsidRDefault="004F5FDC" w:rsidP="007870AF">
      <w:pPr>
        <w:pStyle w:val="PargrafodaLista"/>
        <w:numPr>
          <w:ilvl w:val="0"/>
          <w:numId w:val="15"/>
        </w:numPr>
        <w:rPr>
          <w:rPrChange w:id="6500" w:author="Alexandre Marcondes" w:date="2019-07-09T18:16:00Z">
            <w:rPr/>
          </w:rPrChange>
        </w:rPr>
      </w:pPr>
      <w:r w:rsidRPr="004E7DBD">
        <w:rPr>
          <w:rPrChange w:id="6501" w:author="Alexandre Marcondes" w:date="2019-07-09T18:16:00Z">
            <w:rPr/>
          </w:rPrChange>
        </w:rPr>
        <w:t>Inserir novo modelo de simulação: o usuário deseja inserir um novo modelo 3D que representa para o sistema o ambiente que o VANT irá navegar</w:t>
      </w:r>
      <w:r w:rsidR="00D333B2" w:rsidRPr="004E7DBD">
        <w:rPr>
          <w:rPrChange w:id="6502" w:author="Alexandre Marcondes" w:date="2019-07-09T18:16:00Z">
            <w:rPr/>
          </w:rPrChange>
        </w:rPr>
        <w:t>.</w:t>
      </w:r>
    </w:p>
    <w:p w:rsidR="004F5FDC" w:rsidRPr="004E7DBD" w:rsidRDefault="004F5FDC" w:rsidP="007870AF">
      <w:pPr>
        <w:pStyle w:val="PargrafodaLista"/>
        <w:numPr>
          <w:ilvl w:val="0"/>
          <w:numId w:val="15"/>
        </w:numPr>
        <w:rPr>
          <w:rPrChange w:id="6503" w:author="Alexandre Marcondes" w:date="2019-07-09T18:16:00Z">
            <w:rPr/>
          </w:rPrChange>
        </w:rPr>
      </w:pPr>
      <w:r w:rsidRPr="004E7DBD">
        <w:rPr>
          <w:rPrChange w:id="6504" w:author="Alexandre Marcondes" w:date="2019-07-09T18:16:00Z">
            <w:rPr/>
          </w:rPrChange>
        </w:rPr>
        <w:t xml:space="preserve">Coletar pontos: o usuário navega com o VANT no ambiente virtual, através do caso de uso </w:t>
      </w:r>
      <w:r w:rsidR="0002684C" w:rsidRPr="004E7DBD">
        <w:rPr>
          <w:rPrChange w:id="6505" w:author="Alexandre Marcondes" w:date="2019-07-09T18:16:00Z">
            <w:rPr/>
          </w:rPrChange>
        </w:rPr>
        <w:t>“</w:t>
      </w:r>
      <w:r w:rsidRPr="004E7DBD">
        <w:rPr>
          <w:rPrChange w:id="6506" w:author="Alexandre Marcondes" w:date="2019-07-09T18:16:00Z">
            <w:rPr/>
          </w:rPrChange>
        </w:rPr>
        <w:t>controle manual e simulação VANT</w:t>
      </w:r>
      <w:r w:rsidR="0002684C" w:rsidRPr="004E7DBD">
        <w:rPr>
          <w:rPrChange w:id="6507" w:author="Alexandre Marcondes" w:date="2019-07-09T18:16:00Z">
            <w:rPr/>
          </w:rPrChange>
        </w:rPr>
        <w:t>”</w:t>
      </w:r>
      <w:r w:rsidRPr="004E7DBD">
        <w:rPr>
          <w:rPrChange w:id="6508" w:author="Alexandre Marcondes" w:date="2019-07-09T18:16:00Z">
            <w:rPr/>
          </w:rPrChange>
        </w:rPr>
        <w:t>, e seleciona pontos para gerar rotas.</w:t>
      </w:r>
    </w:p>
    <w:p w:rsidR="004F5FDC" w:rsidRPr="004E7DBD" w:rsidRDefault="004F5FDC" w:rsidP="007870AF">
      <w:pPr>
        <w:pStyle w:val="PargrafodaLista"/>
        <w:numPr>
          <w:ilvl w:val="0"/>
          <w:numId w:val="15"/>
        </w:numPr>
        <w:rPr>
          <w:rPrChange w:id="6509" w:author="Alexandre Marcondes" w:date="2019-07-09T18:16:00Z">
            <w:rPr/>
          </w:rPrChange>
        </w:rPr>
      </w:pPr>
      <w:r w:rsidRPr="004E7DBD">
        <w:rPr>
          <w:rPrChange w:id="6510" w:author="Alexandre Marcondes" w:date="2019-07-09T18:16:00Z">
            <w:rPr/>
          </w:rPrChange>
        </w:rPr>
        <w:t xml:space="preserve">Executar rotas: o usuário seleciona um arquivo originado a partir do caso de uso </w:t>
      </w:r>
      <w:r w:rsidR="000A23C5" w:rsidRPr="004E7DBD">
        <w:rPr>
          <w:rPrChange w:id="6511" w:author="Alexandre Marcondes" w:date="2019-07-09T18:16:00Z">
            <w:rPr/>
          </w:rPrChange>
        </w:rPr>
        <w:t>“</w:t>
      </w:r>
      <w:r w:rsidRPr="004E7DBD">
        <w:rPr>
          <w:rPrChange w:id="6512" w:author="Alexandre Marcondes" w:date="2019-07-09T18:16:00Z">
            <w:rPr/>
          </w:rPrChange>
        </w:rPr>
        <w:t>coleta de pontos</w:t>
      </w:r>
      <w:r w:rsidR="000A23C5" w:rsidRPr="004E7DBD">
        <w:rPr>
          <w:rPrChange w:id="6513" w:author="Alexandre Marcondes" w:date="2019-07-09T18:16:00Z">
            <w:rPr/>
          </w:rPrChange>
        </w:rPr>
        <w:t>”</w:t>
      </w:r>
      <w:r w:rsidR="00D333B2" w:rsidRPr="004E7DBD">
        <w:rPr>
          <w:rPrChange w:id="6514" w:author="Alexandre Marcondes" w:date="2019-07-09T18:16:00Z">
            <w:rPr/>
          </w:rPrChange>
        </w:rPr>
        <w:t>. Com ess</w:t>
      </w:r>
      <w:r w:rsidR="00D94FDE" w:rsidRPr="004E7DBD">
        <w:rPr>
          <w:rPrChange w:id="6515" w:author="Alexandre Marcondes" w:date="2019-07-09T18:16:00Z">
            <w:rPr/>
          </w:rPrChange>
        </w:rPr>
        <w:t>e arquivo rotas são criadas</w:t>
      </w:r>
      <w:r w:rsidRPr="004E7DBD">
        <w:rPr>
          <w:rPrChange w:id="6516" w:author="Alexandre Marcondes" w:date="2019-07-09T18:16:00Z">
            <w:rPr/>
          </w:rPrChange>
        </w:rPr>
        <w:t xml:space="preserve">, </w:t>
      </w:r>
      <w:r w:rsidR="00D94FDE" w:rsidRPr="004E7DBD">
        <w:rPr>
          <w:rPrChange w:id="6517" w:author="Alexandre Marcondes" w:date="2019-07-09T18:16:00Z">
            <w:rPr/>
          </w:rPrChange>
        </w:rPr>
        <w:t xml:space="preserve">através do </w:t>
      </w:r>
      <w:r w:rsidRPr="004E7DBD">
        <w:rPr>
          <w:rPrChange w:id="6518" w:author="Alexandre Marcondes" w:date="2019-07-09T18:16:00Z">
            <w:rPr/>
          </w:rPrChange>
        </w:rPr>
        <w:t xml:space="preserve">caso de uso </w:t>
      </w:r>
      <w:r w:rsidR="000A23C5" w:rsidRPr="004E7DBD">
        <w:rPr>
          <w:rPrChange w:id="6519" w:author="Alexandre Marcondes" w:date="2019-07-09T18:16:00Z">
            <w:rPr/>
          </w:rPrChange>
        </w:rPr>
        <w:t>“</w:t>
      </w:r>
      <w:r w:rsidRPr="004E7DBD">
        <w:rPr>
          <w:rPrChange w:id="6520" w:author="Alexandre Marcondes" w:date="2019-07-09T18:16:00Z">
            <w:rPr/>
          </w:rPrChange>
        </w:rPr>
        <w:t>criar rotas</w:t>
      </w:r>
      <w:r w:rsidR="000A23C5" w:rsidRPr="004E7DBD">
        <w:rPr>
          <w:rPrChange w:id="6521" w:author="Alexandre Marcondes" w:date="2019-07-09T18:16:00Z">
            <w:rPr/>
          </w:rPrChange>
        </w:rPr>
        <w:t>”</w:t>
      </w:r>
      <w:r w:rsidRPr="004E7DBD">
        <w:rPr>
          <w:rPrChange w:id="6522" w:author="Alexandre Marcondes" w:date="2019-07-09T18:16:00Z">
            <w:rPr/>
          </w:rPrChange>
        </w:rPr>
        <w:t>, e envia</w:t>
      </w:r>
      <w:r w:rsidR="00D94FDE" w:rsidRPr="004E7DBD">
        <w:rPr>
          <w:rPrChange w:id="6523" w:author="Alexandre Marcondes" w:date="2019-07-09T18:16:00Z">
            <w:rPr/>
          </w:rPrChange>
        </w:rPr>
        <w:t>das para</w:t>
      </w:r>
      <w:r w:rsidRPr="004E7DBD">
        <w:rPr>
          <w:rPrChange w:id="6524" w:author="Alexandre Marcondes" w:date="2019-07-09T18:16:00Z">
            <w:rPr/>
          </w:rPrChange>
        </w:rPr>
        <w:t xml:space="preserve"> o controlador de rotas que controla a execução das trajetórias no VANT </w:t>
      </w:r>
      <w:r w:rsidR="00D94FDE" w:rsidRPr="004E7DBD">
        <w:rPr>
          <w:rPrChange w:id="6525" w:author="Alexandre Marcondes" w:date="2019-07-09T18:16:00Z">
            <w:rPr/>
          </w:rPrChange>
        </w:rPr>
        <w:t>que opera de forma</w:t>
      </w:r>
      <w:r w:rsidRPr="004E7DBD">
        <w:rPr>
          <w:rPrChange w:id="6526" w:author="Alexandre Marcondes" w:date="2019-07-09T18:16:00Z">
            <w:rPr/>
          </w:rPrChange>
        </w:rPr>
        <w:t xml:space="preserve"> autônoma, caso de uso </w:t>
      </w:r>
      <w:r w:rsidR="000A23C5" w:rsidRPr="004E7DBD">
        <w:rPr>
          <w:rPrChange w:id="6527" w:author="Alexandre Marcondes" w:date="2019-07-09T18:16:00Z">
            <w:rPr/>
          </w:rPrChange>
        </w:rPr>
        <w:t>“</w:t>
      </w:r>
      <w:r w:rsidRPr="004E7DBD">
        <w:rPr>
          <w:rPrChange w:id="6528" w:author="Alexandre Marcondes" w:date="2019-07-09T18:16:00Z">
            <w:rPr/>
          </w:rPrChange>
        </w:rPr>
        <w:t>controle autônomo</w:t>
      </w:r>
      <w:r w:rsidR="000A23C5" w:rsidRPr="004E7DBD">
        <w:rPr>
          <w:rPrChange w:id="6529" w:author="Alexandre Marcondes" w:date="2019-07-09T18:16:00Z">
            <w:rPr/>
          </w:rPrChange>
        </w:rPr>
        <w:t>”.</w:t>
      </w:r>
    </w:p>
    <w:p w:rsidR="004F5FDC" w:rsidRPr="004E7DBD" w:rsidRDefault="004F5FDC" w:rsidP="007870AF">
      <w:pPr>
        <w:pStyle w:val="PargrafodaLista"/>
        <w:numPr>
          <w:ilvl w:val="0"/>
          <w:numId w:val="15"/>
        </w:numPr>
        <w:rPr>
          <w:rPrChange w:id="6530" w:author="Alexandre Marcondes" w:date="2019-07-09T18:16:00Z">
            <w:rPr/>
          </w:rPrChange>
        </w:rPr>
      </w:pPr>
      <w:r w:rsidRPr="004E7DBD">
        <w:rPr>
          <w:rPrChange w:id="6531" w:author="Alexandre Marcondes" w:date="2019-07-09T18:16:00Z">
            <w:rPr/>
          </w:rPrChange>
        </w:rPr>
        <w:t xml:space="preserve">Controle autônomo: este caso ainda pode estender sua funcionalidade para </w:t>
      </w:r>
      <w:r w:rsidR="00C13BC1" w:rsidRPr="004E7DBD">
        <w:rPr>
          <w:rPrChange w:id="6532" w:author="Alexandre Marcondes" w:date="2019-07-09T18:16:00Z">
            <w:rPr/>
          </w:rPrChange>
        </w:rPr>
        <w:t>execução</w:t>
      </w:r>
      <w:r w:rsidRPr="004E7DBD">
        <w:rPr>
          <w:rPrChange w:id="6533" w:author="Alexandre Marcondes" w:date="2019-07-09T18:16:00Z">
            <w:rPr/>
          </w:rPrChange>
        </w:rPr>
        <w:t xml:space="preserve"> em ambiente simulado</w:t>
      </w:r>
      <w:r w:rsidR="00C13BC1" w:rsidRPr="004E7DBD">
        <w:rPr>
          <w:rPrChange w:id="6534" w:author="Alexandre Marcondes" w:date="2019-07-09T18:16:00Z">
            <w:rPr/>
          </w:rPrChange>
        </w:rPr>
        <w:t>.</w:t>
      </w:r>
    </w:p>
    <w:p w:rsidR="000E74EA" w:rsidRPr="004E7DBD" w:rsidRDefault="000E74EA" w:rsidP="000E74EA">
      <w:pPr>
        <w:rPr>
          <w:rPrChange w:id="6535" w:author="Alexandre Marcondes" w:date="2019-07-09T18:16:00Z">
            <w:rPr/>
          </w:rPrChange>
        </w:rPr>
      </w:pPr>
    </w:p>
    <w:p w:rsidR="00B4131D" w:rsidRPr="004E7DBD" w:rsidRDefault="00B4131D" w:rsidP="00A547B9">
      <w:pPr>
        <w:pStyle w:val="Ttulo2"/>
        <w:numPr>
          <w:ilvl w:val="1"/>
          <w:numId w:val="6"/>
        </w:numPr>
        <w:rPr>
          <w:rPrChange w:id="6536" w:author="Alexandre Marcondes" w:date="2019-07-09T18:16:00Z">
            <w:rPr/>
          </w:rPrChange>
        </w:rPr>
      </w:pPr>
      <w:bookmarkStart w:id="6537" w:name="_Ref8165497"/>
      <w:bookmarkStart w:id="6538" w:name="_Toc9088216"/>
      <w:bookmarkStart w:id="6539" w:name="_Toc9088720"/>
      <w:bookmarkStart w:id="6540" w:name="_Toc9088925"/>
      <w:bookmarkStart w:id="6541" w:name="_Toc11256293"/>
      <w:r w:rsidRPr="004E7DBD">
        <w:rPr>
          <w:rPrChange w:id="6542" w:author="Alexandre Marcondes" w:date="2019-07-09T18:16:00Z">
            <w:rPr/>
          </w:rPrChange>
        </w:rPr>
        <w:t>Requisitos</w:t>
      </w:r>
      <w:bookmarkEnd w:id="6537"/>
      <w:bookmarkEnd w:id="6538"/>
      <w:bookmarkEnd w:id="6539"/>
      <w:bookmarkEnd w:id="6540"/>
      <w:bookmarkEnd w:id="6541"/>
    </w:p>
    <w:p w:rsidR="00A547B9" w:rsidRPr="004E7DBD" w:rsidRDefault="00A547B9" w:rsidP="00A547B9">
      <w:pPr>
        <w:rPr>
          <w:rPrChange w:id="6543" w:author="Alexandre Marcondes" w:date="2019-07-09T18:16:00Z">
            <w:rPr/>
          </w:rPrChange>
        </w:rPr>
      </w:pPr>
    </w:p>
    <w:p w:rsidR="00A547B9" w:rsidRPr="004E7DBD" w:rsidRDefault="00A547B9" w:rsidP="00A547B9">
      <w:pPr>
        <w:rPr>
          <w:rPrChange w:id="6544" w:author="Alexandre Marcondes" w:date="2019-07-09T18:16:00Z">
            <w:rPr/>
          </w:rPrChange>
        </w:rPr>
      </w:pPr>
      <w:r w:rsidRPr="004E7DBD">
        <w:rPr>
          <w:rPrChange w:id="6545" w:author="Alexandre Marcondes" w:date="2019-07-09T18:16:00Z">
            <w:rPr/>
          </w:rPrChange>
        </w:rPr>
        <w:t>Para levantamento de requisitos</w:t>
      </w:r>
      <w:r w:rsidR="00C13BC1" w:rsidRPr="004E7DBD">
        <w:rPr>
          <w:rPrChange w:id="6546" w:author="Alexandre Marcondes" w:date="2019-07-09T18:16:00Z">
            <w:rPr/>
          </w:rPrChange>
        </w:rPr>
        <w:t>,</w:t>
      </w:r>
      <w:r w:rsidRPr="004E7DBD">
        <w:rPr>
          <w:rPrChange w:id="6547" w:author="Alexandre Marcondes" w:date="2019-07-09T18:16:00Z">
            <w:rPr/>
          </w:rPrChange>
        </w:rPr>
        <w:t xml:space="preserve"> além </w:t>
      </w:r>
      <w:r w:rsidR="0088471F" w:rsidRPr="004E7DBD">
        <w:rPr>
          <w:rPrChange w:id="6548" w:author="Alexandre Marcondes" w:date="2019-07-09T18:16:00Z">
            <w:rPr/>
          </w:rPrChange>
        </w:rPr>
        <w:t>da modelagem</w:t>
      </w:r>
      <w:r w:rsidRPr="004E7DBD">
        <w:rPr>
          <w:rPrChange w:id="6549" w:author="Alexandre Marcondes" w:date="2019-07-09T18:16:00Z">
            <w:rPr/>
          </w:rPrChange>
        </w:rPr>
        <w:t xml:space="preserve"> do caso de uso, </w:t>
      </w:r>
      <w:proofErr w:type="gramStart"/>
      <w:r w:rsidRPr="004E7DBD">
        <w:rPr>
          <w:rPrChange w:id="6550" w:author="Alexandre Marcondes" w:date="2019-07-09T18:16:00Z">
            <w:rPr/>
          </w:rPrChange>
        </w:rPr>
        <w:t>utilizou-se</w:t>
      </w:r>
      <w:proofErr w:type="gramEnd"/>
      <w:r w:rsidRPr="004E7DBD">
        <w:rPr>
          <w:rPrChange w:id="6551" w:author="Alexandre Marcondes" w:date="2019-07-09T18:16:00Z">
            <w:rPr/>
          </w:rPrChange>
        </w:rPr>
        <w:t xml:space="preserve"> dados coletados de algumas reuniões de acompanhamento. Devido ao estágio inicial do projeto, e pe</w:t>
      </w:r>
      <w:r w:rsidR="00E903EE" w:rsidRPr="004E7DBD">
        <w:rPr>
          <w:rPrChange w:id="6552" w:author="Alexandre Marcondes" w:date="2019-07-09T18:16:00Z">
            <w:rPr/>
          </w:rPrChange>
        </w:rPr>
        <w:t xml:space="preserve">lo fato de estar </w:t>
      </w:r>
      <w:proofErr w:type="gramStart"/>
      <w:r w:rsidR="00E903EE" w:rsidRPr="004E7DBD">
        <w:rPr>
          <w:rPrChange w:id="6553" w:author="Alexandre Marcondes" w:date="2019-07-09T18:16:00Z">
            <w:rPr/>
          </w:rPrChange>
        </w:rPr>
        <w:t>associado</w:t>
      </w:r>
      <w:proofErr w:type="gramEnd"/>
      <w:r w:rsidR="00E903EE" w:rsidRPr="004E7DBD">
        <w:rPr>
          <w:rPrChange w:id="6554" w:author="Alexandre Marcondes" w:date="2019-07-09T18:16:00Z">
            <w:rPr/>
          </w:rPrChange>
        </w:rPr>
        <w:t xml:space="preserve"> a</w:t>
      </w:r>
      <w:r w:rsidRPr="004E7DBD">
        <w:rPr>
          <w:rPrChange w:id="6555" w:author="Alexandre Marcondes" w:date="2019-07-09T18:16:00Z">
            <w:rPr/>
          </w:rPrChange>
        </w:rPr>
        <w:t xml:space="preserve"> um módulo experimental da solução, requisitos originados pelo cliente não puderam em grande parte compor a </w:t>
      </w:r>
      <w:r w:rsidR="009F40EF" w:rsidRPr="004E7DBD">
        <w:rPr>
          <w:rPrChange w:id="6556" w:author="Alexandre Marcondes" w:date="2019-07-09T18:16:00Z">
            <w:rPr/>
          </w:rPrChange>
        </w:rPr>
        <w:fldChar w:fldCharType="begin"/>
      </w:r>
      <w:r w:rsidR="009F40EF" w:rsidRPr="004E7DBD">
        <w:rPr>
          <w:rPrChange w:id="6557" w:author="Alexandre Marcondes" w:date="2019-07-09T18:16:00Z">
            <w:rPr/>
          </w:rPrChange>
        </w:rPr>
        <w:instrText xml:space="preserve"> REF _Ref8071381 \h </w:instrText>
      </w:r>
      <w:r w:rsidR="008A482D" w:rsidRPr="004E7DBD">
        <w:rPr>
          <w:rPrChange w:id="6558" w:author="Alexandre Marcondes" w:date="2019-07-09T18:16:00Z">
            <w:rPr/>
          </w:rPrChange>
        </w:rPr>
        <w:instrText xml:space="preserve"> \* MERGEFORMAT </w:instrText>
      </w:r>
      <w:r w:rsidR="009F40EF" w:rsidRPr="004E7DBD">
        <w:rPr>
          <w:rPrChange w:id="6559" w:author="Alexandre Marcondes" w:date="2019-07-09T18:16:00Z">
            <w:rPr/>
          </w:rPrChange>
        </w:rPr>
      </w:r>
      <w:r w:rsidR="009F40EF" w:rsidRPr="004E7DBD">
        <w:rPr>
          <w:rPrChange w:id="6560" w:author="Alexandre Marcondes" w:date="2019-07-09T18:16:00Z">
            <w:rPr/>
          </w:rPrChange>
        </w:rPr>
        <w:fldChar w:fldCharType="separate"/>
      </w:r>
      <w:r w:rsidR="00C239C6" w:rsidRPr="004E7DBD">
        <w:rPr>
          <w:rPrChange w:id="6561" w:author="Alexandre Marcondes" w:date="2019-07-09T18:16:00Z">
            <w:rPr/>
          </w:rPrChange>
        </w:rPr>
        <w:t xml:space="preserve">Tabela </w:t>
      </w:r>
      <w:r w:rsidR="00C239C6" w:rsidRPr="004E7DBD">
        <w:rPr>
          <w:noProof/>
          <w:rPrChange w:id="6562" w:author="Alexandre Marcondes" w:date="2019-07-09T18:16:00Z">
            <w:rPr>
              <w:noProof/>
            </w:rPr>
          </w:rPrChange>
        </w:rPr>
        <w:t>1</w:t>
      </w:r>
      <w:r w:rsidR="009F40EF" w:rsidRPr="004E7DBD">
        <w:rPr>
          <w:rPrChange w:id="6563" w:author="Alexandre Marcondes" w:date="2019-07-09T18:16:00Z">
            <w:rPr/>
          </w:rPrChange>
        </w:rPr>
        <w:fldChar w:fldCharType="end"/>
      </w:r>
      <w:r w:rsidR="00E903EE" w:rsidRPr="004E7DBD">
        <w:rPr>
          <w:rPrChange w:id="6564" w:author="Alexandre Marcondes" w:date="2019-07-09T18:16:00Z">
            <w:rPr/>
          </w:rPrChange>
        </w:rPr>
        <w:t>.</w:t>
      </w:r>
    </w:p>
    <w:p w:rsidR="00A547B9" w:rsidRPr="004E7DBD" w:rsidRDefault="00A547B9" w:rsidP="00A547B9">
      <w:pPr>
        <w:rPr>
          <w:rPrChange w:id="6565" w:author="Alexandre Marcondes" w:date="2019-07-09T18:16:00Z">
            <w:rPr/>
          </w:rPrChange>
        </w:rPr>
      </w:pPr>
    </w:p>
    <w:p w:rsidR="009F40EF" w:rsidRPr="004E7DBD" w:rsidRDefault="009F40EF" w:rsidP="009F40EF">
      <w:pPr>
        <w:pStyle w:val="Legenda"/>
        <w:keepNext/>
        <w:jc w:val="center"/>
        <w:rPr>
          <w:rPrChange w:id="6566" w:author="Alexandre Marcondes" w:date="2019-07-09T18:16:00Z">
            <w:rPr/>
          </w:rPrChange>
        </w:rPr>
      </w:pPr>
      <w:bookmarkStart w:id="6567" w:name="_Ref8071381"/>
      <w:bookmarkStart w:id="6568" w:name="_Toc9086599"/>
      <w:bookmarkStart w:id="6569" w:name="_Toc9088263"/>
      <w:bookmarkStart w:id="6570" w:name="_Toc9088403"/>
      <w:bookmarkStart w:id="6571" w:name="_Toc9088535"/>
      <w:r w:rsidRPr="004E7DBD">
        <w:rPr>
          <w:rPrChange w:id="6572" w:author="Alexandre Marcondes" w:date="2019-07-09T18:16:00Z">
            <w:rPr/>
          </w:rPrChange>
        </w:rPr>
        <w:t xml:space="preserve">Tabela </w:t>
      </w:r>
      <w:r w:rsidR="00DF2272" w:rsidRPr="004E7DBD">
        <w:rPr>
          <w:noProof/>
          <w:rPrChange w:id="6573" w:author="Alexandre Marcondes" w:date="2019-07-09T18:16:00Z">
            <w:rPr>
              <w:noProof/>
            </w:rPr>
          </w:rPrChange>
        </w:rPr>
        <w:fldChar w:fldCharType="begin"/>
      </w:r>
      <w:r w:rsidR="00DF2272" w:rsidRPr="004E7DBD">
        <w:rPr>
          <w:noProof/>
          <w:rPrChange w:id="6574" w:author="Alexandre Marcondes" w:date="2019-07-09T18:16:00Z">
            <w:rPr>
              <w:noProof/>
            </w:rPr>
          </w:rPrChange>
        </w:rPr>
        <w:instrText xml:space="preserve"> SEQ Tabela \* ARABIC </w:instrText>
      </w:r>
      <w:r w:rsidR="00DF2272" w:rsidRPr="004E7DBD">
        <w:rPr>
          <w:noProof/>
          <w:rPrChange w:id="6575" w:author="Alexandre Marcondes" w:date="2019-07-09T18:16:00Z">
            <w:rPr>
              <w:noProof/>
            </w:rPr>
          </w:rPrChange>
        </w:rPr>
        <w:fldChar w:fldCharType="separate"/>
      </w:r>
      <w:r w:rsidR="00881DF2" w:rsidRPr="004E7DBD">
        <w:rPr>
          <w:noProof/>
          <w:rPrChange w:id="6576" w:author="Alexandre Marcondes" w:date="2019-07-09T18:16:00Z">
            <w:rPr>
              <w:noProof/>
            </w:rPr>
          </w:rPrChange>
        </w:rPr>
        <w:t>1</w:t>
      </w:r>
      <w:r w:rsidR="00DF2272" w:rsidRPr="004E7DBD">
        <w:rPr>
          <w:noProof/>
          <w:rPrChange w:id="6577" w:author="Alexandre Marcondes" w:date="2019-07-09T18:16:00Z">
            <w:rPr>
              <w:noProof/>
            </w:rPr>
          </w:rPrChange>
        </w:rPr>
        <w:fldChar w:fldCharType="end"/>
      </w:r>
      <w:bookmarkEnd w:id="6567"/>
      <w:r w:rsidRPr="004E7DBD">
        <w:rPr>
          <w:rPrChange w:id="6578" w:author="Alexandre Marcondes" w:date="2019-07-09T18:16:00Z">
            <w:rPr/>
          </w:rPrChange>
        </w:rPr>
        <w:t xml:space="preserve"> - Requisitos de software</w:t>
      </w:r>
      <w:bookmarkEnd w:id="6568"/>
      <w:bookmarkEnd w:id="6569"/>
      <w:bookmarkEnd w:id="6570"/>
      <w:bookmarkEnd w:id="6571"/>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4E7DBD"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579"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580" w:author="Alexandre Marcondes" w:date="2019-07-09T18:16:00Z">
                  <w:rPr>
                    <w:rFonts w:ascii="Calibri" w:hAnsi="Calibri" w:cs="Calibri"/>
                    <w:b/>
                    <w:bCs/>
                    <w:color w:val="000000"/>
                    <w:sz w:val="22"/>
                    <w:szCs w:val="22"/>
                    <w:lang w:eastAsia="pt-BR"/>
                  </w:rPr>
                </w:rPrChange>
              </w:rPr>
              <w:t>F1. Coletar posições</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8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82" w:author="Alexandre Marcondes" w:date="2019-07-09T18:16:00Z">
                  <w:rPr>
                    <w:rFonts w:ascii="Calibri" w:hAnsi="Calibri" w:cs="Calibri"/>
                    <w:color w:val="000000"/>
                    <w:sz w:val="22"/>
                    <w:szCs w:val="22"/>
                    <w:lang w:eastAsia="pt-BR"/>
                  </w:rPr>
                </w:rPrChange>
              </w:rPr>
              <w:t>Descrição: O sistema deve possuir um módulo de coleta de pontos</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8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84"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585"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8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87"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8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89"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9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591"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592"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9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94" w:author="Alexandre Marcondes" w:date="2019-07-09T18:16:00Z">
                  <w:rPr>
                    <w:rFonts w:ascii="Calibri" w:hAnsi="Calibri" w:cs="Calibri"/>
                    <w:color w:val="000000"/>
                    <w:sz w:val="22"/>
                    <w:szCs w:val="22"/>
                    <w:lang w:eastAsia="pt-BR"/>
                  </w:rPr>
                </w:rPrChange>
              </w:rPr>
              <w:t>A coleta de pontos deve ser realizada em ambiente simulado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9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596"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597"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59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599" w:author="Alexandre Marcondes" w:date="2019-07-09T18:16:00Z">
                  <w:rPr>
                    <w:rFonts w:ascii="Calibri" w:hAnsi="Calibri" w:cs="Calibri"/>
                    <w:color w:val="000000"/>
                    <w:sz w:val="22"/>
                    <w:szCs w:val="22"/>
                    <w:lang w:eastAsia="pt-BR"/>
                  </w:rPr>
                </w:rPrChange>
              </w:rPr>
              <w:t>O deslocamento do VANT para coleta deve ser realizado através de controle manual</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0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01" w:author="Alexandre Marcondes" w:date="2019-07-09T18:16:00Z">
                  <w:rPr>
                    <w:rFonts w:ascii="Calibri" w:hAnsi="Calibri" w:cs="Calibri"/>
                    <w:color w:val="000000"/>
                    <w:sz w:val="22"/>
                    <w:szCs w:val="22"/>
                    <w:lang w:eastAsia="pt-BR"/>
                  </w:rPr>
                </w:rPrChange>
              </w:rPr>
              <w:lastRenderedPageBreak/>
              <w:t>F1.</w:t>
            </w:r>
            <w:proofErr w:type="gramEnd"/>
            <w:r w:rsidRPr="004E7DBD">
              <w:rPr>
                <w:rFonts w:ascii="Calibri" w:hAnsi="Calibri" w:cs="Calibri"/>
                <w:sz w:val="22"/>
                <w:szCs w:val="22"/>
                <w:lang w:eastAsia="pt-BR"/>
                <w:rPrChange w:id="6602"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0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04" w:author="Alexandre Marcondes" w:date="2019-07-09T18:16:00Z">
                  <w:rPr>
                    <w:rFonts w:ascii="Calibri" w:hAnsi="Calibri" w:cs="Calibri"/>
                    <w:color w:val="000000"/>
                    <w:sz w:val="22"/>
                    <w:szCs w:val="22"/>
                    <w:lang w:eastAsia="pt-BR"/>
                  </w:rPr>
                </w:rPrChange>
              </w:rPr>
              <w:t xml:space="preserve">O controle utilizado para coleta de pontos deve ser um controle USB genérico com no mínimo </w:t>
            </w:r>
            <w:proofErr w:type="gramStart"/>
            <w:r w:rsidRPr="004E7DBD">
              <w:rPr>
                <w:rFonts w:ascii="Calibri" w:hAnsi="Calibri" w:cs="Calibri"/>
                <w:sz w:val="22"/>
                <w:szCs w:val="22"/>
                <w:lang w:eastAsia="pt-BR"/>
                <w:rPrChange w:id="6605" w:author="Alexandre Marcondes" w:date="2019-07-09T18:16:00Z">
                  <w:rPr>
                    <w:rFonts w:ascii="Calibri" w:hAnsi="Calibri" w:cs="Calibri"/>
                    <w:color w:val="000000"/>
                    <w:sz w:val="22"/>
                    <w:szCs w:val="22"/>
                    <w:lang w:eastAsia="pt-BR"/>
                  </w:rPr>
                </w:rPrChange>
              </w:rPr>
              <w:t>3</w:t>
            </w:r>
            <w:proofErr w:type="gramEnd"/>
            <w:r w:rsidRPr="004E7DBD">
              <w:rPr>
                <w:rFonts w:ascii="Calibri" w:hAnsi="Calibri" w:cs="Calibri"/>
                <w:sz w:val="22"/>
                <w:szCs w:val="22"/>
                <w:lang w:eastAsia="pt-BR"/>
                <w:rPrChange w:id="6606" w:author="Alexandre Marcondes" w:date="2019-07-09T18:16:00Z">
                  <w:rPr>
                    <w:rFonts w:ascii="Calibri" w:hAnsi="Calibri" w:cs="Calibri"/>
                    <w:color w:val="000000"/>
                    <w:sz w:val="22"/>
                    <w:szCs w:val="22"/>
                    <w:lang w:eastAsia="pt-BR"/>
                  </w:rPr>
                </w:rPrChange>
              </w:rPr>
              <w:t xml:space="preserve"> botões de funções disponíveis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0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08"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609" w:author="Alexandre Marcondes" w:date="2019-07-09T18:16:00Z">
                  <w:rPr>
                    <w:rFonts w:ascii="Calibri" w:hAnsi="Calibri" w:cs="Calibri"/>
                    <w:color w:val="000000"/>
                    <w:sz w:val="22"/>
                    <w:szCs w:val="22"/>
                    <w:lang w:eastAsia="pt-BR"/>
                  </w:rPr>
                </w:rPrChange>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1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11" w:author="Alexandre Marcondes" w:date="2019-07-09T18:16:00Z">
                  <w:rPr>
                    <w:rFonts w:ascii="Calibri" w:hAnsi="Calibri" w:cs="Calibri"/>
                    <w:color w:val="000000"/>
                    <w:sz w:val="22"/>
                    <w:szCs w:val="22"/>
                    <w:lang w:eastAsia="pt-BR"/>
                  </w:rPr>
                </w:rPrChange>
              </w:rPr>
              <w:t>O módulo de coleta de pontos deve possuir interface com ROS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1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13"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614" w:author="Alexandre Marcondes" w:date="2019-07-09T18:16:00Z">
                  <w:rPr>
                    <w:rFonts w:ascii="Calibri" w:hAnsi="Calibri" w:cs="Calibri"/>
                    <w:color w:val="000000"/>
                    <w:sz w:val="22"/>
                    <w:szCs w:val="22"/>
                    <w:lang w:eastAsia="pt-BR"/>
                  </w:rPr>
                </w:rPrChange>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1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16" w:author="Alexandre Marcondes" w:date="2019-07-09T18:16:00Z">
                  <w:rPr>
                    <w:rFonts w:ascii="Calibri" w:hAnsi="Calibri" w:cs="Calibri"/>
                    <w:color w:val="000000"/>
                    <w:sz w:val="22"/>
                    <w:szCs w:val="22"/>
                    <w:lang w:eastAsia="pt-BR"/>
                  </w:rPr>
                </w:rPrChange>
              </w:rPr>
              <w:t>O módulo de coleta de pontos deve gerar uma lista de posição e orientação dos pontos coletados</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1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18"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619" w:author="Alexandre Marcondes" w:date="2019-07-09T18:16:00Z">
                  <w:rPr>
                    <w:rFonts w:ascii="Calibri" w:hAnsi="Calibri" w:cs="Calibri"/>
                    <w:color w:val="000000"/>
                    <w:sz w:val="22"/>
                    <w:szCs w:val="22"/>
                    <w:lang w:eastAsia="pt-BR"/>
                  </w:rPr>
                </w:rPrChange>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2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21" w:author="Alexandre Marcondes" w:date="2019-07-09T18:16:00Z">
                  <w:rPr>
                    <w:rFonts w:ascii="Calibri" w:hAnsi="Calibri" w:cs="Calibri"/>
                    <w:color w:val="000000"/>
                    <w:sz w:val="22"/>
                    <w:szCs w:val="22"/>
                    <w:lang w:eastAsia="pt-BR"/>
                  </w:rPr>
                </w:rPrChange>
              </w:rPr>
              <w:t xml:space="preserve">O módulo de coleta de pontos deve </w:t>
            </w:r>
            <w:proofErr w:type="gramStart"/>
            <w:r w:rsidRPr="004E7DBD">
              <w:rPr>
                <w:rFonts w:ascii="Calibri" w:hAnsi="Calibri" w:cs="Calibri"/>
                <w:sz w:val="22"/>
                <w:szCs w:val="22"/>
                <w:lang w:eastAsia="pt-BR"/>
                <w:rPrChange w:id="6622" w:author="Alexandre Marcondes" w:date="2019-07-09T18:16:00Z">
                  <w:rPr>
                    <w:rFonts w:ascii="Calibri" w:hAnsi="Calibri" w:cs="Calibri"/>
                    <w:color w:val="000000"/>
                    <w:sz w:val="22"/>
                    <w:szCs w:val="22"/>
                    <w:lang w:eastAsia="pt-BR"/>
                  </w:rPr>
                </w:rPrChange>
              </w:rPr>
              <w:t>implementar</w:t>
            </w:r>
            <w:proofErr w:type="gramEnd"/>
            <w:r w:rsidRPr="004E7DBD">
              <w:rPr>
                <w:rFonts w:ascii="Calibri" w:hAnsi="Calibri" w:cs="Calibri"/>
                <w:sz w:val="22"/>
                <w:szCs w:val="22"/>
                <w:lang w:eastAsia="pt-BR"/>
                <w:rPrChange w:id="6623" w:author="Alexandre Marcondes" w:date="2019-07-09T18:16:00Z">
                  <w:rPr>
                    <w:rFonts w:ascii="Calibri" w:hAnsi="Calibri" w:cs="Calibri"/>
                    <w:color w:val="000000"/>
                    <w:sz w:val="22"/>
                    <w:szCs w:val="22"/>
                    <w:lang w:eastAsia="pt-BR"/>
                  </w:rPr>
                </w:rPrChange>
              </w:rPr>
              <w:t xml:space="preserve"> a função de seleção de ponto, salvar arquivo e zerar pontos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24"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25" w:author="Alexandre Marcondes" w:date="2019-07-09T18:16:00Z">
                  <w:rPr>
                    <w:rFonts w:ascii="Calibri" w:hAnsi="Calibri" w:cs="Calibri"/>
                    <w:color w:val="000000"/>
                    <w:sz w:val="22"/>
                    <w:szCs w:val="22"/>
                    <w:lang w:eastAsia="pt-BR"/>
                  </w:rPr>
                </w:rPrChange>
              </w:rPr>
              <w:t>F1.</w:t>
            </w:r>
            <w:proofErr w:type="gramEnd"/>
            <w:r w:rsidRPr="004E7DBD">
              <w:rPr>
                <w:rFonts w:ascii="Calibri" w:hAnsi="Calibri" w:cs="Calibri"/>
                <w:sz w:val="22"/>
                <w:szCs w:val="22"/>
                <w:lang w:eastAsia="pt-BR"/>
                <w:rPrChange w:id="6626" w:author="Alexandre Marcondes" w:date="2019-07-09T18:16:00Z">
                  <w:rPr>
                    <w:rFonts w:ascii="Calibri" w:hAnsi="Calibri" w:cs="Calibri"/>
                    <w:color w:val="000000"/>
                    <w:sz w:val="22"/>
                    <w:szCs w:val="22"/>
                    <w:lang w:eastAsia="pt-BR"/>
                  </w:rPr>
                </w:rPrChange>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27"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28" w:author="Alexandre Marcondes" w:date="2019-07-09T18:16:00Z">
                  <w:rPr>
                    <w:rFonts w:ascii="Calibri" w:hAnsi="Calibri" w:cs="Calibri"/>
                    <w:color w:val="000000"/>
                    <w:sz w:val="22"/>
                    <w:szCs w:val="22"/>
                    <w:lang w:eastAsia="pt-BR"/>
                  </w:rPr>
                </w:rPrChange>
              </w:rPr>
              <w:t>O módulo de coleta de pontos deve gerar arquivos com nomes sequenciais</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629"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630" w:author="Alexandre Marcondes" w:date="2019-07-09T18:16:00Z">
                  <w:rPr>
                    <w:rFonts w:ascii="Calibri" w:hAnsi="Calibri" w:cs="Calibri"/>
                    <w:b/>
                    <w:bCs/>
                    <w:color w:val="000000"/>
                    <w:sz w:val="22"/>
                    <w:szCs w:val="22"/>
                    <w:lang w:eastAsia="pt-BR"/>
                  </w:rPr>
                </w:rPrChange>
              </w:rPr>
              <w:t>F2. Criar rotas de inspeção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3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32" w:author="Alexandre Marcondes" w:date="2019-07-09T18:16:00Z">
                  <w:rPr>
                    <w:rFonts w:ascii="Calibri" w:hAnsi="Calibri" w:cs="Calibri"/>
                    <w:color w:val="000000"/>
                    <w:sz w:val="22"/>
                    <w:szCs w:val="22"/>
                    <w:lang w:eastAsia="pt-BR"/>
                  </w:rPr>
                </w:rPrChange>
              </w:rPr>
              <w:t>Descrição: O usuário do sistema deve ser capaz de criar rotas de inspeção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3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34"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635"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3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37"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3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39"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4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41"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42"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4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44" w:author="Alexandre Marcondes" w:date="2019-07-09T18:16:00Z">
                  <w:rPr>
                    <w:rFonts w:ascii="Calibri" w:hAnsi="Calibri" w:cs="Calibri"/>
                    <w:color w:val="000000"/>
                    <w:sz w:val="22"/>
                    <w:szCs w:val="22"/>
                    <w:lang w:eastAsia="pt-BR"/>
                  </w:rPr>
                </w:rPrChange>
              </w:rPr>
              <w:t xml:space="preserve">A rota deve ter pelo menos </w:t>
            </w:r>
            <w:proofErr w:type="gramStart"/>
            <w:r w:rsidRPr="004E7DBD">
              <w:rPr>
                <w:rFonts w:ascii="Calibri" w:hAnsi="Calibri" w:cs="Calibri"/>
                <w:sz w:val="22"/>
                <w:szCs w:val="22"/>
                <w:lang w:eastAsia="pt-BR"/>
                <w:rPrChange w:id="6645" w:author="Alexandre Marcondes" w:date="2019-07-09T18:16:00Z">
                  <w:rPr>
                    <w:rFonts w:ascii="Calibri" w:hAnsi="Calibri" w:cs="Calibri"/>
                    <w:color w:val="000000"/>
                    <w:sz w:val="22"/>
                    <w:szCs w:val="22"/>
                    <w:lang w:eastAsia="pt-BR"/>
                  </w:rPr>
                </w:rPrChange>
              </w:rPr>
              <w:t>2</w:t>
            </w:r>
            <w:proofErr w:type="gramEnd"/>
            <w:r w:rsidRPr="004E7DBD">
              <w:rPr>
                <w:rFonts w:ascii="Calibri" w:hAnsi="Calibri" w:cs="Calibri"/>
                <w:sz w:val="22"/>
                <w:szCs w:val="22"/>
                <w:lang w:eastAsia="pt-BR"/>
                <w:rPrChange w:id="6646" w:author="Alexandre Marcondes" w:date="2019-07-09T18:16:00Z">
                  <w:rPr>
                    <w:rFonts w:ascii="Calibri" w:hAnsi="Calibri" w:cs="Calibri"/>
                    <w:color w:val="000000"/>
                    <w:sz w:val="22"/>
                    <w:szCs w:val="22"/>
                    <w:lang w:eastAsia="pt-BR"/>
                  </w:rPr>
                </w:rPrChange>
              </w:rPr>
              <w:t xml:space="preserve"> pontos</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4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48"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49"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5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51" w:author="Alexandre Marcondes" w:date="2019-07-09T18:16:00Z">
                  <w:rPr>
                    <w:rFonts w:ascii="Calibri" w:hAnsi="Calibri" w:cs="Calibri"/>
                    <w:color w:val="000000"/>
                    <w:sz w:val="22"/>
                    <w:szCs w:val="22"/>
                    <w:lang w:eastAsia="pt-BR"/>
                  </w:rPr>
                </w:rPrChange>
              </w:rPr>
              <w:t>A rota não deve colidir com obstáculos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5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53"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54"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5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56" w:author="Alexandre Marcondes" w:date="2019-07-09T18:16:00Z">
                  <w:rPr>
                    <w:rFonts w:ascii="Calibri" w:hAnsi="Calibri" w:cs="Calibri"/>
                    <w:color w:val="000000"/>
                    <w:sz w:val="22"/>
                    <w:szCs w:val="22"/>
                    <w:lang w:eastAsia="pt-BR"/>
                  </w:rPr>
                </w:rPrChange>
              </w:rPr>
              <w:t xml:space="preserve">A rota deve manter </w:t>
            </w:r>
            <w:r w:rsidR="009F40EF" w:rsidRPr="004E7DBD">
              <w:rPr>
                <w:rFonts w:ascii="Calibri" w:hAnsi="Calibri" w:cs="Calibri"/>
                <w:sz w:val="22"/>
                <w:szCs w:val="22"/>
                <w:lang w:eastAsia="pt-BR"/>
                <w:rPrChange w:id="6657" w:author="Alexandre Marcondes" w:date="2019-07-09T18:16:00Z">
                  <w:rPr>
                    <w:rFonts w:ascii="Calibri" w:hAnsi="Calibri" w:cs="Calibri"/>
                    <w:color w:val="000000"/>
                    <w:sz w:val="22"/>
                    <w:szCs w:val="22"/>
                    <w:lang w:eastAsia="pt-BR"/>
                  </w:rPr>
                </w:rPrChange>
              </w:rPr>
              <w:t>distância</w:t>
            </w:r>
            <w:r w:rsidRPr="004E7DBD">
              <w:rPr>
                <w:rFonts w:ascii="Calibri" w:hAnsi="Calibri" w:cs="Calibri"/>
                <w:sz w:val="22"/>
                <w:szCs w:val="22"/>
                <w:lang w:eastAsia="pt-BR"/>
                <w:rPrChange w:id="6658" w:author="Alexandre Marcondes" w:date="2019-07-09T18:16:00Z">
                  <w:rPr>
                    <w:rFonts w:ascii="Calibri" w:hAnsi="Calibri" w:cs="Calibri"/>
                    <w:color w:val="000000"/>
                    <w:sz w:val="22"/>
                    <w:szCs w:val="22"/>
                    <w:lang w:eastAsia="pt-BR"/>
                  </w:rPr>
                </w:rPrChange>
              </w:rPr>
              <w:t xml:space="preserve"> mínima de 1 metro de qualquer objeto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5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60"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61" w:author="Alexandre Marcondes" w:date="2019-07-09T18:16:00Z">
                  <w:rPr>
                    <w:rFonts w:ascii="Calibri" w:hAnsi="Calibri" w:cs="Calibri"/>
                    <w:color w:val="000000"/>
                    <w:sz w:val="22"/>
                    <w:szCs w:val="22"/>
                    <w:lang w:eastAsia="pt-BR"/>
                  </w:rPr>
                </w:rPrChange>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6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63" w:author="Alexandre Marcondes" w:date="2019-07-09T18:16:00Z">
                  <w:rPr>
                    <w:rFonts w:ascii="Calibri" w:hAnsi="Calibri" w:cs="Calibri"/>
                    <w:color w:val="000000"/>
                    <w:sz w:val="22"/>
                    <w:szCs w:val="22"/>
                    <w:lang w:eastAsia="pt-BR"/>
                  </w:rPr>
                </w:rPrChange>
              </w:rPr>
              <w:t>A rota deve ser criada com base em um mapa 3D inserido pelo usuário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64"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65"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66" w:author="Alexandre Marcondes" w:date="2019-07-09T18:16:00Z">
                  <w:rPr>
                    <w:rFonts w:ascii="Calibri" w:hAnsi="Calibri" w:cs="Calibri"/>
                    <w:color w:val="000000"/>
                    <w:sz w:val="22"/>
                    <w:szCs w:val="22"/>
                    <w:lang w:eastAsia="pt-BR"/>
                  </w:rPr>
                </w:rPrChange>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67"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68" w:author="Alexandre Marcondes" w:date="2019-07-09T18:16:00Z">
                  <w:rPr>
                    <w:rFonts w:ascii="Calibri" w:hAnsi="Calibri" w:cs="Calibri"/>
                    <w:color w:val="000000"/>
                    <w:sz w:val="22"/>
                    <w:szCs w:val="22"/>
                    <w:lang w:eastAsia="pt-BR"/>
                  </w:rPr>
                </w:rPrChange>
              </w:rPr>
              <w:t>A rota deve ser criada com base em lista de posições coletadas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6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70"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71" w:author="Alexandre Marcondes" w:date="2019-07-09T18:16:00Z">
                  <w:rPr>
                    <w:rFonts w:ascii="Calibri" w:hAnsi="Calibri" w:cs="Calibri"/>
                    <w:color w:val="000000"/>
                    <w:sz w:val="22"/>
                    <w:szCs w:val="22"/>
                    <w:lang w:eastAsia="pt-BR"/>
                  </w:rPr>
                </w:rPrChange>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7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73" w:author="Alexandre Marcondes" w:date="2019-07-09T18:16:00Z">
                  <w:rPr>
                    <w:rFonts w:ascii="Calibri" w:hAnsi="Calibri" w:cs="Calibri"/>
                    <w:color w:val="000000"/>
                    <w:sz w:val="22"/>
                    <w:szCs w:val="22"/>
                    <w:lang w:eastAsia="pt-BR"/>
                  </w:rPr>
                </w:rPrChange>
              </w:rPr>
              <w:t xml:space="preserve">A rota deve ser gerada por um algoritmo de </w:t>
            </w:r>
            <w:proofErr w:type="spellStart"/>
            <w:r w:rsidRPr="004E7DBD">
              <w:rPr>
                <w:rFonts w:ascii="Calibri" w:hAnsi="Calibri" w:cs="Calibri"/>
                <w:i/>
                <w:iCs/>
                <w:sz w:val="22"/>
                <w:szCs w:val="22"/>
                <w:lang w:eastAsia="pt-BR"/>
                <w:rPrChange w:id="6674"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675"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676" w:author="Alexandre Marcondes" w:date="2019-07-09T18:16:00Z">
                  <w:rPr>
                    <w:rFonts w:ascii="Calibri" w:hAnsi="Calibri" w:cs="Calibri"/>
                    <w:i/>
                    <w:iCs/>
                    <w:color w:val="000000"/>
                    <w:sz w:val="22"/>
                    <w:szCs w:val="22"/>
                    <w:lang w:eastAsia="pt-BR"/>
                  </w:rPr>
                </w:rPrChange>
              </w:rPr>
              <w:t>planning</w:t>
            </w:r>
            <w:proofErr w:type="spellEnd"/>
            <w:r w:rsidRPr="004E7DBD">
              <w:rPr>
                <w:rFonts w:ascii="Calibri" w:hAnsi="Calibri" w:cs="Calibri"/>
                <w:i/>
                <w:iCs/>
                <w:sz w:val="22"/>
                <w:szCs w:val="22"/>
                <w:lang w:eastAsia="pt-BR"/>
                <w:rPrChange w:id="6677" w:author="Alexandre Marcondes" w:date="2019-07-09T18:16:00Z">
                  <w:rPr>
                    <w:rFonts w:ascii="Calibri" w:hAnsi="Calibri" w:cs="Calibri"/>
                    <w:i/>
                    <w:iCs/>
                    <w:color w:val="000000"/>
                    <w:sz w:val="22"/>
                    <w:szCs w:val="22"/>
                    <w:lang w:eastAsia="pt-BR"/>
                  </w:rPr>
                </w:rPrChange>
              </w:rPr>
              <w:t xml:space="preserve"> </w:t>
            </w:r>
            <w:r w:rsidRPr="004E7DBD">
              <w:rPr>
                <w:rFonts w:ascii="Calibri" w:hAnsi="Calibri" w:cs="Calibri"/>
                <w:sz w:val="22"/>
                <w:szCs w:val="22"/>
                <w:lang w:eastAsia="pt-BR"/>
                <w:rPrChange w:id="6678" w:author="Alexandre Marcondes" w:date="2019-07-09T18:16:00Z">
                  <w:rPr>
                    <w:rFonts w:ascii="Calibri" w:hAnsi="Calibri" w:cs="Calibri"/>
                    <w:color w:val="000000"/>
                    <w:sz w:val="22"/>
                    <w:szCs w:val="22"/>
                    <w:lang w:eastAsia="pt-BR"/>
                  </w:rPr>
                </w:rPrChange>
              </w:rPr>
              <w:t>em no máximo 1 segundo</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7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80"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81" w:author="Alexandre Marcondes" w:date="2019-07-09T18:16:00Z">
                  <w:rPr>
                    <w:rFonts w:ascii="Calibri" w:hAnsi="Calibri" w:cs="Calibri"/>
                    <w:color w:val="000000"/>
                    <w:sz w:val="22"/>
                    <w:szCs w:val="22"/>
                    <w:lang w:eastAsia="pt-BR"/>
                  </w:rPr>
                </w:rPrChange>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8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83" w:author="Alexandre Marcondes" w:date="2019-07-09T18:16:00Z">
                  <w:rPr>
                    <w:rFonts w:ascii="Calibri" w:hAnsi="Calibri" w:cs="Calibri"/>
                    <w:color w:val="000000"/>
                    <w:sz w:val="22"/>
                    <w:szCs w:val="22"/>
                    <w:lang w:eastAsia="pt-BR"/>
                  </w:rPr>
                </w:rPrChange>
              </w:rPr>
              <w:t xml:space="preserve">O algoritmo de </w:t>
            </w:r>
            <w:proofErr w:type="spellStart"/>
            <w:r w:rsidRPr="004E7DBD">
              <w:rPr>
                <w:rFonts w:ascii="Calibri" w:hAnsi="Calibri" w:cs="Calibri"/>
                <w:i/>
                <w:iCs/>
                <w:sz w:val="22"/>
                <w:szCs w:val="22"/>
                <w:lang w:eastAsia="pt-BR"/>
                <w:rPrChange w:id="6684"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685"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686" w:author="Alexandre Marcondes" w:date="2019-07-09T18:16:00Z">
                  <w:rPr>
                    <w:rFonts w:ascii="Calibri" w:hAnsi="Calibri" w:cs="Calibri"/>
                    <w:i/>
                    <w:iCs/>
                    <w:color w:val="000000"/>
                    <w:sz w:val="22"/>
                    <w:szCs w:val="22"/>
                    <w:lang w:eastAsia="pt-BR"/>
                  </w:rPr>
                </w:rPrChange>
              </w:rPr>
              <w:t>planning</w:t>
            </w:r>
            <w:proofErr w:type="spellEnd"/>
            <w:r w:rsidRPr="004E7DBD">
              <w:rPr>
                <w:rFonts w:ascii="Calibri" w:hAnsi="Calibri" w:cs="Calibri"/>
                <w:sz w:val="22"/>
                <w:szCs w:val="22"/>
                <w:lang w:eastAsia="pt-BR"/>
                <w:rPrChange w:id="6687" w:author="Alexandre Marcondes" w:date="2019-07-09T18:16:00Z">
                  <w:rPr>
                    <w:rFonts w:ascii="Calibri" w:hAnsi="Calibri" w:cs="Calibri"/>
                    <w:color w:val="000000"/>
                    <w:sz w:val="22"/>
                    <w:szCs w:val="22"/>
                    <w:lang w:eastAsia="pt-BR"/>
                  </w:rPr>
                </w:rPrChange>
              </w:rPr>
              <w:t xml:space="preserve"> deve possuir parâmetro configurável para </w:t>
            </w:r>
            <w:r w:rsidR="009F40EF" w:rsidRPr="004E7DBD">
              <w:rPr>
                <w:rFonts w:ascii="Calibri" w:hAnsi="Calibri" w:cs="Calibri"/>
                <w:sz w:val="22"/>
                <w:szCs w:val="22"/>
                <w:lang w:eastAsia="pt-BR"/>
                <w:rPrChange w:id="6688" w:author="Alexandre Marcondes" w:date="2019-07-09T18:16:00Z">
                  <w:rPr>
                    <w:rFonts w:ascii="Calibri" w:hAnsi="Calibri" w:cs="Calibri"/>
                    <w:color w:val="000000"/>
                    <w:sz w:val="22"/>
                    <w:szCs w:val="22"/>
                    <w:lang w:eastAsia="pt-BR"/>
                  </w:rPr>
                </w:rPrChange>
              </w:rPr>
              <w:t>distância</w:t>
            </w:r>
            <w:r w:rsidRPr="004E7DBD">
              <w:rPr>
                <w:rFonts w:ascii="Calibri" w:hAnsi="Calibri" w:cs="Calibri"/>
                <w:sz w:val="22"/>
                <w:szCs w:val="22"/>
                <w:lang w:eastAsia="pt-BR"/>
                <w:rPrChange w:id="6689" w:author="Alexandre Marcondes" w:date="2019-07-09T18:16:00Z">
                  <w:rPr>
                    <w:rFonts w:ascii="Calibri" w:hAnsi="Calibri" w:cs="Calibri"/>
                    <w:color w:val="000000"/>
                    <w:sz w:val="22"/>
                    <w:szCs w:val="22"/>
                    <w:lang w:eastAsia="pt-BR"/>
                  </w:rPr>
                </w:rPrChange>
              </w:rPr>
              <w:t xml:space="preserve"> máxima</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9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691"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692" w:author="Alexandre Marcondes" w:date="2019-07-09T18:16:00Z">
                  <w:rPr>
                    <w:rFonts w:ascii="Calibri" w:hAnsi="Calibri" w:cs="Calibri"/>
                    <w:color w:val="000000"/>
                    <w:sz w:val="22"/>
                    <w:szCs w:val="22"/>
                    <w:lang w:eastAsia="pt-BR"/>
                  </w:rPr>
                </w:rPrChange>
              </w:rPr>
              <w:t>8</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69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694" w:author="Alexandre Marcondes" w:date="2019-07-09T18:16:00Z">
                  <w:rPr>
                    <w:rFonts w:ascii="Calibri" w:hAnsi="Calibri" w:cs="Calibri"/>
                    <w:color w:val="000000"/>
                    <w:sz w:val="22"/>
                    <w:szCs w:val="22"/>
                    <w:lang w:eastAsia="pt-BR"/>
                  </w:rPr>
                </w:rPrChange>
              </w:rPr>
              <w:t xml:space="preserve">O algoritmo de </w:t>
            </w:r>
            <w:proofErr w:type="spellStart"/>
            <w:r w:rsidRPr="004E7DBD">
              <w:rPr>
                <w:rFonts w:ascii="Calibri" w:hAnsi="Calibri" w:cs="Calibri"/>
                <w:i/>
                <w:iCs/>
                <w:sz w:val="22"/>
                <w:szCs w:val="22"/>
                <w:lang w:eastAsia="pt-BR"/>
                <w:rPrChange w:id="6695"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696"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697" w:author="Alexandre Marcondes" w:date="2019-07-09T18:16:00Z">
                  <w:rPr>
                    <w:rFonts w:ascii="Calibri" w:hAnsi="Calibri" w:cs="Calibri"/>
                    <w:i/>
                    <w:iCs/>
                    <w:color w:val="000000"/>
                    <w:sz w:val="22"/>
                    <w:szCs w:val="22"/>
                    <w:lang w:eastAsia="pt-BR"/>
                  </w:rPr>
                </w:rPrChange>
              </w:rPr>
              <w:t>planning</w:t>
            </w:r>
            <w:proofErr w:type="spellEnd"/>
            <w:r w:rsidRPr="004E7DBD">
              <w:rPr>
                <w:rFonts w:ascii="Calibri" w:hAnsi="Calibri" w:cs="Calibri"/>
                <w:i/>
                <w:iCs/>
                <w:sz w:val="22"/>
                <w:szCs w:val="22"/>
                <w:lang w:eastAsia="pt-BR"/>
                <w:rPrChange w:id="6698" w:author="Alexandre Marcondes" w:date="2019-07-09T18:16:00Z">
                  <w:rPr>
                    <w:rFonts w:ascii="Calibri" w:hAnsi="Calibri" w:cs="Calibri"/>
                    <w:i/>
                    <w:iCs/>
                    <w:color w:val="000000"/>
                    <w:sz w:val="22"/>
                    <w:szCs w:val="22"/>
                    <w:lang w:eastAsia="pt-BR"/>
                  </w:rPr>
                </w:rPrChange>
              </w:rPr>
              <w:t xml:space="preserve"> deve</w:t>
            </w:r>
            <w:r w:rsidRPr="004E7DBD">
              <w:rPr>
                <w:rFonts w:ascii="Calibri" w:hAnsi="Calibri" w:cs="Calibri"/>
                <w:sz w:val="22"/>
                <w:szCs w:val="22"/>
                <w:lang w:eastAsia="pt-BR"/>
                <w:rPrChange w:id="6699" w:author="Alexandre Marcondes" w:date="2019-07-09T18:16:00Z">
                  <w:rPr>
                    <w:rFonts w:ascii="Calibri" w:hAnsi="Calibri" w:cs="Calibri"/>
                    <w:color w:val="000000"/>
                    <w:sz w:val="22"/>
                    <w:szCs w:val="22"/>
                    <w:lang w:eastAsia="pt-BR"/>
                  </w:rPr>
                </w:rPrChange>
              </w:rPr>
              <w:t xml:space="preserve"> possuir parâmetro configurável área de interesse</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0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01"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02" w:author="Alexandre Marcondes" w:date="2019-07-09T18:16:00Z">
                  <w:rPr>
                    <w:rFonts w:ascii="Calibri" w:hAnsi="Calibri" w:cs="Calibri"/>
                    <w:color w:val="000000"/>
                    <w:sz w:val="22"/>
                    <w:szCs w:val="22"/>
                    <w:lang w:eastAsia="pt-BR"/>
                  </w:rPr>
                </w:rPrChange>
              </w:rPr>
              <w:t>9</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0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04" w:author="Alexandre Marcondes" w:date="2019-07-09T18:16:00Z">
                  <w:rPr>
                    <w:rFonts w:ascii="Calibri" w:hAnsi="Calibri" w:cs="Calibri"/>
                    <w:color w:val="000000"/>
                    <w:sz w:val="22"/>
                    <w:szCs w:val="22"/>
                    <w:lang w:eastAsia="pt-BR"/>
                  </w:rPr>
                </w:rPrChange>
              </w:rPr>
              <w:t xml:space="preserve">O algoritmo de </w:t>
            </w:r>
            <w:proofErr w:type="spellStart"/>
            <w:r w:rsidRPr="004E7DBD">
              <w:rPr>
                <w:rFonts w:ascii="Calibri" w:hAnsi="Calibri" w:cs="Calibri"/>
                <w:i/>
                <w:iCs/>
                <w:sz w:val="22"/>
                <w:szCs w:val="22"/>
                <w:lang w:eastAsia="pt-BR"/>
                <w:rPrChange w:id="6705"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706"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707" w:author="Alexandre Marcondes" w:date="2019-07-09T18:16:00Z">
                  <w:rPr>
                    <w:rFonts w:ascii="Calibri" w:hAnsi="Calibri" w:cs="Calibri"/>
                    <w:i/>
                    <w:iCs/>
                    <w:color w:val="000000"/>
                    <w:sz w:val="22"/>
                    <w:szCs w:val="22"/>
                    <w:lang w:eastAsia="pt-BR"/>
                  </w:rPr>
                </w:rPrChange>
              </w:rPr>
              <w:t>planning</w:t>
            </w:r>
            <w:proofErr w:type="spellEnd"/>
            <w:r w:rsidRPr="004E7DBD">
              <w:rPr>
                <w:rFonts w:ascii="Calibri" w:hAnsi="Calibri" w:cs="Calibri"/>
                <w:sz w:val="22"/>
                <w:szCs w:val="22"/>
                <w:lang w:eastAsia="pt-BR"/>
                <w:rPrChange w:id="6708" w:author="Alexandre Marcondes" w:date="2019-07-09T18:16:00Z">
                  <w:rPr>
                    <w:rFonts w:ascii="Calibri" w:hAnsi="Calibri" w:cs="Calibri"/>
                    <w:color w:val="000000"/>
                    <w:sz w:val="22"/>
                    <w:szCs w:val="22"/>
                    <w:lang w:eastAsia="pt-BR"/>
                  </w:rPr>
                </w:rPrChange>
              </w:rPr>
              <w:t xml:space="preserve"> deve gerar pontos o mais próximo possível</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0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10"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11" w:author="Alexandre Marcondes" w:date="2019-07-09T18:16:00Z">
                  <w:rPr>
                    <w:rFonts w:ascii="Calibri" w:hAnsi="Calibri" w:cs="Calibri"/>
                    <w:color w:val="000000"/>
                    <w:sz w:val="22"/>
                    <w:szCs w:val="22"/>
                    <w:lang w:eastAsia="pt-BR"/>
                  </w:rPr>
                </w:rPrChange>
              </w:rPr>
              <w:t>10</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1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13" w:author="Alexandre Marcondes" w:date="2019-07-09T18:16:00Z">
                  <w:rPr>
                    <w:rFonts w:ascii="Calibri" w:hAnsi="Calibri" w:cs="Calibri"/>
                    <w:color w:val="000000"/>
                    <w:sz w:val="22"/>
                    <w:szCs w:val="22"/>
                    <w:lang w:eastAsia="pt-BR"/>
                  </w:rPr>
                </w:rPrChange>
              </w:rPr>
              <w:t xml:space="preserve">O algoritmo de </w:t>
            </w:r>
            <w:proofErr w:type="spellStart"/>
            <w:r w:rsidRPr="004E7DBD">
              <w:rPr>
                <w:rFonts w:ascii="Calibri" w:hAnsi="Calibri" w:cs="Calibri"/>
                <w:i/>
                <w:iCs/>
                <w:sz w:val="22"/>
                <w:szCs w:val="22"/>
                <w:lang w:eastAsia="pt-BR"/>
                <w:rPrChange w:id="6714"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sz w:val="22"/>
                <w:szCs w:val="22"/>
                <w:lang w:eastAsia="pt-BR"/>
                <w:rPrChange w:id="6715" w:author="Alexandre Marcondes" w:date="2019-07-09T18:16:00Z">
                  <w:rPr>
                    <w:rFonts w:ascii="Calibri" w:hAnsi="Calibri" w:cs="Calibri"/>
                    <w:color w:val="000000"/>
                    <w:sz w:val="22"/>
                    <w:szCs w:val="22"/>
                    <w:lang w:eastAsia="pt-BR"/>
                  </w:rPr>
                </w:rPrChange>
              </w:rPr>
              <w:t xml:space="preserve"> </w:t>
            </w:r>
            <w:proofErr w:type="spellStart"/>
            <w:r w:rsidRPr="004E7DBD">
              <w:rPr>
                <w:rFonts w:ascii="Calibri" w:hAnsi="Calibri" w:cs="Calibri"/>
                <w:sz w:val="22"/>
                <w:szCs w:val="22"/>
                <w:lang w:eastAsia="pt-BR"/>
                <w:rPrChange w:id="6716" w:author="Alexandre Marcondes" w:date="2019-07-09T18:16:00Z">
                  <w:rPr>
                    <w:rFonts w:ascii="Calibri" w:hAnsi="Calibri" w:cs="Calibri"/>
                    <w:color w:val="000000"/>
                    <w:sz w:val="22"/>
                    <w:szCs w:val="22"/>
                    <w:lang w:eastAsia="pt-BR"/>
                  </w:rPr>
                </w:rPrChange>
              </w:rPr>
              <w:t>planning</w:t>
            </w:r>
            <w:proofErr w:type="spellEnd"/>
            <w:r w:rsidRPr="004E7DBD">
              <w:rPr>
                <w:rFonts w:ascii="Calibri" w:hAnsi="Calibri" w:cs="Calibri"/>
                <w:sz w:val="22"/>
                <w:szCs w:val="22"/>
                <w:lang w:eastAsia="pt-BR"/>
                <w:rPrChange w:id="6717" w:author="Alexandre Marcondes" w:date="2019-07-09T18:16:00Z">
                  <w:rPr>
                    <w:rFonts w:ascii="Calibri" w:hAnsi="Calibri" w:cs="Calibri"/>
                    <w:color w:val="000000"/>
                    <w:sz w:val="22"/>
                    <w:szCs w:val="22"/>
                    <w:lang w:eastAsia="pt-BR"/>
                  </w:rPr>
                </w:rPrChange>
              </w:rPr>
              <w:t xml:space="preserve"> deve usar um </w:t>
            </w:r>
            <w:proofErr w:type="spellStart"/>
            <w:r w:rsidRPr="004E7DBD">
              <w:rPr>
                <w:rFonts w:ascii="Calibri" w:hAnsi="Calibri" w:cs="Calibri"/>
                <w:sz w:val="22"/>
                <w:szCs w:val="22"/>
                <w:lang w:eastAsia="pt-BR"/>
                <w:rPrChange w:id="6718" w:author="Alexandre Marcondes" w:date="2019-07-09T18:16:00Z">
                  <w:rPr>
                    <w:rFonts w:ascii="Calibri" w:hAnsi="Calibri" w:cs="Calibri"/>
                    <w:color w:val="000000"/>
                    <w:sz w:val="22"/>
                    <w:szCs w:val="22"/>
                    <w:lang w:eastAsia="pt-BR"/>
                  </w:rPr>
                </w:rPrChange>
              </w:rPr>
              <w:t>Octomap</w:t>
            </w:r>
            <w:proofErr w:type="spellEnd"/>
            <w:r w:rsidRPr="004E7DBD">
              <w:rPr>
                <w:rFonts w:ascii="Calibri" w:hAnsi="Calibri" w:cs="Calibri"/>
                <w:sz w:val="22"/>
                <w:szCs w:val="22"/>
                <w:lang w:eastAsia="pt-BR"/>
                <w:rPrChange w:id="6719" w:author="Alexandre Marcondes" w:date="2019-07-09T18:16:00Z">
                  <w:rPr>
                    <w:rFonts w:ascii="Calibri" w:hAnsi="Calibri" w:cs="Calibri"/>
                    <w:color w:val="000000"/>
                    <w:sz w:val="22"/>
                    <w:szCs w:val="22"/>
                    <w:lang w:eastAsia="pt-BR"/>
                  </w:rPr>
                </w:rPrChange>
              </w:rPr>
              <w:t xml:space="preserve"> como fonte de dados de colisão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2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21"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22" w:author="Alexandre Marcondes" w:date="2019-07-09T18:16:00Z">
                  <w:rPr>
                    <w:rFonts w:ascii="Calibri" w:hAnsi="Calibri" w:cs="Calibri"/>
                    <w:color w:val="000000"/>
                    <w:sz w:val="22"/>
                    <w:szCs w:val="22"/>
                    <w:lang w:eastAsia="pt-BR"/>
                  </w:rPr>
                </w:rPrChange>
              </w:rPr>
              <w:t>11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2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24" w:author="Alexandre Marcondes" w:date="2019-07-09T18:16:00Z">
                  <w:rPr>
                    <w:rFonts w:ascii="Calibri" w:hAnsi="Calibri" w:cs="Calibri"/>
                    <w:color w:val="000000"/>
                    <w:sz w:val="22"/>
                    <w:szCs w:val="22"/>
                    <w:lang w:eastAsia="pt-BR"/>
                  </w:rPr>
                </w:rPrChange>
              </w:rPr>
              <w:t xml:space="preserve">A inserção de novos </w:t>
            </w:r>
            <w:proofErr w:type="spellStart"/>
            <w:r w:rsidRPr="004E7DBD">
              <w:rPr>
                <w:rFonts w:ascii="Calibri" w:hAnsi="Calibri" w:cs="Calibri"/>
                <w:sz w:val="22"/>
                <w:szCs w:val="22"/>
                <w:lang w:eastAsia="pt-BR"/>
                <w:rPrChange w:id="6725" w:author="Alexandre Marcondes" w:date="2019-07-09T18:16:00Z">
                  <w:rPr>
                    <w:rFonts w:ascii="Calibri" w:hAnsi="Calibri" w:cs="Calibri"/>
                    <w:color w:val="000000"/>
                    <w:sz w:val="22"/>
                    <w:szCs w:val="22"/>
                    <w:lang w:eastAsia="pt-BR"/>
                  </w:rPr>
                </w:rPrChange>
              </w:rPr>
              <w:t>Octomap</w:t>
            </w:r>
            <w:proofErr w:type="spellEnd"/>
            <w:r w:rsidRPr="004E7DBD">
              <w:rPr>
                <w:rFonts w:ascii="Calibri" w:hAnsi="Calibri" w:cs="Calibri"/>
                <w:sz w:val="22"/>
                <w:szCs w:val="22"/>
                <w:lang w:eastAsia="pt-BR"/>
                <w:rPrChange w:id="6726" w:author="Alexandre Marcondes" w:date="2019-07-09T18:16:00Z">
                  <w:rPr>
                    <w:rFonts w:ascii="Calibri" w:hAnsi="Calibri" w:cs="Calibri"/>
                    <w:color w:val="000000"/>
                    <w:sz w:val="22"/>
                    <w:szCs w:val="22"/>
                    <w:lang w:eastAsia="pt-BR"/>
                  </w:rPr>
                </w:rPrChange>
              </w:rPr>
              <w:t xml:space="preserve"> deve ser feita de forma manual</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2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28"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29" w:author="Alexandre Marcondes" w:date="2019-07-09T18:16:00Z">
                  <w:rPr>
                    <w:rFonts w:ascii="Calibri" w:hAnsi="Calibri" w:cs="Calibri"/>
                    <w:color w:val="000000"/>
                    <w:sz w:val="22"/>
                    <w:szCs w:val="22"/>
                    <w:lang w:eastAsia="pt-BR"/>
                  </w:rPr>
                </w:rPrChange>
              </w:rPr>
              <w:t>12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3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31" w:author="Alexandre Marcondes" w:date="2019-07-09T18:16:00Z">
                  <w:rPr>
                    <w:rFonts w:ascii="Calibri" w:hAnsi="Calibri" w:cs="Calibri"/>
                    <w:color w:val="000000"/>
                    <w:sz w:val="22"/>
                    <w:szCs w:val="22"/>
                    <w:lang w:eastAsia="pt-BR"/>
                  </w:rPr>
                </w:rPrChange>
              </w:rPr>
              <w:t xml:space="preserve">O </w:t>
            </w:r>
            <w:proofErr w:type="spellStart"/>
            <w:r w:rsidRPr="004E7DBD">
              <w:rPr>
                <w:rFonts w:ascii="Calibri" w:hAnsi="Calibri" w:cs="Calibri"/>
                <w:sz w:val="22"/>
                <w:szCs w:val="22"/>
                <w:lang w:eastAsia="pt-BR"/>
                <w:rPrChange w:id="6732" w:author="Alexandre Marcondes" w:date="2019-07-09T18:16:00Z">
                  <w:rPr>
                    <w:rFonts w:ascii="Calibri" w:hAnsi="Calibri" w:cs="Calibri"/>
                    <w:color w:val="000000"/>
                    <w:sz w:val="22"/>
                    <w:szCs w:val="22"/>
                    <w:lang w:eastAsia="pt-BR"/>
                  </w:rPr>
                </w:rPrChange>
              </w:rPr>
              <w:t>Octomap</w:t>
            </w:r>
            <w:proofErr w:type="spellEnd"/>
            <w:r w:rsidRPr="004E7DBD">
              <w:rPr>
                <w:rFonts w:ascii="Calibri" w:hAnsi="Calibri" w:cs="Calibri"/>
                <w:sz w:val="22"/>
                <w:szCs w:val="22"/>
                <w:lang w:eastAsia="pt-BR"/>
                <w:rPrChange w:id="6733" w:author="Alexandre Marcondes" w:date="2019-07-09T18:16:00Z">
                  <w:rPr>
                    <w:rFonts w:ascii="Calibri" w:hAnsi="Calibri" w:cs="Calibri"/>
                    <w:color w:val="000000"/>
                    <w:sz w:val="22"/>
                    <w:szCs w:val="22"/>
                    <w:lang w:eastAsia="pt-BR"/>
                  </w:rPr>
                </w:rPrChange>
              </w:rPr>
              <w:t xml:space="preserve"> pode ser </w:t>
            </w:r>
            <w:proofErr w:type="gramStart"/>
            <w:r w:rsidRPr="004E7DBD">
              <w:rPr>
                <w:rFonts w:ascii="Calibri" w:hAnsi="Calibri" w:cs="Calibri"/>
                <w:sz w:val="22"/>
                <w:szCs w:val="22"/>
                <w:lang w:eastAsia="pt-BR"/>
                <w:rPrChange w:id="6734" w:author="Alexandre Marcondes" w:date="2019-07-09T18:16:00Z">
                  <w:rPr>
                    <w:rFonts w:ascii="Calibri" w:hAnsi="Calibri" w:cs="Calibri"/>
                    <w:color w:val="000000"/>
                    <w:sz w:val="22"/>
                    <w:szCs w:val="22"/>
                    <w:lang w:eastAsia="pt-BR"/>
                  </w:rPr>
                </w:rPrChange>
              </w:rPr>
              <w:t>atualizados</w:t>
            </w:r>
            <w:proofErr w:type="gramEnd"/>
            <w:r w:rsidRPr="004E7DBD">
              <w:rPr>
                <w:rFonts w:ascii="Calibri" w:hAnsi="Calibri" w:cs="Calibri"/>
                <w:sz w:val="22"/>
                <w:szCs w:val="22"/>
                <w:lang w:eastAsia="pt-BR"/>
                <w:rPrChange w:id="6735" w:author="Alexandre Marcondes" w:date="2019-07-09T18:16:00Z">
                  <w:rPr>
                    <w:rFonts w:ascii="Calibri" w:hAnsi="Calibri" w:cs="Calibri"/>
                    <w:color w:val="000000"/>
                    <w:sz w:val="22"/>
                    <w:szCs w:val="22"/>
                    <w:lang w:eastAsia="pt-BR"/>
                  </w:rPr>
                </w:rPrChange>
              </w:rPr>
              <w:t xml:space="preserve"> durante execução</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36"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37"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38" w:author="Alexandre Marcondes" w:date="2019-07-09T18:16:00Z">
                  <w:rPr>
                    <w:rFonts w:ascii="Calibri" w:hAnsi="Calibri" w:cs="Calibri"/>
                    <w:color w:val="000000"/>
                    <w:sz w:val="22"/>
                    <w:szCs w:val="22"/>
                    <w:lang w:eastAsia="pt-BR"/>
                  </w:rPr>
                </w:rPrChange>
              </w:rPr>
              <w:t>13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39"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40" w:author="Alexandre Marcondes" w:date="2019-07-09T18:16:00Z">
                  <w:rPr>
                    <w:rFonts w:ascii="Calibri" w:hAnsi="Calibri" w:cs="Calibri"/>
                    <w:color w:val="000000"/>
                    <w:sz w:val="22"/>
                    <w:szCs w:val="22"/>
                    <w:lang w:eastAsia="pt-BR"/>
                  </w:rPr>
                </w:rPrChange>
              </w:rPr>
              <w:t>A rota deve ser criada utilizando lógica de nível</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41"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42"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43" w:author="Alexandre Marcondes" w:date="2019-07-09T18:16:00Z">
                  <w:rPr>
                    <w:rFonts w:ascii="Calibri" w:hAnsi="Calibri" w:cs="Calibri"/>
                    <w:color w:val="000000"/>
                    <w:sz w:val="22"/>
                    <w:szCs w:val="22"/>
                    <w:lang w:eastAsia="pt-BR"/>
                  </w:rPr>
                </w:rPrChange>
              </w:rPr>
              <w:t>14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44"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45" w:author="Alexandre Marcondes" w:date="2019-07-09T18:16:00Z">
                  <w:rPr>
                    <w:rFonts w:ascii="Calibri" w:hAnsi="Calibri" w:cs="Calibri"/>
                    <w:color w:val="000000"/>
                    <w:sz w:val="22"/>
                    <w:szCs w:val="22"/>
                    <w:lang w:eastAsia="pt-BR"/>
                  </w:rPr>
                </w:rPrChange>
              </w:rPr>
              <w:t xml:space="preserve">A rota deve ser composta por elementos com dados de posição, orientação e </w:t>
            </w:r>
            <w:proofErr w:type="gramStart"/>
            <w:r w:rsidRPr="004E7DBD">
              <w:rPr>
                <w:rFonts w:ascii="Calibri" w:hAnsi="Calibri" w:cs="Calibri"/>
                <w:sz w:val="22"/>
                <w:szCs w:val="22"/>
                <w:lang w:eastAsia="pt-BR"/>
                <w:rPrChange w:id="6746" w:author="Alexandre Marcondes" w:date="2019-07-09T18:16:00Z">
                  <w:rPr>
                    <w:rFonts w:ascii="Calibri" w:hAnsi="Calibri" w:cs="Calibri"/>
                    <w:color w:val="000000"/>
                    <w:sz w:val="22"/>
                    <w:szCs w:val="22"/>
                    <w:lang w:eastAsia="pt-BR"/>
                  </w:rPr>
                </w:rPrChange>
              </w:rPr>
              <w:t>nível</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4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48" w:author="Alexandre Marcondes" w:date="2019-07-09T18:16:00Z">
                  <w:rPr>
                    <w:rFonts w:ascii="Calibri" w:hAnsi="Calibri" w:cs="Calibri"/>
                    <w:color w:val="000000"/>
                    <w:sz w:val="22"/>
                    <w:szCs w:val="22"/>
                    <w:lang w:eastAsia="pt-BR"/>
                  </w:rPr>
                </w:rPrChange>
              </w:rPr>
              <w:t>F2.</w:t>
            </w:r>
            <w:proofErr w:type="gramEnd"/>
            <w:r w:rsidRPr="004E7DBD">
              <w:rPr>
                <w:rFonts w:ascii="Calibri" w:hAnsi="Calibri" w:cs="Calibri"/>
                <w:sz w:val="22"/>
                <w:szCs w:val="22"/>
                <w:lang w:eastAsia="pt-BR"/>
                <w:rPrChange w:id="6749" w:author="Alexandre Marcondes" w:date="2019-07-09T18:16:00Z">
                  <w:rPr>
                    <w:rFonts w:ascii="Calibri" w:hAnsi="Calibri" w:cs="Calibri"/>
                    <w:color w:val="000000"/>
                    <w:sz w:val="22"/>
                    <w:szCs w:val="22"/>
                    <w:lang w:eastAsia="pt-BR"/>
                  </w:rPr>
                </w:rPrChange>
              </w:rPr>
              <w:t>15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5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51" w:author="Alexandre Marcondes" w:date="2019-07-09T18:16:00Z">
                  <w:rPr>
                    <w:rFonts w:ascii="Calibri" w:hAnsi="Calibri" w:cs="Calibri"/>
                    <w:color w:val="000000"/>
                    <w:sz w:val="22"/>
                    <w:szCs w:val="22"/>
                    <w:lang w:eastAsia="pt-BR"/>
                  </w:rPr>
                </w:rPrChange>
              </w:rPr>
              <w:t xml:space="preserve">Nível é um número inteiro de </w:t>
            </w:r>
            <w:proofErr w:type="gramStart"/>
            <w:r w:rsidRPr="004E7DBD">
              <w:rPr>
                <w:rFonts w:ascii="Calibri" w:hAnsi="Calibri" w:cs="Calibri"/>
                <w:sz w:val="22"/>
                <w:szCs w:val="22"/>
                <w:lang w:eastAsia="pt-BR"/>
                <w:rPrChange w:id="6752" w:author="Alexandre Marcondes" w:date="2019-07-09T18:16:00Z">
                  <w:rPr>
                    <w:rFonts w:ascii="Calibri" w:hAnsi="Calibri" w:cs="Calibri"/>
                    <w:color w:val="000000"/>
                    <w:sz w:val="22"/>
                    <w:szCs w:val="22"/>
                    <w:lang w:eastAsia="pt-BR"/>
                  </w:rPr>
                </w:rPrChange>
              </w:rPr>
              <w:t>1</w:t>
            </w:r>
            <w:proofErr w:type="gramEnd"/>
            <w:r w:rsidRPr="004E7DBD">
              <w:rPr>
                <w:rFonts w:ascii="Calibri" w:hAnsi="Calibri" w:cs="Calibri"/>
                <w:sz w:val="22"/>
                <w:szCs w:val="22"/>
                <w:lang w:eastAsia="pt-BR"/>
                <w:rPrChange w:id="6753" w:author="Alexandre Marcondes" w:date="2019-07-09T18:16:00Z">
                  <w:rPr>
                    <w:rFonts w:ascii="Calibri" w:hAnsi="Calibri" w:cs="Calibri"/>
                    <w:color w:val="000000"/>
                    <w:sz w:val="22"/>
                    <w:szCs w:val="22"/>
                    <w:lang w:eastAsia="pt-BR"/>
                  </w:rPr>
                </w:rPrChange>
              </w:rPr>
              <w:t xml:space="preserve"> à infinito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754"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755" w:author="Alexandre Marcondes" w:date="2019-07-09T18:16:00Z">
                  <w:rPr>
                    <w:rFonts w:ascii="Calibri" w:hAnsi="Calibri" w:cs="Calibri"/>
                    <w:b/>
                    <w:bCs/>
                    <w:color w:val="000000"/>
                    <w:sz w:val="22"/>
                    <w:szCs w:val="22"/>
                    <w:lang w:eastAsia="pt-BR"/>
                  </w:rPr>
                </w:rPrChange>
              </w:rPr>
              <w:t>F3. Executar de rotas de inspeção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5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57" w:author="Alexandre Marcondes" w:date="2019-07-09T18:16:00Z">
                  <w:rPr>
                    <w:rFonts w:ascii="Calibri" w:hAnsi="Calibri" w:cs="Calibri"/>
                    <w:color w:val="000000"/>
                    <w:sz w:val="22"/>
                    <w:szCs w:val="22"/>
                    <w:lang w:eastAsia="pt-BR"/>
                  </w:rPr>
                </w:rPrChange>
              </w:rPr>
              <w:t>Descrição: O usuário do sistema deve ser capaz de executar rotas de inspeção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5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59"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760"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6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62"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6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64"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6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66" w:author="Alexandre Marcondes" w:date="2019-07-09T18:16:00Z">
                  <w:rPr>
                    <w:rFonts w:ascii="Calibri" w:hAnsi="Calibri" w:cs="Calibri"/>
                    <w:color w:val="000000"/>
                    <w:sz w:val="22"/>
                    <w:szCs w:val="22"/>
                    <w:lang w:eastAsia="pt-BR"/>
                  </w:rPr>
                </w:rPrChange>
              </w:rPr>
              <w:lastRenderedPageBreak/>
              <w:t>F3.</w:t>
            </w:r>
            <w:proofErr w:type="gramEnd"/>
            <w:r w:rsidRPr="004E7DBD">
              <w:rPr>
                <w:rFonts w:ascii="Calibri" w:hAnsi="Calibri" w:cs="Calibri"/>
                <w:sz w:val="22"/>
                <w:szCs w:val="22"/>
                <w:lang w:eastAsia="pt-BR"/>
                <w:rPrChange w:id="6767"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6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69" w:author="Alexandre Marcondes" w:date="2019-07-09T18:16:00Z">
                  <w:rPr>
                    <w:rFonts w:ascii="Calibri" w:hAnsi="Calibri" w:cs="Calibri"/>
                    <w:color w:val="000000"/>
                    <w:sz w:val="22"/>
                    <w:szCs w:val="22"/>
                    <w:lang w:eastAsia="pt-BR"/>
                  </w:rPr>
                </w:rPrChange>
              </w:rPr>
              <w:t xml:space="preserve">A execução </w:t>
            </w:r>
            <w:r w:rsidR="00215C39" w:rsidRPr="004E7DBD">
              <w:rPr>
                <w:rFonts w:ascii="Calibri" w:hAnsi="Calibri" w:cs="Calibri"/>
                <w:sz w:val="22"/>
                <w:szCs w:val="22"/>
                <w:lang w:eastAsia="pt-BR"/>
                <w:rPrChange w:id="6770" w:author="Alexandre Marcondes" w:date="2019-07-09T18:16:00Z">
                  <w:rPr>
                    <w:rFonts w:ascii="Calibri" w:hAnsi="Calibri" w:cs="Calibri"/>
                    <w:color w:val="000000"/>
                    <w:sz w:val="22"/>
                    <w:szCs w:val="22"/>
                    <w:lang w:eastAsia="pt-BR"/>
                  </w:rPr>
                </w:rPrChange>
              </w:rPr>
              <w:t>das rotas</w:t>
            </w:r>
            <w:r w:rsidRPr="004E7DBD">
              <w:rPr>
                <w:rFonts w:ascii="Calibri" w:hAnsi="Calibri" w:cs="Calibri"/>
                <w:sz w:val="22"/>
                <w:szCs w:val="22"/>
                <w:lang w:eastAsia="pt-BR"/>
                <w:rPrChange w:id="6771" w:author="Alexandre Marcondes" w:date="2019-07-09T18:16:00Z">
                  <w:rPr>
                    <w:rFonts w:ascii="Calibri" w:hAnsi="Calibri" w:cs="Calibri"/>
                    <w:color w:val="000000"/>
                    <w:sz w:val="22"/>
                    <w:szCs w:val="22"/>
                    <w:lang w:eastAsia="pt-BR"/>
                  </w:rPr>
                </w:rPrChange>
              </w:rPr>
              <w:t xml:space="preserve"> quando em aplicações com VANT real deve ser realizada em ambiente simulado e real ao mesmo tempo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7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7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774"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7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76" w:author="Alexandre Marcondes" w:date="2019-07-09T18:16:00Z">
                  <w:rPr>
                    <w:rFonts w:ascii="Calibri" w:hAnsi="Calibri" w:cs="Calibri"/>
                    <w:color w:val="000000"/>
                    <w:sz w:val="22"/>
                    <w:szCs w:val="22"/>
                    <w:lang w:eastAsia="pt-BR"/>
                  </w:rPr>
                </w:rPrChange>
              </w:rPr>
              <w:t xml:space="preserve">A execução </w:t>
            </w:r>
            <w:r w:rsidR="00215C39" w:rsidRPr="004E7DBD">
              <w:rPr>
                <w:rFonts w:ascii="Calibri" w:hAnsi="Calibri" w:cs="Calibri"/>
                <w:sz w:val="22"/>
                <w:szCs w:val="22"/>
                <w:lang w:eastAsia="pt-BR"/>
                <w:rPrChange w:id="6777" w:author="Alexandre Marcondes" w:date="2019-07-09T18:16:00Z">
                  <w:rPr>
                    <w:rFonts w:ascii="Calibri" w:hAnsi="Calibri" w:cs="Calibri"/>
                    <w:color w:val="000000"/>
                    <w:sz w:val="22"/>
                    <w:szCs w:val="22"/>
                    <w:lang w:eastAsia="pt-BR"/>
                  </w:rPr>
                </w:rPrChange>
              </w:rPr>
              <w:t>das rotas</w:t>
            </w:r>
            <w:r w:rsidRPr="004E7DBD">
              <w:rPr>
                <w:rFonts w:ascii="Calibri" w:hAnsi="Calibri" w:cs="Calibri"/>
                <w:sz w:val="22"/>
                <w:szCs w:val="22"/>
                <w:lang w:eastAsia="pt-BR"/>
                <w:rPrChange w:id="6778" w:author="Alexandre Marcondes" w:date="2019-07-09T18:16:00Z">
                  <w:rPr>
                    <w:rFonts w:ascii="Calibri" w:hAnsi="Calibri" w:cs="Calibri"/>
                    <w:color w:val="000000"/>
                    <w:sz w:val="22"/>
                    <w:szCs w:val="22"/>
                    <w:lang w:eastAsia="pt-BR"/>
                  </w:rPr>
                </w:rPrChange>
              </w:rPr>
              <w:t xml:space="preserve"> pode ser realizada somente em ambiente simulado</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7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80"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781"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8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783" w:author="Alexandre Marcondes" w:date="2019-07-09T18:16:00Z">
                  <w:rPr>
                    <w:rFonts w:ascii="Calibri" w:hAnsi="Calibri" w:cs="Calibri"/>
                    <w:color w:val="000000"/>
                    <w:sz w:val="22"/>
                    <w:szCs w:val="22"/>
                    <w:lang w:eastAsia="pt-BR"/>
                  </w:rPr>
                </w:rPrChange>
              </w:rPr>
              <w:t xml:space="preserve">A execução </w:t>
            </w:r>
            <w:r w:rsidR="00215C39" w:rsidRPr="004E7DBD">
              <w:rPr>
                <w:rFonts w:ascii="Calibri" w:hAnsi="Calibri" w:cs="Calibri"/>
                <w:sz w:val="22"/>
                <w:szCs w:val="22"/>
                <w:lang w:eastAsia="pt-BR"/>
                <w:rPrChange w:id="6784" w:author="Alexandre Marcondes" w:date="2019-07-09T18:16:00Z">
                  <w:rPr>
                    <w:rFonts w:ascii="Calibri" w:hAnsi="Calibri" w:cs="Calibri"/>
                    <w:color w:val="000000"/>
                    <w:sz w:val="22"/>
                    <w:szCs w:val="22"/>
                    <w:lang w:eastAsia="pt-BR"/>
                  </w:rPr>
                </w:rPrChange>
              </w:rPr>
              <w:t>das rotas</w:t>
            </w:r>
            <w:r w:rsidRPr="004E7DBD">
              <w:rPr>
                <w:rFonts w:ascii="Calibri" w:hAnsi="Calibri" w:cs="Calibri"/>
                <w:sz w:val="22"/>
                <w:szCs w:val="22"/>
                <w:lang w:eastAsia="pt-BR"/>
                <w:rPrChange w:id="6785" w:author="Alexandre Marcondes" w:date="2019-07-09T18:16:00Z">
                  <w:rPr>
                    <w:rFonts w:ascii="Calibri" w:hAnsi="Calibri" w:cs="Calibri"/>
                    <w:color w:val="000000"/>
                    <w:sz w:val="22"/>
                    <w:szCs w:val="22"/>
                    <w:lang w:eastAsia="pt-BR"/>
                  </w:rPr>
                </w:rPrChange>
              </w:rPr>
              <w:t xml:space="preserve"> deve ser constituída de módulo gerenciador de voo e módulo executor de rotas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86"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87"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788" w:author="Alexandre Marcondes" w:date="2019-07-09T18:16:00Z">
                  <w:rPr>
                    <w:rFonts w:ascii="Calibri" w:hAnsi="Calibri" w:cs="Calibri"/>
                    <w:color w:val="000000"/>
                    <w:sz w:val="22"/>
                    <w:szCs w:val="22"/>
                    <w:lang w:eastAsia="pt-BR"/>
                  </w:rPr>
                </w:rPrChange>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8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90" w:author="Alexandre Marcondes" w:date="2019-07-09T18:16:00Z">
                  <w:rPr>
                    <w:rFonts w:ascii="Calibri" w:hAnsi="Calibri" w:cs="Calibri"/>
                    <w:color w:val="000000"/>
                    <w:sz w:val="22"/>
                    <w:szCs w:val="22"/>
                    <w:lang w:eastAsia="pt-BR"/>
                  </w:rPr>
                </w:rPrChange>
              </w:rPr>
              <w:t>O módulo gerenciador de voo e executor de rotas devem possuir</w:t>
            </w:r>
            <w:proofErr w:type="gramEnd"/>
            <w:r w:rsidRPr="004E7DBD">
              <w:rPr>
                <w:rFonts w:ascii="Calibri" w:hAnsi="Calibri" w:cs="Calibri"/>
                <w:sz w:val="22"/>
                <w:szCs w:val="22"/>
                <w:lang w:eastAsia="pt-BR"/>
                <w:rPrChange w:id="6791" w:author="Alexandre Marcondes" w:date="2019-07-09T18:16:00Z">
                  <w:rPr>
                    <w:rFonts w:ascii="Calibri" w:hAnsi="Calibri" w:cs="Calibri"/>
                    <w:color w:val="000000"/>
                    <w:sz w:val="22"/>
                    <w:szCs w:val="22"/>
                    <w:lang w:eastAsia="pt-BR"/>
                  </w:rPr>
                </w:rPrChange>
              </w:rPr>
              <w:t xml:space="preserve"> interface com ROS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9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9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794" w:author="Alexandre Marcondes" w:date="2019-07-09T18:16:00Z">
                  <w:rPr>
                    <w:rFonts w:ascii="Calibri" w:hAnsi="Calibri" w:cs="Calibri"/>
                    <w:color w:val="000000"/>
                    <w:sz w:val="22"/>
                    <w:szCs w:val="22"/>
                    <w:lang w:eastAsia="pt-BR"/>
                  </w:rPr>
                </w:rPrChange>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9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96" w:author="Alexandre Marcondes" w:date="2019-07-09T18:16:00Z">
                  <w:rPr>
                    <w:rFonts w:ascii="Calibri" w:hAnsi="Calibri" w:cs="Calibri"/>
                    <w:color w:val="000000"/>
                    <w:sz w:val="22"/>
                    <w:szCs w:val="22"/>
                    <w:lang w:eastAsia="pt-BR"/>
                  </w:rPr>
                </w:rPrChange>
              </w:rPr>
              <w:t>O módulo gerenciador de voo e executor de rotas devem comunicar-se</w:t>
            </w:r>
            <w:proofErr w:type="gramEnd"/>
            <w:r w:rsidRPr="004E7DBD">
              <w:rPr>
                <w:rFonts w:ascii="Calibri" w:hAnsi="Calibri" w:cs="Calibri"/>
                <w:sz w:val="22"/>
                <w:szCs w:val="22"/>
                <w:lang w:eastAsia="pt-BR"/>
                <w:rPrChange w:id="6797" w:author="Alexandre Marcondes" w:date="2019-07-09T18:16:00Z">
                  <w:rPr>
                    <w:rFonts w:ascii="Calibri" w:hAnsi="Calibri" w:cs="Calibri"/>
                    <w:color w:val="000000"/>
                    <w:sz w:val="22"/>
                    <w:szCs w:val="22"/>
                    <w:lang w:eastAsia="pt-BR"/>
                  </w:rPr>
                </w:rPrChange>
              </w:rPr>
              <w:t xml:space="preserve"> somente via ROS (TCPROS)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798"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799"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00" w:author="Alexandre Marcondes" w:date="2019-07-09T18:16:00Z">
                  <w:rPr>
                    <w:rFonts w:ascii="Calibri" w:hAnsi="Calibri" w:cs="Calibri"/>
                    <w:color w:val="000000"/>
                    <w:sz w:val="22"/>
                    <w:szCs w:val="22"/>
                    <w:lang w:eastAsia="pt-BR"/>
                  </w:rPr>
                </w:rPrChange>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0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02" w:author="Alexandre Marcondes" w:date="2019-07-09T18:16:00Z">
                  <w:rPr>
                    <w:rFonts w:ascii="Calibri" w:hAnsi="Calibri" w:cs="Calibri"/>
                    <w:color w:val="000000"/>
                    <w:sz w:val="22"/>
                    <w:szCs w:val="22"/>
                    <w:lang w:eastAsia="pt-BR"/>
                  </w:rPr>
                </w:rPrChange>
              </w:rPr>
              <w:t>O</w:t>
            </w:r>
            <w:r w:rsidR="00215C39" w:rsidRPr="004E7DBD">
              <w:rPr>
                <w:rFonts w:ascii="Calibri" w:hAnsi="Calibri" w:cs="Calibri"/>
                <w:sz w:val="22"/>
                <w:szCs w:val="22"/>
                <w:lang w:eastAsia="pt-BR"/>
                <w:rPrChange w:id="6803" w:author="Alexandre Marcondes" w:date="2019-07-09T18:16:00Z">
                  <w:rPr>
                    <w:rFonts w:ascii="Calibri" w:hAnsi="Calibri" w:cs="Calibri"/>
                    <w:color w:val="000000"/>
                    <w:sz w:val="22"/>
                    <w:szCs w:val="22"/>
                    <w:lang w:eastAsia="pt-BR"/>
                  </w:rPr>
                </w:rPrChange>
              </w:rPr>
              <w:t xml:space="preserve"> </w:t>
            </w:r>
            <w:r w:rsidRPr="004E7DBD">
              <w:rPr>
                <w:rFonts w:ascii="Calibri" w:hAnsi="Calibri" w:cs="Calibri"/>
                <w:sz w:val="22"/>
                <w:szCs w:val="22"/>
                <w:lang w:eastAsia="pt-BR"/>
                <w:rPrChange w:id="6804" w:author="Alexandre Marcondes" w:date="2019-07-09T18:16:00Z">
                  <w:rPr>
                    <w:rFonts w:ascii="Calibri" w:hAnsi="Calibri" w:cs="Calibri"/>
                    <w:color w:val="000000"/>
                    <w:sz w:val="22"/>
                    <w:szCs w:val="22"/>
                    <w:lang w:eastAsia="pt-BR"/>
                  </w:rPr>
                </w:rPrChange>
              </w:rPr>
              <w:t xml:space="preserve">módulo gerenciador de voo e executor de rotas devem ser </w:t>
            </w:r>
            <w:proofErr w:type="gramStart"/>
            <w:r w:rsidRPr="004E7DBD">
              <w:rPr>
                <w:rFonts w:ascii="Calibri" w:hAnsi="Calibri" w:cs="Calibri"/>
                <w:sz w:val="22"/>
                <w:szCs w:val="22"/>
                <w:lang w:eastAsia="pt-BR"/>
                <w:rPrChange w:id="6805" w:author="Alexandre Marcondes" w:date="2019-07-09T18:16:00Z">
                  <w:rPr>
                    <w:rFonts w:ascii="Calibri" w:hAnsi="Calibri" w:cs="Calibri"/>
                    <w:color w:val="000000"/>
                    <w:sz w:val="22"/>
                    <w:szCs w:val="22"/>
                    <w:lang w:eastAsia="pt-BR"/>
                  </w:rPr>
                </w:rPrChange>
              </w:rPr>
              <w:t>implementados</w:t>
            </w:r>
            <w:proofErr w:type="gramEnd"/>
            <w:r w:rsidRPr="004E7DBD">
              <w:rPr>
                <w:rFonts w:ascii="Calibri" w:hAnsi="Calibri" w:cs="Calibri"/>
                <w:sz w:val="22"/>
                <w:szCs w:val="22"/>
                <w:lang w:eastAsia="pt-BR"/>
                <w:rPrChange w:id="6806" w:author="Alexandre Marcondes" w:date="2019-07-09T18:16:00Z">
                  <w:rPr>
                    <w:rFonts w:ascii="Calibri" w:hAnsi="Calibri" w:cs="Calibri"/>
                    <w:color w:val="000000"/>
                    <w:sz w:val="22"/>
                    <w:szCs w:val="22"/>
                    <w:lang w:eastAsia="pt-BR"/>
                  </w:rPr>
                </w:rPrChange>
              </w:rPr>
              <w:t xml:space="preserve"> em sistemas terrestres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0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08"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09" w:author="Alexandre Marcondes" w:date="2019-07-09T18:16:00Z">
                  <w:rPr>
                    <w:rFonts w:ascii="Calibri" w:hAnsi="Calibri" w:cs="Calibri"/>
                    <w:color w:val="000000"/>
                    <w:sz w:val="22"/>
                    <w:szCs w:val="22"/>
                    <w:lang w:eastAsia="pt-BR"/>
                  </w:rPr>
                </w:rPrChange>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1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11" w:author="Alexandre Marcondes" w:date="2019-07-09T18:16:00Z">
                  <w:rPr>
                    <w:rFonts w:ascii="Calibri" w:hAnsi="Calibri" w:cs="Calibri"/>
                    <w:color w:val="000000"/>
                    <w:sz w:val="22"/>
                    <w:szCs w:val="22"/>
                    <w:lang w:eastAsia="pt-BR"/>
                  </w:rPr>
                </w:rPrChange>
              </w:rPr>
              <w:t>O módulo gerenciador de voo deve possuir conexão com a internet</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1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1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14" w:author="Alexandre Marcondes" w:date="2019-07-09T18:16:00Z">
                  <w:rPr>
                    <w:rFonts w:ascii="Calibri" w:hAnsi="Calibri" w:cs="Calibri"/>
                    <w:color w:val="000000"/>
                    <w:sz w:val="22"/>
                    <w:szCs w:val="22"/>
                    <w:lang w:eastAsia="pt-BR"/>
                  </w:rPr>
                </w:rPrChange>
              </w:rPr>
              <w:t>8</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1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16" w:author="Alexandre Marcondes" w:date="2019-07-09T18:16:00Z">
                  <w:rPr>
                    <w:rFonts w:ascii="Calibri" w:hAnsi="Calibri" w:cs="Calibri"/>
                    <w:color w:val="000000"/>
                    <w:sz w:val="22"/>
                    <w:szCs w:val="22"/>
                    <w:lang w:eastAsia="pt-BR"/>
                  </w:rPr>
                </w:rPrChange>
              </w:rPr>
              <w:t>O módulo gerenciador de voo deve possuir uma interface de criações de missões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1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18"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19" w:author="Alexandre Marcondes" w:date="2019-07-09T18:16:00Z">
                  <w:rPr>
                    <w:rFonts w:ascii="Calibri" w:hAnsi="Calibri" w:cs="Calibri"/>
                    <w:color w:val="000000"/>
                    <w:sz w:val="22"/>
                    <w:szCs w:val="22"/>
                    <w:lang w:eastAsia="pt-BR"/>
                  </w:rPr>
                </w:rPrChange>
              </w:rPr>
              <w:t>9</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2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21" w:author="Alexandre Marcondes" w:date="2019-07-09T18:16:00Z">
                  <w:rPr>
                    <w:rFonts w:ascii="Calibri" w:hAnsi="Calibri" w:cs="Calibri"/>
                    <w:color w:val="000000"/>
                    <w:sz w:val="22"/>
                    <w:szCs w:val="22"/>
                    <w:lang w:eastAsia="pt-BR"/>
                  </w:rPr>
                </w:rPrChange>
              </w:rPr>
              <w:t>O módulo gerenciador de voo deve possuir uma interface de execução de missões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2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2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24" w:author="Alexandre Marcondes" w:date="2019-07-09T18:16:00Z">
                  <w:rPr>
                    <w:rFonts w:ascii="Calibri" w:hAnsi="Calibri" w:cs="Calibri"/>
                    <w:color w:val="000000"/>
                    <w:sz w:val="22"/>
                    <w:szCs w:val="22"/>
                    <w:lang w:eastAsia="pt-BR"/>
                  </w:rPr>
                </w:rPrChange>
              </w:rPr>
              <w:t>10</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2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26" w:author="Alexandre Marcondes" w:date="2019-07-09T18:16:00Z">
                  <w:rPr>
                    <w:rFonts w:ascii="Calibri" w:hAnsi="Calibri" w:cs="Calibri"/>
                    <w:color w:val="000000"/>
                    <w:sz w:val="22"/>
                    <w:szCs w:val="22"/>
                    <w:lang w:eastAsia="pt-BR"/>
                  </w:rPr>
                </w:rPrChange>
              </w:rPr>
              <w:t>O módulo gerenciador de voo deve possuir uma interface de leitura de posição e orientação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2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28"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29" w:author="Alexandre Marcondes" w:date="2019-07-09T18:16:00Z">
                  <w:rPr>
                    <w:rFonts w:ascii="Calibri" w:hAnsi="Calibri" w:cs="Calibri"/>
                    <w:color w:val="000000"/>
                    <w:sz w:val="22"/>
                    <w:szCs w:val="22"/>
                    <w:lang w:eastAsia="pt-BR"/>
                  </w:rPr>
                </w:rPrChange>
              </w:rPr>
              <w:t>11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3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31" w:author="Alexandre Marcondes" w:date="2019-07-09T18:16:00Z">
                  <w:rPr>
                    <w:rFonts w:ascii="Calibri" w:hAnsi="Calibri" w:cs="Calibri"/>
                    <w:color w:val="000000"/>
                    <w:sz w:val="22"/>
                    <w:szCs w:val="22"/>
                    <w:lang w:eastAsia="pt-BR"/>
                  </w:rPr>
                </w:rPrChange>
              </w:rPr>
              <w:t>O módulo executor de rotas deve executar rotas com base em arquivos de rota</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3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3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34" w:author="Alexandre Marcondes" w:date="2019-07-09T18:16:00Z">
                  <w:rPr>
                    <w:rFonts w:ascii="Calibri" w:hAnsi="Calibri" w:cs="Calibri"/>
                    <w:color w:val="000000"/>
                    <w:sz w:val="22"/>
                    <w:szCs w:val="22"/>
                    <w:lang w:eastAsia="pt-BR"/>
                  </w:rPr>
                </w:rPrChange>
              </w:rPr>
              <w:t>12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3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36" w:author="Alexandre Marcondes" w:date="2019-07-09T18:16:00Z">
                  <w:rPr>
                    <w:rFonts w:ascii="Calibri" w:hAnsi="Calibri" w:cs="Calibri"/>
                    <w:color w:val="000000"/>
                    <w:sz w:val="22"/>
                    <w:szCs w:val="22"/>
                    <w:lang w:eastAsia="pt-BR"/>
                  </w:rPr>
                </w:rPrChange>
              </w:rPr>
              <w:t>O módulo executor de rotas deve converter os pontos da rota para coordenadas geométricas WGS84 (latitude, longitude e altura</w:t>
            </w:r>
            <w:proofErr w:type="gramStart"/>
            <w:r w:rsidRPr="004E7DBD">
              <w:rPr>
                <w:rFonts w:ascii="Calibri" w:hAnsi="Calibri" w:cs="Calibri"/>
                <w:sz w:val="22"/>
                <w:szCs w:val="22"/>
                <w:lang w:eastAsia="pt-BR"/>
                <w:rPrChange w:id="6837" w:author="Alexandre Marcondes" w:date="2019-07-09T18:16:00Z">
                  <w:rPr>
                    <w:rFonts w:ascii="Calibri" w:hAnsi="Calibri" w:cs="Calibri"/>
                    <w:color w:val="000000"/>
                    <w:sz w:val="22"/>
                    <w:szCs w:val="22"/>
                    <w:lang w:eastAsia="pt-BR"/>
                  </w:rPr>
                </w:rPrChange>
              </w:rPr>
              <w:t>)</w:t>
            </w:r>
            <w:proofErr w:type="gramEnd"/>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38"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39"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40" w:author="Alexandre Marcondes" w:date="2019-07-09T18:16:00Z">
                  <w:rPr>
                    <w:rFonts w:ascii="Calibri" w:hAnsi="Calibri" w:cs="Calibri"/>
                    <w:color w:val="000000"/>
                    <w:sz w:val="22"/>
                    <w:szCs w:val="22"/>
                    <w:lang w:eastAsia="pt-BR"/>
                  </w:rPr>
                </w:rPrChange>
              </w:rPr>
              <w:t>13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4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42" w:author="Alexandre Marcondes" w:date="2019-07-09T18:16:00Z">
                  <w:rPr>
                    <w:rFonts w:ascii="Calibri" w:hAnsi="Calibri" w:cs="Calibri"/>
                    <w:color w:val="000000"/>
                    <w:sz w:val="22"/>
                    <w:szCs w:val="22"/>
                    <w:lang w:eastAsia="pt-BR"/>
                  </w:rPr>
                </w:rPrChange>
              </w:rPr>
              <w:t xml:space="preserve">O módulo executor de rotas deve filtrar as rotas para que tenham pelo menos 0.5 m de </w:t>
            </w:r>
            <w:r w:rsidR="009F40EF" w:rsidRPr="004E7DBD">
              <w:rPr>
                <w:rFonts w:ascii="Calibri" w:hAnsi="Calibri" w:cs="Calibri"/>
                <w:sz w:val="22"/>
                <w:szCs w:val="22"/>
                <w:lang w:eastAsia="pt-BR"/>
                <w:rPrChange w:id="6843" w:author="Alexandre Marcondes" w:date="2019-07-09T18:16:00Z">
                  <w:rPr>
                    <w:rFonts w:ascii="Calibri" w:hAnsi="Calibri" w:cs="Calibri"/>
                    <w:color w:val="000000"/>
                    <w:sz w:val="22"/>
                    <w:szCs w:val="22"/>
                    <w:lang w:eastAsia="pt-BR"/>
                  </w:rPr>
                </w:rPrChange>
              </w:rPr>
              <w:t>distância</w:t>
            </w:r>
            <w:r w:rsidRPr="004E7DBD">
              <w:rPr>
                <w:rFonts w:ascii="Calibri" w:hAnsi="Calibri" w:cs="Calibri"/>
                <w:sz w:val="22"/>
                <w:szCs w:val="22"/>
                <w:lang w:eastAsia="pt-BR"/>
                <w:rPrChange w:id="6844" w:author="Alexandre Marcondes" w:date="2019-07-09T18:16:00Z">
                  <w:rPr>
                    <w:rFonts w:ascii="Calibri" w:hAnsi="Calibri" w:cs="Calibri"/>
                    <w:color w:val="000000"/>
                    <w:sz w:val="22"/>
                    <w:szCs w:val="22"/>
                    <w:lang w:eastAsia="pt-BR"/>
                  </w:rPr>
                </w:rPrChange>
              </w:rPr>
              <w:t xml:space="preserve"> entre um ponto e outro</w:t>
            </w:r>
          </w:p>
        </w:tc>
      </w:tr>
      <w:tr w:rsidR="00E4158B" w:rsidRPr="004E7DBD"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4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46"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47" w:author="Alexandre Marcondes" w:date="2019-07-09T18:16:00Z">
                  <w:rPr>
                    <w:rFonts w:ascii="Calibri" w:hAnsi="Calibri" w:cs="Calibri"/>
                    <w:color w:val="000000"/>
                    <w:sz w:val="22"/>
                    <w:szCs w:val="22"/>
                    <w:lang w:eastAsia="pt-BR"/>
                  </w:rPr>
                </w:rPrChange>
              </w:rPr>
              <w:t>14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4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49" w:author="Alexandre Marcondes" w:date="2019-07-09T18:16:00Z">
                  <w:rPr>
                    <w:rFonts w:ascii="Calibri" w:hAnsi="Calibri" w:cs="Calibri"/>
                    <w:color w:val="000000"/>
                    <w:sz w:val="22"/>
                    <w:szCs w:val="22"/>
                    <w:lang w:eastAsia="pt-BR"/>
                  </w:rPr>
                </w:rPrChange>
              </w:rPr>
              <w:t>O módulo executor de rotas deve aguardar recebimento de sinal de rota concluída vindo do módulo gerenciador para continuar a enviar segmentos da rota global</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5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51"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52" w:author="Alexandre Marcondes" w:date="2019-07-09T18:16:00Z">
                  <w:rPr>
                    <w:rFonts w:ascii="Calibri" w:hAnsi="Calibri" w:cs="Calibri"/>
                    <w:color w:val="000000"/>
                    <w:sz w:val="22"/>
                    <w:szCs w:val="22"/>
                    <w:lang w:eastAsia="pt-BR"/>
                  </w:rPr>
                </w:rPrChange>
              </w:rPr>
              <w:t>15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5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54" w:author="Alexandre Marcondes" w:date="2019-07-09T18:16:00Z">
                  <w:rPr>
                    <w:rFonts w:ascii="Calibri" w:hAnsi="Calibri" w:cs="Calibri"/>
                    <w:color w:val="000000"/>
                    <w:sz w:val="22"/>
                    <w:szCs w:val="22"/>
                    <w:lang w:eastAsia="pt-BR"/>
                  </w:rPr>
                </w:rPrChange>
              </w:rPr>
              <w:t>O módulo executor de rotas deve executar as rotas por lógica de nível</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5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56"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57" w:author="Alexandre Marcondes" w:date="2019-07-09T18:16:00Z">
                  <w:rPr>
                    <w:rFonts w:ascii="Calibri" w:hAnsi="Calibri" w:cs="Calibri"/>
                    <w:color w:val="000000"/>
                    <w:sz w:val="22"/>
                    <w:szCs w:val="22"/>
                    <w:lang w:eastAsia="pt-BR"/>
                  </w:rPr>
                </w:rPrChange>
              </w:rPr>
              <w:t>16</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5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59" w:author="Alexandre Marcondes" w:date="2019-07-09T18:16:00Z">
                  <w:rPr>
                    <w:rFonts w:ascii="Calibri" w:hAnsi="Calibri" w:cs="Calibri"/>
                    <w:color w:val="000000"/>
                    <w:sz w:val="22"/>
                    <w:szCs w:val="22"/>
                    <w:lang w:eastAsia="pt-BR"/>
                  </w:rPr>
                </w:rPrChange>
              </w:rPr>
              <w:t xml:space="preserve">O módulo executor de rotas deve executar em </w:t>
            </w:r>
            <w:r w:rsidR="009F40EF" w:rsidRPr="004E7DBD">
              <w:rPr>
                <w:rFonts w:ascii="Calibri" w:hAnsi="Calibri" w:cs="Calibri"/>
                <w:sz w:val="22"/>
                <w:szCs w:val="22"/>
                <w:lang w:eastAsia="pt-BR"/>
                <w:rPrChange w:id="6860" w:author="Alexandre Marcondes" w:date="2019-07-09T18:16:00Z">
                  <w:rPr>
                    <w:rFonts w:ascii="Calibri" w:hAnsi="Calibri" w:cs="Calibri"/>
                    <w:color w:val="000000"/>
                    <w:sz w:val="22"/>
                    <w:szCs w:val="22"/>
                    <w:lang w:eastAsia="pt-BR"/>
                  </w:rPr>
                </w:rPrChange>
              </w:rPr>
              <w:t>sequência</w:t>
            </w:r>
            <w:r w:rsidRPr="004E7DBD">
              <w:rPr>
                <w:rFonts w:ascii="Calibri" w:hAnsi="Calibri" w:cs="Calibri"/>
                <w:sz w:val="22"/>
                <w:szCs w:val="22"/>
                <w:lang w:eastAsia="pt-BR"/>
                <w:rPrChange w:id="6861" w:author="Alexandre Marcondes" w:date="2019-07-09T18:16:00Z">
                  <w:rPr>
                    <w:rFonts w:ascii="Calibri" w:hAnsi="Calibri" w:cs="Calibri"/>
                    <w:color w:val="000000"/>
                    <w:sz w:val="22"/>
                    <w:szCs w:val="22"/>
                    <w:lang w:eastAsia="pt-BR"/>
                  </w:rPr>
                </w:rPrChange>
              </w:rPr>
              <w:t xml:space="preserve"> rotas de mesmo nível</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62"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63" w:author="Alexandre Marcondes" w:date="2019-07-09T18:16:00Z">
                  <w:rPr>
                    <w:rFonts w:ascii="Calibri" w:hAnsi="Calibri" w:cs="Calibri"/>
                    <w:color w:val="000000"/>
                    <w:sz w:val="22"/>
                    <w:szCs w:val="22"/>
                    <w:lang w:eastAsia="pt-BR"/>
                  </w:rPr>
                </w:rPrChange>
              </w:rPr>
              <w:t>F3.</w:t>
            </w:r>
            <w:proofErr w:type="gramEnd"/>
            <w:r w:rsidRPr="004E7DBD">
              <w:rPr>
                <w:rFonts w:ascii="Calibri" w:hAnsi="Calibri" w:cs="Calibri"/>
                <w:sz w:val="22"/>
                <w:szCs w:val="22"/>
                <w:lang w:eastAsia="pt-BR"/>
                <w:rPrChange w:id="6864" w:author="Alexandre Marcondes" w:date="2019-07-09T18:16:00Z">
                  <w:rPr>
                    <w:rFonts w:ascii="Calibri" w:hAnsi="Calibri" w:cs="Calibri"/>
                    <w:color w:val="000000"/>
                    <w:sz w:val="22"/>
                    <w:szCs w:val="22"/>
                    <w:lang w:eastAsia="pt-BR"/>
                  </w:rPr>
                </w:rPrChange>
              </w:rPr>
              <w:t>17</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65"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66" w:author="Alexandre Marcondes" w:date="2019-07-09T18:16:00Z">
                  <w:rPr>
                    <w:rFonts w:ascii="Calibri" w:hAnsi="Calibri" w:cs="Calibri"/>
                    <w:color w:val="000000"/>
                    <w:sz w:val="22"/>
                    <w:szCs w:val="22"/>
                    <w:lang w:eastAsia="pt-BR"/>
                  </w:rPr>
                </w:rPrChange>
              </w:rPr>
              <w:t>O módulo executor de rotas deve aguardar sinal de decisão quando há alteração de nível de rotas</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867"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868" w:author="Alexandre Marcondes" w:date="2019-07-09T18:16:00Z">
                  <w:rPr>
                    <w:rFonts w:ascii="Calibri" w:hAnsi="Calibri" w:cs="Calibri"/>
                    <w:b/>
                    <w:bCs/>
                    <w:color w:val="000000"/>
                    <w:sz w:val="22"/>
                    <w:szCs w:val="22"/>
                    <w:lang w:eastAsia="pt-BR"/>
                  </w:rPr>
                </w:rPrChange>
              </w:rPr>
              <w:t>F4. Simular ambiente com VANT</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69"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70" w:author="Alexandre Marcondes" w:date="2019-07-09T18:16:00Z">
                  <w:rPr>
                    <w:rFonts w:ascii="Calibri" w:hAnsi="Calibri" w:cs="Calibri"/>
                    <w:color w:val="000000"/>
                    <w:sz w:val="22"/>
                    <w:szCs w:val="22"/>
                    <w:lang w:eastAsia="pt-BR"/>
                  </w:rPr>
                </w:rPrChange>
              </w:rPr>
              <w:t>Descrição: O sistema deve ser capaz de gerar um ambiente virtualizado com VANT inserido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7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72"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873"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74"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75"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7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77"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78"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79" w:author="Alexandre Marcondes" w:date="2019-07-09T18:16:00Z">
                  <w:rPr>
                    <w:rFonts w:ascii="Calibri" w:hAnsi="Calibri" w:cs="Calibri"/>
                    <w:color w:val="000000"/>
                    <w:sz w:val="22"/>
                    <w:szCs w:val="22"/>
                    <w:lang w:eastAsia="pt-BR"/>
                  </w:rPr>
                </w:rPrChange>
              </w:rPr>
              <w:lastRenderedPageBreak/>
              <w:t>F4.</w:t>
            </w:r>
            <w:proofErr w:type="gramEnd"/>
            <w:r w:rsidRPr="004E7DBD">
              <w:rPr>
                <w:rFonts w:ascii="Calibri" w:hAnsi="Calibri" w:cs="Calibri"/>
                <w:sz w:val="22"/>
                <w:szCs w:val="22"/>
                <w:lang w:eastAsia="pt-BR"/>
                <w:rPrChange w:id="6880"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8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82" w:author="Alexandre Marcondes" w:date="2019-07-09T18:16:00Z">
                  <w:rPr>
                    <w:rFonts w:ascii="Calibri" w:hAnsi="Calibri" w:cs="Calibri"/>
                    <w:color w:val="000000"/>
                    <w:sz w:val="22"/>
                    <w:szCs w:val="22"/>
                    <w:lang w:eastAsia="pt-BR"/>
                  </w:rPr>
                </w:rPrChange>
              </w:rPr>
              <w:t xml:space="preserve">A simulação do ambiente com VANT deve permitir a aplicação de </w:t>
            </w:r>
            <w:r w:rsidR="009F40EF" w:rsidRPr="004E7DBD">
              <w:rPr>
                <w:rFonts w:ascii="Calibri" w:hAnsi="Calibri" w:cs="Calibri"/>
                <w:sz w:val="22"/>
                <w:szCs w:val="22"/>
                <w:lang w:eastAsia="pt-BR"/>
                <w:rPrChange w:id="6883" w:author="Alexandre Marcondes" w:date="2019-07-09T18:16:00Z">
                  <w:rPr>
                    <w:rFonts w:ascii="Calibri" w:hAnsi="Calibri" w:cs="Calibri"/>
                    <w:color w:val="000000"/>
                    <w:sz w:val="22"/>
                    <w:szCs w:val="22"/>
                    <w:lang w:eastAsia="pt-BR"/>
                  </w:rPr>
                </w:rPrChange>
              </w:rPr>
              <w:t>forças</w:t>
            </w:r>
            <w:r w:rsidRPr="004E7DBD">
              <w:rPr>
                <w:rFonts w:ascii="Calibri" w:hAnsi="Calibri" w:cs="Calibri"/>
                <w:sz w:val="22"/>
                <w:szCs w:val="22"/>
                <w:lang w:eastAsia="pt-BR"/>
                <w:rPrChange w:id="6884" w:author="Alexandre Marcondes" w:date="2019-07-09T18:16:00Z">
                  <w:rPr>
                    <w:rFonts w:ascii="Calibri" w:hAnsi="Calibri" w:cs="Calibri"/>
                    <w:color w:val="000000"/>
                    <w:sz w:val="22"/>
                    <w:szCs w:val="22"/>
                    <w:lang w:eastAsia="pt-BR"/>
                  </w:rPr>
                </w:rPrChange>
              </w:rPr>
              <w:t xml:space="preserve"> nos objetos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8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86"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887"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8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89" w:author="Alexandre Marcondes" w:date="2019-07-09T18:16:00Z">
                  <w:rPr>
                    <w:rFonts w:ascii="Calibri" w:hAnsi="Calibri" w:cs="Calibri"/>
                    <w:color w:val="000000"/>
                    <w:sz w:val="22"/>
                    <w:szCs w:val="22"/>
                    <w:lang w:eastAsia="pt-BR"/>
                  </w:rPr>
                </w:rPrChange>
              </w:rPr>
              <w:t>A simulação do ambiente com VANT deve permitir a inserção de modelos STL e COLLADA</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9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891"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892"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89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894" w:author="Alexandre Marcondes" w:date="2019-07-09T18:16:00Z">
                  <w:rPr>
                    <w:rFonts w:ascii="Calibri" w:hAnsi="Calibri" w:cs="Calibri"/>
                    <w:color w:val="000000"/>
                    <w:sz w:val="22"/>
                    <w:szCs w:val="22"/>
                    <w:lang w:eastAsia="pt-BR"/>
                  </w:rPr>
                </w:rPrChange>
              </w:rPr>
              <w:t xml:space="preserve">A simulação do ambiente com VANT </w:t>
            </w:r>
            <w:r w:rsidR="00215C39" w:rsidRPr="004E7DBD">
              <w:rPr>
                <w:rFonts w:ascii="Calibri" w:hAnsi="Calibri" w:cs="Calibri"/>
                <w:sz w:val="22"/>
                <w:szCs w:val="22"/>
                <w:lang w:eastAsia="pt-BR"/>
                <w:rPrChange w:id="6895" w:author="Alexandre Marcondes" w:date="2019-07-09T18:16:00Z">
                  <w:rPr>
                    <w:rFonts w:ascii="Calibri" w:hAnsi="Calibri" w:cs="Calibri"/>
                    <w:color w:val="000000"/>
                    <w:sz w:val="22"/>
                    <w:szCs w:val="22"/>
                    <w:lang w:eastAsia="pt-BR"/>
                  </w:rPr>
                </w:rPrChange>
              </w:rPr>
              <w:t>deve incluir</w:t>
            </w:r>
            <w:r w:rsidRPr="004E7DBD">
              <w:rPr>
                <w:rFonts w:ascii="Calibri" w:hAnsi="Calibri" w:cs="Calibri"/>
                <w:sz w:val="22"/>
                <w:szCs w:val="22"/>
                <w:lang w:eastAsia="pt-BR"/>
                <w:rPrChange w:id="6896" w:author="Alexandre Marcondes" w:date="2019-07-09T18:16:00Z">
                  <w:rPr>
                    <w:rFonts w:ascii="Calibri" w:hAnsi="Calibri" w:cs="Calibri"/>
                    <w:color w:val="000000"/>
                    <w:sz w:val="22"/>
                    <w:szCs w:val="22"/>
                    <w:lang w:eastAsia="pt-BR"/>
                  </w:rPr>
                </w:rPrChange>
              </w:rPr>
              <w:t xml:space="preserve"> um VANT </w:t>
            </w:r>
            <w:r w:rsidR="00215C39" w:rsidRPr="004E7DBD">
              <w:rPr>
                <w:rFonts w:ascii="Calibri" w:hAnsi="Calibri" w:cs="Calibri"/>
                <w:sz w:val="22"/>
                <w:szCs w:val="22"/>
                <w:lang w:eastAsia="pt-BR"/>
                <w:rPrChange w:id="6897" w:author="Alexandre Marcondes" w:date="2019-07-09T18:16:00Z">
                  <w:rPr>
                    <w:rFonts w:ascii="Calibri" w:hAnsi="Calibri" w:cs="Calibri"/>
                    <w:color w:val="000000"/>
                    <w:sz w:val="22"/>
                    <w:szCs w:val="22"/>
                    <w:lang w:eastAsia="pt-BR"/>
                  </w:rPr>
                </w:rPrChange>
              </w:rPr>
              <w:t>c</w:t>
            </w:r>
            <w:r w:rsidRPr="004E7DBD">
              <w:rPr>
                <w:rFonts w:ascii="Calibri" w:hAnsi="Calibri" w:cs="Calibri"/>
                <w:sz w:val="22"/>
                <w:szCs w:val="22"/>
                <w:lang w:eastAsia="pt-BR"/>
                <w:rPrChange w:id="6898" w:author="Alexandre Marcondes" w:date="2019-07-09T18:16:00Z">
                  <w:rPr>
                    <w:rFonts w:ascii="Calibri" w:hAnsi="Calibri" w:cs="Calibri"/>
                    <w:color w:val="000000"/>
                    <w:sz w:val="22"/>
                    <w:szCs w:val="22"/>
                    <w:lang w:eastAsia="pt-BR"/>
                  </w:rPr>
                </w:rPrChange>
              </w:rPr>
              <w:t xml:space="preserve">om câmera RGB e point </w:t>
            </w:r>
            <w:proofErr w:type="spellStart"/>
            <w:r w:rsidRPr="004E7DBD">
              <w:rPr>
                <w:rFonts w:ascii="Calibri" w:hAnsi="Calibri" w:cs="Calibri"/>
                <w:sz w:val="22"/>
                <w:szCs w:val="22"/>
                <w:lang w:eastAsia="pt-BR"/>
                <w:rPrChange w:id="6899" w:author="Alexandre Marcondes" w:date="2019-07-09T18:16:00Z">
                  <w:rPr>
                    <w:rFonts w:ascii="Calibri" w:hAnsi="Calibri" w:cs="Calibri"/>
                    <w:color w:val="000000"/>
                    <w:sz w:val="22"/>
                    <w:szCs w:val="22"/>
                    <w:lang w:eastAsia="pt-BR"/>
                  </w:rPr>
                </w:rPrChange>
              </w:rPr>
              <w:t>cloud</w:t>
            </w:r>
            <w:proofErr w:type="spellEnd"/>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0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01"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902" w:author="Alexandre Marcondes" w:date="2019-07-09T18:16:00Z">
                  <w:rPr>
                    <w:rFonts w:ascii="Calibri" w:hAnsi="Calibri" w:cs="Calibri"/>
                    <w:color w:val="000000"/>
                    <w:sz w:val="22"/>
                    <w:szCs w:val="22"/>
                    <w:lang w:eastAsia="pt-BR"/>
                  </w:rPr>
                </w:rPrChange>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0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04" w:author="Alexandre Marcondes" w:date="2019-07-09T18:16:00Z">
                  <w:rPr>
                    <w:rFonts w:ascii="Calibri" w:hAnsi="Calibri" w:cs="Calibri"/>
                    <w:color w:val="000000"/>
                    <w:sz w:val="22"/>
                    <w:szCs w:val="22"/>
                    <w:lang w:eastAsia="pt-BR"/>
                  </w:rPr>
                </w:rPrChange>
              </w:rPr>
              <w:t>A simulação do ambiente com VANT deve prover física e de sensores</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0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06"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907" w:author="Alexandre Marcondes" w:date="2019-07-09T18:16:00Z">
                  <w:rPr>
                    <w:rFonts w:ascii="Calibri" w:hAnsi="Calibri" w:cs="Calibri"/>
                    <w:color w:val="000000"/>
                    <w:sz w:val="22"/>
                    <w:szCs w:val="22"/>
                    <w:lang w:eastAsia="pt-BR"/>
                  </w:rPr>
                </w:rPrChange>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0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09" w:author="Alexandre Marcondes" w:date="2019-07-09T18:16:00Z">
                  <w:rPr>
                    <w:rFonts w:ascii="Calibri" w:hAnsi="Calibri" w:cs="Calibri"/>
                    <w:color w:val="000000"/>
                    <w:sz w:val="22"/>
                    <w:szCs w:val="22"/>
                    <w:lang w:eastAsia="pt-BR"/>
                  </w:rPr>
                </w:rPrChange>
              </w:rPr>
              <w:t>A simulação do ambiente com VANT deve prover interface de controle de translação e rotação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1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11"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912" w:author="Alexandre Marcondes" w:date="2019-07-09T18:16:00Z">
                  <w:rPr>
                    <w:rFonts w:ascii="Calibri" w:hAnsi="Calibri" w:cs="Calibri"/>
                    <w:color w:val="000000"/>
                    <w:sz w:val="22"/>
                    <w:szCs w:val="22"/>
                    <w:lang w:eastAsia="pt-BR"/>
                  </w:rPr>
                </w:rPrChange>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1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14" w:author="Alexandre Marcondes" w:date="2019-07-09T18:16:00Z">
                  <w:rPr>
                    <w:rFonts w:ascii="Calibri" w:hAnsi="Calibri" w:cs="Calibri"/>
                    <w:color w:val="000000"/>
                    <w:sz w:val="22"/>
                    <w:szCs w:val="22"/>
                    <w:lang w:eastAsia="pt-BR"/>
                  </w:rPr>
                </w:rPrChange>
              </w:rPr>
              <w:t xml:space="preserve">A </w:t>
            </w:r>
            <w:r w:rsidR="009F40EF" w:rsidRPr="004E7DBD">
              <w:rPr>
                <w:rFonts w:ascii="Calibri" w:hAnsi="Calibri" w:cs="Calibri"/>
                <w:sz w:val="22"/>
                <w:szCs w:val="22"/>
                <w:lang w:eastAsia="pt-BR"/>
                <w:rPrChange w:id="6915" w:author="Alexandre Marcondes" w:date="2019-07-09T18:16:00Z">
                  <w:rPr>
                    <w:rFonts w:ascii="Calibri" w:hAnsi="Calibri" w:cs="Calibri"/>
                    <w:color w:val="000000"/>
                    <w:sz w:val="22"/>
                    <w:szCs w:val="22"/>
                    <w:lang w:eastAsia="pt-BR"/>
                  </w:rPr>
                </w:rPrChange>
              </w:rPr>
              <w:t>simulação</w:t>
            </w:r>
            <w:r w:rsidRPr="004E7DBD">
              <w:rPr>
                <w:rFonts w:ascii="Calibri" w:hAnsi="Calibri" w:cs="Calibri"/>
                <w:sz w:val="22"/>
                <w:szCs w:val="22"/>
                <w:lang w:eastAsia="pt-BR"/>
                <w:rPrChange w:id="6916" w:author="Alexandre Marcondes" w:date="2019-07-09T18:16:00Z">
                  <w:rPr>
                    <w:rFonts w:ascii="Calibri" w:hAnsi="Calibri" w:cs="Calibri"/>
                    <w:color w:val="000000"/>
                    <w:sz w:val="22"/>
                    <w:szCs w:val="22"/>
                    <w:lang w:eastAsia="pt-BR"/>
                  </w:rPr>
                </w:rPrChange>
              </w:rPr>
              <w:t xml:space="preserve"> do ambiente deve s</w:t>
            </w:r>
            <w:r w:rsidR="009F40EF" w:rsidRPr="004E7DBD">
              <w:rPr>
                <w:rFonts w:ascii="Calibri" w:hAnsi="Calibri" w:cs="Calibri"/>
                <w:sz w:val="22"/>
                <w:szCs w:val="22"/>
                <w:lang w:eastAsia="pt-BR"/>
                <w:rPrChange w:id="6917" w:author="Alexandre Marcondes" w:date="2019-07-09T18:16:00Z">
                  <w:rPr>
                    <w:rFonts w:ascii="Calibri" w:hAnsi="Calibri" w:cs="Calibri"/>
                    <w:color w:val="000000"/>
                    <w:sz w:val="22"/>
                    <w:szCs w:val="22"/>
                    <w:lang w:eastAsia="pt-BR"/>
                  </w:rPr>
                </w:rPrChange>
              </w:rPr>
              <w:t>e</w:t>
            </w:r>
            <w:r w:rsidRPr="004E7DBD">
              <w:rPr>
                <w:rFonts w:ascii="Calibri" w:hAnsi="Calibri" w:cs="Calibri"/>
                <w:sz w:val="22"/>
                <w:szCs w:val="22"/>
                <w:lang w:eastAsia="pt-BR"/>
                <w:rPrChange w:id="6918" w:author="Alexandre Marcondes" w:date="2019-07-09T18:16:00Z">
                  <w:rPr>
                    <w:rFonts w:ascii="Calibri" w:hAnsi="Calibri" w:cs="Calibri"/>
                    <w:color w:val="000000"/>
                    <w:sz w:val="22"/>
                    <w:szCs w:val="22"/>
                    <w:lang w:eastAsia="pt-BR"/>
                  </w:rPr>
                </w:rPrChange>
              </w:rPr>
              <w:t>r mantida por um módulo atualizador de mapa</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1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20" w:author="Alexandre Marcondes" w:date="2019-07-09T18:16:00Z">
                  <w:rPr>
                    <w:rFonts w:ascii="Calibri" w:hAnsi="Calibri" w:cs="Calibri"/>
                    <w:color w:val="000000"/>
                    <w:sz w:val="22"/>
                    <w:szCs w:val="22"/>
                    <w:lang w:eastAsia="pt-BR"/>
                  </w:rPr>
                </w:rPrChange>
              </w:rPr>
              <w:t>F4.</w:t>
            </w:r>
            <w:proofErr w:type="gramEnd"/>
            <w:r w:rsidRPr="004E7DBD">
              <w:rPr>
                <w:rFonts w:ascii="Calibri" w:hAnsi="Calibri" w:cs="Calibri"/>
                <w:sz w:val="22"/>
                <w:szCs w:val="22"/>
                <w:lang w:eastAsia="pt-BR"/>
                <w:rPrChange w:id="6921" w:author="Alexandre Marcondes" w:date="2019-07-09T18:16:00Z">
                  <w:rPr>
                    <w:rFonts w:ascii="Calibri" w:hAnsi="Calibri" w:cs="Calibri"/>
                    <w:color w:val="000000"/>
                    <w:sz w:val="22"/>
                    <w:szCs w:val="22"/>
                    <w:lang w:eastAsia="pt-BR"/>
                  </w:rPr>
                </w:rPrChange>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2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23" w:author="Alexandre Marcondes" w:date="2019-07-09T18:16:00Z">
                  <w:rPr>
                    <w:rFonts w:ascii="Calibri" w:hAnsi="Calibri" w:cs="Calibri"/>
                    <w:color w:val="000000"/>
                    <w:sz w:val="22"/>
                    <w:szCs w:val="22"/>
                    <w:lang w:eastAsia="pt-BR"/>
                  </w:rPr>
                </w:rPrChange>
              </w:rPr>
              <w:t xml:space="preserve">O módulo atualizador de mapa deve manter uma cena com um </w:t>
            </w:r>
            <w:proofErr w:type="spellStart"/>
            <w:r w:rsidRPr="004E7DBD">
              <w:rPr>
                <w:rFonts w:ascii="Calibri" w:hAnsi="Calibri" w:cs="Calibri"/>
                <w:sz w:val="22"/>
                <w:szCs w:val="22"/>
                <w:lang w:eastAsia="pt-BR"/>
                <w:rPrChange w:id="6924" w:author="Alexandre Marcondes" w:date="2019-07-09T18:16:00Z">
                  <w:rPr>
                    <w:rFonts w:ascii="Calibri" w:hAnsi="Calibri" w:cs="Calibri"/>
                    <w:color w:val="000000"/>
                    <w:sz w:val="22"/>
                    <w:szCs w:val="22"/>
                    <w:lang w:eastAsia="pt-BR"/>
                  </w:rPr>
                </w:rPrChange>
              </w:rPr>
              <w:t>Octomap</w:t>
            </w:r>
            <w:proofErr w:type="spellEnd"/>
            <w:r w:rsidRPr="004E7DBD">
              <w:rPr>
                <w:rFonts w:ascii="Calibri" w:hAnsi="Calibri" w:cs="Calibri"/>
                <w:sz w:val="22"/>
                <w:szCs w:val="22"/>
                <w:lang w:eastAsia="pt-BR"/>
                <w:rPrChange w:id="6925" w:author="Alexandre Marcondes" w:date="2019-07-09T18:16:00Z">
                  <w:rPr>
                    <w:rFonts w:ascii="Calibri" w:hAnsi="Calibri" w:cs="Calibri"/>
                    <w:color w:val="000000"/>
                    <w:sz w:val="22"/>
                    <w:szCs w:val="22"/>
                    <w:lang w:eastAsia="pt-BR"/>
                  </w:rPr>
                </w:rPrChange>
              </w:rPr>
              <w:t xml:space="preserve"> e </w:t>
            </w:r>
            <w:r w:rsidR="009F40EF" w:rsidRPr="004E7DBD">
              <w:rPr>
                <w:rFonts w:ascii="Calibri" w:hAnsi="Calibri" w:cs="Calibri"/>
                <w:sz w:val="22"/>
                <w:szCs w:val="22"/>
                <w:lang w:eastAsia="pt-BR"/>
                <w:rPrChange w:id="6926" w:author="Alexandre Marcondes" w:date="2019-07-09T18:16:00Z">
                  <w:rPr>
                    <w:rFonts w:ascii="Calibri" w:hAnsi="Calibri" w:cs="Calibri"/>
                    <w:color w:val="000000"/>
                    <w:sz w:val="22"/>
                    <w:szCs w:val="22"/>
                    <w:lang w:eastAsia="pt-BR"/>
                  </w:rPr>
                </w:rPrChange>
              </w:rPr>
              <w:t>parâmetros</w:t>
            </w:r>
            <w:r w:rsidRPr="004E7DBD">
              <w:rPr>
                <w:rFonts w:ascii="Calibri" w:hAnsi="Calibri" w:cs="Calibri"/>
                <w:sz w:val="22"/>
                <w:szCs w:val="22"/>
                <w:lang w:eastAsia="pt-BR"/>
                <w:rPrChange w:id="6927" w:author="Alexandre Marcondes" w:date="2019-07-09T18:16:00Z">
                  <w:rPr>
                    <w:rFonts w:ascii="Calibri" w:hAnsi="Calibri" w:cs="Calibri"/>
                    <w:color w:val="000000"/>
                    <w:sz w:val="22"/>
                    <w:szCs w:val="22"/>
                    <w:lang w:eastAsia="pt-BR"/>
                  </w:rPr>
                </w:rPrChange>
              </w:rPr>
              <w:t xml:space="preserve"> de </w:t>
            </w:r>
            <w:r w:rsidR="009F40EF" w:rsidRPr="004E7DBD">
              <w:rPr>
                <w:rFonts w:ascii="Calibri" w:hAnsi="Calibri" w:cs="Calibri"/>
                <w:sz w:val="22"/>
                <w:szCs w:val="22"/>
                <w:lang w:eastAsia="pt-BR"/>
                <w:rPrChange w:id="6928" w:author="Alexandre Marcondes" w:date="2019-07-09T18:16:00Z">
                  <w:rPr>
                    <w:rFonts w:ascii="Calibri" w:hAnsi="Calibri" w:cs="Calibri"/>
                    <w:color w:val="000000"/>
                    <w:sz w:val="22"/>
                    <w:szCs w:val="22"/>
                    <w:lang w:eastAsia="pt-BR"/>
                  </w:rPr>
                </w:rPrChange>
              </w:rPr>
              <w:t>colisão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929"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930" w:author="Alexandre Marcondes" w:date="2019-07-09T18:16:00Z">
                  <w:rPr>
                    <w:rFonts w:ascii="Calibri" w:hAnsi="Calibri" w:cs="Calibri"/>
                    <w:b/>
                    <w:bCs/>
                    <w:color w:val="000000"/>
                    <w:sz w:val="22"/>
                    <w:szCs w:val="22"/>
                    <w:lang w:eastAsia="pt-BR"/>
                  </w:rPr>
                </w:rPrChange>
              </w:rPr>
              <w:t>F5. Simular controlador de voo do VANT</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3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32" w:author="Alexandre Marcondes" w:date="2019-07-09T18:16:00Z">
                  <w:rPr>
                    <w:rFonts w:ascii="Calibri" w:hAnsi="Calibri" w:cs="Calibri"/>
                    <w:color w:val="000000"/>
                    <w:sz w:val="22"/>
                    <w:szCs w:val="22"/>
                    <w:lang w:eastAsia="pt-BR"/>
                  </w:rPr>
                </w:rPrChange>
              </w:rPr>
              <w:t>Descrição: O sistema deve ser capaz de gerar uma simulação de um ambiente com um VANT inserido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3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34"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935"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3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37"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3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39"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4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41" w:author="Alexandre Marcondes" w:date="2019-07-09T18:16:00Z">
                  <w:rPr>
                    <w:rFonts w:ascii="Calibri" w:hAnsi="Calibri" w:cs="Calibri"/>
                    <w:color w:val="000000"/>
                    <w:sz w:val="22"/>
                    <w:szCs w:val="22"/>
                    <w:lang w:eastAsia="pt-BR"/>
                  </w:rPr>
                </w:rPrChange>
              </w:rPr>
              <w:t>F5.</w:t>
            </w:r>
            <w:proofErr w:type="gramEnd"/>
            <w:r w:rsidRPr="004E7DBD">
              <w:rPr>
                <w:rFonts w:ascii="Calibri" w:hAnsi="Calibri" w:cs="Calibri"/>
                <w:sz w:val="22"/>
                <w:szCs w:val="22"/>
                <w:lang w:eastAsia="pt-BR"/>
                <w:rPrChange w:id="6942"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4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44" w:author="Alexandre Marcondes" w:date="2019-07-09T18:16:00Z">
                  <w:rPr>
                    <w:rFonts w:ascii="Calibri" w:hAnsi="Calibri" w:cs="Calibri"/>
                    <w:color w:val="000000"/>
                    <w:sz w:val="22"/>
                    <w:szCs w:val="22"/>
                    <w:lang w:eastAsia="pt-BR"/>
                  </w:rPr>
                </w:rPrChange>
              </w:rPr>
              <w:t>A simulação do controlador de voo deve permitir interface de controle de translação e rotação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45"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46" w:author="Alexandre Marcondes" w:date="2019-07-09T18:16:00Z">
                  <w:rPr>
                    <w:rFonts w:ascii="Calibri" w:hAnsi="Calibri" w:cs="Calibri"/>
                    <w:color w:val="000000"/>
                    <w:sz w:val="22"/>
                    <w:szCs w:val="22"/>
                    <w:lang w:eastAsia="pt-BR"/>
                  </w:rPr>
                </w:rPrChange>
              </w:rPr>
              <w:t>F5.</w:t>
            </w:r>
            <w:proofErr w:type="gramEnd"/>
            <w:r w:rsidRPr="004E7DBD">
              <w:rPr>
                <w:rFonts w:ascii="Calibri" w:hAnsi="Calibri" w:cs="Calibri"/>
                <w:sz w:val="22"/>
                <w:szCs w:val="22"/>
                <w:lang w:eastAsia="pt-BR"/>
                <w:rPrChange w:id="6947"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48"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49" w:author="Alexandre Marcondes" w:date="2019-07-09T18:16:00Z">
                  <w:rPr>
                    <w:rFonts w:ascii="Calibri" w:hAnsi="Calibri" w:cs="Calibri"/>
                    <w:color w:val="000000"/>
                    <w:sz w:val="22"/>
                    <w:szCs w:val="22"/>
                    <w:lang w:eastAsia="pt-BR"/>
                  </w:rPr>
                </w:rPrChange>
              </w:rPr>
              <w:t>A simulação do controlador de voo deve permitir leitura de posição e orientação e envio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50"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51" w:author="Alexandre Marcondes" w:date="2019-07-09T18:16:00Z">
                  <w:rPr>
                    <w:rFonts w:ascii="Calibri" w:hAnsi="Calibri" w:cs="Calibri"/>
                    <w:color w:val="000000"/>
                    <w:sz w:val="22"/>
                    <w:szCs w:val="22"/>
                    <w:lang w:eastAsia="pt-BR"/>
                  </w:rPr>
                </w:rPrChange>
              </w:rPr>
              <w:t>F5.</w:t>
            </w:r>
            <w:proofErr w:type="gramEnd"/>
            <w:r w:rsidRPr="004E7DBD">
              <w:rPr>
                <w:rFonts w:ascii="Calibri" w:hAnsi="Calibri" w:cs="Calibri"/>
                <w:sz w:val="22"/>
                <w:szCs w:val="22"/>
                <w:lang w:eastAsia="pt-BR"/>
                <w:rPrChange w:id="6952"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53"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54" w:author="Alexandre Marcondes" w:date="2019-07-09T18:16:00Z">
                  <w:rPr>
                    <w:rFonts w:ascii="Calibri" w:hAnsi="Calibri" w:cs="Calibri"/>
                    <w:color w:val="000000"/>
                    <w:sz w:val="22"/>
                    <w:szCs w:val="22"/>
                    <w:lang w:eastAsia="pt-BR"/>
                  </w:rPr>
                </w:rPrChange>
              </w:rPr>
              <w:t>A simulação do controlador de voo deve permitir configurar um volume de simulação do VANT</w:t>
            </w:r>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b/>
                <w:bCs/>
                <w:sz w:val="22"/>
                <w:szCs w:val="22"/>
                <w:lang w:eastAsia="pt-BR"/>
                <w:rPrChange w:id="6955"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6956" w:author="Alexandre Marcondes" w:date="2019-07-09T18:16:00Z">
                  <w:rPr>
                    <w:rFonts w:ascii="Calibri" w:hAnsi="Calibri" w:cs="Calibri"/>
                    <w:b/>
                    <w:bCs/>
                    <w:color w:val="000000"/>
                    <w:sz w:val="22"/>
                    <w:szCs w:val="22"/>
                    <w:lang w:eastAsia="pt-BR"/>
                  </w:rPr>
                </w:rPrChange>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57"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58" w:author="Alexandre Marcondes" w:date="2019-07-09T18:16:00Z">
                  <w:rPr>
                    <w:rFonts w:ascii="Calibri" w:hAnsi="Calibri" w:cs="Calibri"/>
                    <w:color w:val="000000"/>
                    <w:sz w:val="22"/>
                    <w:szCs w:val="22"/>
                    <w:lang w:eastAsia="pt-BR"/>
                  </w:rPr>
                </w:rPrChange>
              </w:rPr>
              <w:t> </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59"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60" w:author="Alexandre Marcondes" w:date="2019-07-09T18:16:00Z">
                  <w:rPr>
                    <w:rFonts w:ascii="Calibri" w:hAnsi="Calibri" w:cs="Calibri"/>
                    <w:color w:val="000000"/>
                    <w:sz w:val="22"/>
                    <w:szCs w:val="22"/>
                    <w:lang w:eastAsia="pt-BR"/>
                  </w:rPr>
                </w:rPrChange>
              </w:rPr>
              <w:t>Descrição: O sistema deve ser capaz de gerar um ambiente virtualizado com VANT inserido</w:t>
            </w:r>
          </w:p>
        </w:tc>
      </w:tr>
      <w:tr w:rsidR="00E4158B" w:rsidRPr="004E7DBD"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6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62" w:author="Alexandre Marcondes" w:date="2019-07-09T18:16:00Z">
                  <w:rPr>
                    <w:rFonts w:ascii="Calibri" w:hAnsi="Calibri" w:cs="Calibri"/>
                    <w:color w:val="000000"/>
                    <w:sz w:val="22"/>
                    <w:szCs w:val="22"/>
                    <w:lang w:eastAsia="pt-BR"/>
                  </w:rPr>
                </w:rPrChange>
              </w:rPr>
              <w:t xml:space="preserve">Requisitos </w:t>
            </w:r>
            <w:proofErr w:type="gramStart"/>
            <w:r w:rsidRPr="004E7DBD">
              <w:rPr>
                <w:rFonts w:ascii="Calibri" w:hAnsi="Calibri" w:cs="Calibri"/>
                <w:sz w:val="22"/>
                <w:szCs w:val="22"/>
                <w:lang w:eastAsia="pt-BR"/>
                <w:rPrChange w:id="6963" w:author="Alexandre Marcondes" w:date="2019-07-09T18:16:00Z">
                  <w:rPr>
                    <w:rFonts w:ascii="Calibri" w:hAnsi="Calibri" w:cs="Calibri"/>
                    <w:color w:val="000000"/>
                    <w:sz w:val="22"/>
                    <w:szCs w:val="22"/>
                    <w:lang w:eastAsia="pt-BR"/>
                  </w:rPr>
                </w:rPrChange>
              </w:rPr>
              <w:t>não-funcionais</w:t>
            </w:r>
            <w:proofErr w:type="gramEnd"/>
          </w:p>
        </w:tc>
      </w:tr>
      <w:tr w:rsidR="00E4158B" w:rsidRPr="004E7DBD"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64"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65" w:author="Alexandre Marcondes" w:date="2019-07-09T18:16:00Z">
                  <w:rPr>
                    <w:rFonts w:ascii="Calibri" w:hAnsi="Calibri" w:cs="Calibri"/>
                    <w:color w:val="000000"/>
                    <w:sz w:val="22"/>
                    <w:szCs w:val="22"/>
                    <w:lang w:eastAsia="pt-BR"/>
                  </w:rPr>
                </w:rPrChange>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6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67" w:author="Alexandre Marcondes" w:date="2019-07-09T18:16:00Z">
                  <w:rPr>
                    <w:rFonts w:ascii="Calibri" w:hAnsi="Calibri" w:cs="Calibri"/>
                    <w:color w:val="000000"/>
                    <w:sz w:val="22"/>
                    <w:szCs w:val="22"/>
                    <w:lang w:eastAsia="pt-BR"/>
                  </w:rPr>
                </w:rPrChange>
              </w:rPr>
              <w:t>Restrição</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68"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69" w:author="Alexandre Marcondes" w:date="2019-07-09T18:16:00Z">
                  <w:rPr>
                    <w:rFonts w:ascii="Calibri" w:hAnsi="Calibri" w:cs="Calibri"/>
                    <w:color w:val="000000"/>
                    <w:sz w:val="22"/>
                    <w:szCs w:val="22"/>
                    <w:lang w:eastAsia="pt-BR"/>
                  </w:rPr>
                </w:rPrChange>
              </w:rPr>
              <w:t>F6.</w:t>
            </w:r>
            <w:proofErr w:type="gramEnd"/>
            <w:r w:rsidRPr="004E7DBD">
              <w:rPr>
                <w:rFonts w:ascii="Calibri" w:hAnsi="Calibri" w:cs="Calibri"/>
                <w:sz w:val="22"/>
                <w:szCs w:val="22"/>
                <w:lang w:eastAsia="pt-BR"/>
                <w:rPrChange w:id="6970" w:author="Alexandre Marcondes" w:date="2019-07-09T18:16:00Z">
                  <w:rPr>
                    <w:rFonts w:ascii="Calibri" w:hAnsi="Calibri" w:cs="Calibri"/>
                    <w:color w:val="000000"/>
                    <w:sz w:val="22"/>
                    <w:szCs w:val="22"/>
                    <w:lang w:eastAsia="pt-BR"/>
                  </w:rPr>
                </w:rPrChange>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71"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72" w:author="Alexandre Marcondes" w:date="2019-07-09T18:16:00Z">
                  <w:rPr>
                    <w:rFonts w:ascii="Calibri" w:hAnsi="Calibri" w:cs="Calibri"/>
                    <w:color w:val="000000"/>
                    <w:sz w:val="22"/>
                    <w:szCs w:val="22"/>
                    <w:lang w:eastAsia="pt-BR"/>
                  </w:rPr>
                </w:rPrChange>
              </w:rPr>
              <w:t>A visualização do VANT deve permitir visão de primeira pessoa no VANT</w:t>
            </w:r>
          </w:p>
        </w:tc>
      </w:tr>
      <w:tr w:rsidR="00E4158B" w:rsidRPr="004E7DBD"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73"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74" w:author="Alexandre Marcondes" w:date="2019-07-09T18:16:00Z">
                  <w:rPr>
                    <w:rFonts w:ascii="Calibri" w:hAnsi="Calibri" w:cs="Calibri"/>
                    <w:color w:val="000000"/>
                    <w:sz w:val="22"/>
                    <w:szCs w:val="22"/>
                    <w:lang w:eastAsia="pt-BR"/>
                  </w:rPr>
                </w:rPrChange>
              </w:rPr>
              <w:t>F6.</w:t>
            </w:r>
            <w:proofErr w:type="gramEnd"/>
            <w:r w:rsidRPr="004E7DBD">
              <w:rPr>
                <w:rFonts w:ascii="Calibri" w:hAnsi="Calibri" w:cs="Calibri"/>
                <w:sz w:val="22"/>
                <w:szCs w:val="22"/>
                <w:lang w:eastAsia="pt-BR"/>
                <w:rPrChange w:id="6975" w:author="Alexandre Marcondes" w:date="2019-07-09T18:16:00Z">
                  <w:rPr>
                    <w:rFonts w:ascii="Calibri" w:hAnsi="Calibri" w:cs="Calibri"/>
                    <w:color w:val="000000"/>
                    <w:sz w:val="22"/>
                    <w:szCs w:val="22"/>
                    <w:lang w:eastAsia="pt-BR"/>
                  </w:rPr>
                </w:rPrChange>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76"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77" w:author="Alexandre Marcondes" w:date="2019-07-09T18:16:00Z">
                  <w:rPr>
                    <w:rFonts w:ascii="Calibri" w:hAnsi="Calibri" w:cs="Calibri"/>
                    <w:color w:val="000000"/>
                    <w:sz w:val="22"/>
                    <w:szCs w:val="22"/>
                    <w:lang w:eastAsia="pt-BR"/>
                  </w:rPr>
                </w:rPrChange>
              </w:rPr>
              <w:t xml:space="preserve">A visualização do VANT deve permitir visão do </w:t>
            </w:r>
            <w:proofErr w:type="spellStart"/>
            <w:r w:rsidRPr="004E7DBD">
              <w:rPr>
                <w:rFonts w:ascii="Calibri" w:hAnsi="Calibri" w:cs="Calibri"/>
                <w:sz w:val="22"/>
                <w:szCs w:val="22"/>
                <w:lang w:eastAsia="pt-BR"/>
                <w:rPrChange w:id="6978" w:author="Alexandre Marcondes" w:date="2019-07-09T18:16:00Z">
                  <w:rPr>
                    <w:rFonts w:ascii="Calibri" w:hAnsi="Calibri" w:cs="Calibri"/>
                    <w:color w:val="000000"/>
                    <w:sz w:val="22"/>
                    <w:szCs w:val="22"/>
                    <w:lang w:eastAsia="pt-BR"/>
                  </w:rPr>
                </w:rPrChange>
              </w:rPr>
              <w:t>Octomap</w:t>
            </w:r>
            <w:proofErr w:type="spellEnd"/>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7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80" w:author="Alexandre Marcondes" w:date="2019-07-09T18:16:00Z">
                  <w:rPr>
                    <w:rFonts w:ascii="Calibri" w:hAnsi="Calibri" w:cs="Calibri"/>
                    <w:color w:val="000000"/>
                    <w:sz w:val="22"/>
                    <w:szCs w:val="22"/>
                    <w:lang w:eastAsia="pt-BR"/>
                  </w:rPr>
                </w:rPrChange>
              </w:rPr>
              <w:t>F6.</w:t>
            </w:r>
            <w:proofErr w:type="gramEnd"/>
            <w:r w:rsidRPr="004E7DBD">
              <w:rPr>
                <w:rFonts w:ascii="Calibri" w:hAnsi="Calibri" w:cs="Calibri"/>
                <w:sz w:val="22"/>
                <w:szCs w:val="22"/>
                <w:lang w:eastAsia="pt-BR"/>
                <w:rPrChange w:id="6981" w:author="Alexandre Marcondes" w:date="2019-07-09T18:16:00Z">
                  <w:rPr>
                    <w:rFonts w:ascii="Calibri" w:hAnsi="Calibri" w:cs="Calibri"/>
                    <w:color w:val="000000"/>
                    <w:sz w:val="22"/>
                    <w:szCs w:val="22"/>
                    <w:lang w:eastAsia="pt-BR"/>
                  </w:rPr>
                </w:rPrChange>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8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83" w:author="Alexandre Marcondes" w:date="2019-07-09T18:16:00Z">
                  <w:rPr>
                    <w:rFonts w:ascii="Calibri" w:hAnsi="Calibri" w:cs="Calibri"/>
                    <w:color w:val="000000"/>
                    <w:sz w:val="22"/>
                    <w:szCs w:val="22"/>
                    <w:lang w:eastAsia="pt-BR"/>
                  </w:rPr>
                </w:rPrChange>
              </w:rPr>
              <w:t xml:space="preserve">A visualização do VANT deve permitir realizar </w:t>
            </w:r>
            <w:proofErr w:type="spellStart"/>
            <w:r w:rsidRPr="004E7DBD">
              <w:rPr>
                <w:rFonts w:ascii="Calibri" w:hAnsi="Calibri" w:cs="Calibri"/>
                <w:i/>
                <w:iCs/>
                <w:sz w:val="22"/>
                <w:szCs w:val="22"/>
                <w:lang w:eastAsia="pt-BR"/>
                <w:rPrChange w:id="6984"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985"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986" w:author="Alexandre Marcondes" w:date="2019-07-09T18:16:00Z">
                  <w:rPr>
                    <w:rFonts w:ascii="Calibri" w:hAnsi="Calibri" w:cs="Calibri"/>
                    <w:i/>
                    <w:iCs/>
                    <w:color w:val="000000"/>
                    <w:sz w:val="22"/>
                    <w:szCs w:val="22"/>
                    <w:lang w:eastAsia="pt-BR"/>
                  </w:rPr>
                </w:rPrChange>
              </w:rPr>
              <w:t>planning</w:t>
            </w:r>
            <w:proofErr w:type="spellEnd"/>
            <w:r w:rsidRPr="004E7DBD">
              <w:rPr>
                <w:rFonts w:ascii="Calibri" w:hAnsi="Calibri" w:cs="Calibri"/>
                <w:i/>
                <w:iCs/>
                <w:sz w:val="22"/>
                <w:szCs w:val="22"/>
                <w:lang w:eastAsia="pt-BR"/>
                <w:rPrChange w:id="6987" w:author="Alexandre Marcondes" w:date="2019-07-09T18:16:00Z">
                  <w:rPr>
                    <w:rFonts w:ascii="Calibri" w:hAnsi="Calibri" w:cs="Calibri"/>
                    <w:i/>
                    <w:iCs/>
                    <w:color w:val="000000"/>
                    <w:sz w:val="22"/>
                    <w:szCs w:val="22"/>
                    <w:lang w:eastAsia="pt-BR"/>
                  </w:rPr>
                </w:rPrChange>
              </w:rPr>
              <w:t xml:space="preserve"> </w:t>
            </w:r>
            <w:r w:rsidRPr="004E7DBD">
              <w:rPr>
                <w:rFonts w:ascii="Calibri" w:hAnsi="Calibri" w:cs="Calibri"/>
                <w:sz w:val="22"/>
                <w:szCs w:val="22"/>
                <w:lang w:eastAsia="pt-BR"/>
                <w:rPrChange w:id="6988" w:author="Alexandre Marcondes" w:date="2019-07-09T18:16:00Z">
                  <w:rPr>
                    <w:rFonts w:ascii="Calibri" w:hAnsi="Calibri" w:cs="Calibri"/>
                    <w:color w:val="000000"/>
                    <w:sz w:val="22"/>
                    <w:szCs w:val="22"/>
                    <w:lang w:eastAsia="pt-BR"/>
                  </w:rPr>
                </w:rPrChange>
              </w:rPr>
              <w:t>entre ponto inicial e ponto de interesse</w:t>
            </w:r>
          </w:p>
        </w:tc>
      </w:tr>
      <w:tr w:rsidR="00E4158B" w:rsidRPr="004E7DBD"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89"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90" w:author="Alexandre Marcondes" w:date="2019-07-09T18:16:00Z">
                  <w:rPr>
                    <w:rFonts w:ascii="Calibri" w:hAnsi="Calibri" w:cs="Calibri"/>
                    <w:color w:val="000000"/>
                    <w:sz w:val="22"/>
                    <w:szCs w:val="22"/>
                    <w:lang w:eastAsia="pt-BR"/>
                  </w:rPr>
                </w:rPrChange>
              </w:rPr>
              <w:t>F6.</w:t>
            </w:r>
            <w:proofErr w:type="gramEnd"/>
            <w:r w:rsidRPr="004E7DBD">
              <w:rPr>
                <w:rFonts w:ascii="Calibri" w:hAnsi="Calibri" w:cs="Calibri"/>
                <w:sz w:val="22"/>
                <w:szCs w:val="22"/>
                <w:lang w:eastAsia="pt-BR"/>
                <w:rPrChange w:id="6991" w:author="Alexandre Marcondes" w:date="2019-07-09T18:16:00Z">
                  <w:rPr>
                    <w:rFonts w:ascii="Calibri" w:hAnsi="Calibri" w:cs="Calibri"/>
                    <w:color w:val="000000"/>
                    <w:sz w:val="22"/>
                    <w:szCs w:val="22"/>
                    <w:lang w:eastAsia="pt-BR"/>
                  </w:rPr>
                </w:rPrChange>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92"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6993" w:author="Alexandre Marcondes" w:date="2019-07-09T18:16:00Z">
                  <w:rPr>
                    <w:rFonts w:ascii="Calibri" w:hAnsi="Calibri" w:cs="Calibri"/>
                    <w:color w:val="000000"/>
                    <w:sz w:val="22"/>
                    <w:szCs w:val="22"/>
                    <w:lang w:eastAsia="pt-BR"/>
                  </w:rPr>
                </w:rPrChange>
              </w:rPr>
              <w:t xml:space="preserve">A visualização do VANT deve permitir escolha de diferentes tipos de algoritmos de </w:t>
            </w:r>
            <w:proofErr w:type="spellStart"/>
            <w:r w:rsidRPr="004E7DBD">
              <w:rPr>
                <w:rFonts w:ascii="Calibri" w:hAnsi="Calibri" w:cs="Calibri"/>
                <w:i/>
                <w:iCs/>
                <w:sz w:val="22"/>
                <w:szCs w:val="22"/>
                <w:lang w:eastAsia="pt-BR"/>
                <w:rPrChange w:id="6994" w:author="Alexandre Marcondes" w:date="2019-07-09T18:16:00Z">
                  <w:rPr>
                    <w:rFonts w:ascii="Calibri" w:hAnsi="Calibri" w:cs="Calibri"/>
                    <w:i/>
                    <w:iCs/>
                    <w:color w:val="000000"/>
                    <w:sz w:val="22"/>
                    <w:szCs w:val="22"/>
                    <w:lang w:eastAsia="pt-BR"/>
                  </w:rPr>
                </w:rPrChange>
              </w:rPr>
              <w:t>sampled-motion</w:t>
            </w:r>
            <w:proofErr w:type="spellEnd"/>
            <w:r w:rsidRPr="004E7DBD">
              <w:rPr>
                <w:rFonts w:ascii="Calibri" w:hAnsi="Calibri" w:cs="Calibri"/>
                <w:i/>
                <w:iCs/>
                <w:sz w:val="22"/>
                <w:szCs w:val="22"/>
                <w:lang w:eastAsia="pt-BR"/>
                <w:rPrChange w:id="6995" w:author="Alexandre Marcondes" w:date="2019-07-09T18:16:00Z">
                  <w:rPr>
                    <w:rFonts w:ascii="Calibri" w:hAnsi="Calibri" w:cs="Calibri"/>
                    <w:i/>
                    <w:iCs/>
                    <w:color w:val="000000"/>
                    <w:sz w:val="22"/>
                    <w:szCs w:val="22"/>
                    <w:lang w:eastAsia="pt-BR"/>
                  </w:rPr>
                </w:rPrChange>
              </w:rPr>
              <w:t xml:space="preserve"> </w:t>
            </w:r>
            <w:proofErr w:type="spellStart"/>
            <w:r w:rsidRPr="004E7DBD">
              <w:rPr>
                <w:rFonts w:ascii="Calibri" w:hAnsi="Calibri" w:cs="Calibri"/>
                <w:i/>
                <w:iCs/>
                <w:sz w:val="22"/>
                <w:szCs w:val="22"/>
                <w:lang w:eastAsia="pt-BR"/>
                <w:rPrChange w:id="6996" w:author="Alexandre Marcondes" w:date="2019-07-09T18:16:00Z">
                  <w:rPr>
                    <w:rFonts w:ascii="Calibri" w:hAnsi="Calibri" w:cs="Calibri"/>
                    <w:i/>
                    <w:iCs/>
                    <w:color w:val="000000"/>
                    <w:sz w:val="22"/>
                    <w:szCs w:val="22"/>
                    <w:lang w:eastAsia="pt-BR"/>
                  </w:rPr>
                </w:rPrChange>
              </w:rPr>
              <w:t>planning</w:t>
            </w:r>
            <w:proofErr w:type="spellEnd"/>
          </w:p>
        </w:tc>
      </w:tr>
      <w:tr w:rsidR="00E4158B" w:rsidRPr="004E7DBD"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6997" w:author="Alexandre Marcondes" w:date="2019-07-09T18:16:00Z">
                  <w:rPr>
                    <w:rFonts w:ascii="Calibri" w:hAnsi="Calibri" w:cs="Calibri"/>
                    <w:color w:val="000000"/>
                    <w:sz w:val="22"/>
                    <w:szCs w:val="22"/>
                    <w:lang w:eastAsia="pt-BR"/>
                  </w:rPr>
                </w:rPrChange>
              </w:rPr>
            </w:pPr>
            <w:proofErr w:type="gramStart"/>
            <w:r w:rsidRPr="004E7DBD">
              <w:rPr>
                <w:rFonts w:ascii="Calibri" w:hAnsi="Calibri" w:cs="Calibri"/>
                <w:sz w:val="22"/>
                <w:szCs w:val="22"/>
                <w:lang w:eastAsia="pt-BR"/>
                <w:rPrChange w:id="6998" w:author="Alexandre Marcondes" w:date="2019-07-09T18:16:00Z">
                  <w:rPr>
                    <w:rFonts w:ascii="Calibri" w:hAnsi="Calibri" w:cs="Calibri"/>
                    <w:color w:val="000000"/>
                    <w:sz w:val="22"/>
                    <w:szCs w:val="22"/>
                    <w:lang w:eastAsia="pt-BR"/>
                  </w:rPr>
                </w:rPrChange>
              </w:rPr>
              <w:t>F6.</w:t>
            </w:r>
            <w:proofErr w:type="gramEnd"/>
            <w:r w:rsidRPr="004E7DBD">
              <w:rPr>
                <w:rFonts w:ascii="Calibri" w:hAnsi="Calibri" w:cs="Calibri"/>
                <w:sz w:val="22"/>
                <w:szCs w:val="22"/>
                <w:lang w:eastAsia="pt-BR"/>
                <w:rPrChange w:id="6999" w:author="Alexandre Marcondes" w:date="2019-07-09T18:16:00Z">
                  <w:rPr>
                    <w:rFonts w:ascii="Calibri" w:hAnsi="Calibri" w:cs="Calibri"/>
                    <w:color w:val="000000"/>
                    <w:sz w:val="22"/>
                    <w:szCs w:val="22"/>
                    <w:lang w:eastAsia="pt-BR"/>
                  </w:rPr>
                </w:rPrChange>
              </w:rPr>
              <w:t>5</w:t>
            </w:r>
          </w:p>
        </w:tc>
        <w:tc>
          <w:tcPr>
            <w:tcW w:w="4760" w:type="dxa"/>
            <w:tcBorders>
              <w:top w:val="nil"/>
              <w:left w:val="nil"/>
              <w:bottom w:val="single" w:sz="8" w:space="0" w:color="auto"/>
              <w:right w:val="single" w:sz="8" w:space="0" w:color="auto"/>
            </w:tcBorders>
            <w:shd w:val="clear" w:color="auto" w:fill="auto"/>
            <w:vAlign w:val="bottom"/>
            <w:hideMark/>
          </w:tcPr>
          <w:p w:rsidR="00E4158B" w:rsidRPr="004E7DBD" w:rsidRDefault="00E4158B" w:rsidP="00E4158B">
            <w:pPr>
              <w:suppressAutoHyphens w:val="0"/>
              <w:spacing w:line="240" w:lineRule="auto"/>
              <w:ind w:firstLine="0"/>
              <w:jc w:val="left"/>
              <w:rPr>
                <w:rFonts w:ascii="Calibri" w:hAnsi="Calibri" w:cs="Calibri"/>
                <w:sz w:val="22"/>
                <w:szCs w:val="22"/>
                <w:lang w:eastAsia="pt-BR"/>
                <w:rPrChange w:id="7000" w:author="Alexandre Marcondes" w:date="2019-07-09T18:16:00Z">
                  <w:rPr>
                    <w:rFonts w:ascii="Calibri" w:hAnsi="Calibri" w:cs="Calibri"/>
                    <w:color w:val="000000"/>
                    <w:sz w:val="22"/>
                    <w:szCs w:val="22"/>
                    <w:lang w:eastAsia="pt-BR"/>
                  </w:rPr>
                </w:rPrChange>
              </w:rPr>
            </w:pPr>
            <w:r w:rsidRPr="004E7DBD">
              <w:rPr>
                <w:rFonts w:ascii="Calibri" w:hAnsi="Calibri" w:cs="Calibri"/>
                <w:sz w:val="22"/>
                <w:szCs w:val="22"/>
                <w:lang w:eastAsia="pt-BR"/>
                <w:rPrChange w:id="7001" w:author="Alexandre Marcondes" w:date="2019-07-09T18:16:00Z">
                  <w:rPr>
                    <w:rFonts w:ascii="Calibri" w:hAnsi="Calibri" w:cs="Calibri"/>
                    <w:color w:val="000000"/>
                    <w:sz w:val="22"/>
                    <w:szCs w:val="22"/>
                    <w:lang w:eastAsia="pt-BR"/>
                  </w:rPr>
                </w:rPrChange>
              </w:rPr>
              <w:t>A visualização do VANT deve permitir a visualização da rota planejada</w:t>
            </w:r>
          </w:p>
        </w:tc>
      </w:tr>
    </w:tbl>
    <w:p w:rsidR="00A547B9" w:rsidRPr="004E7DBD" w:rsidRDefault="009F40EF" w:rsidP="00A547B9">
      <w:pPr>
        <w:rPr>
          <w:rPrChange w:id="7002" w:author="Alexandre Marcondes" w:date="2019-07-09T18:16:00Z">
            <w:rPr/>
          </w:rPrChange>
        </w:rPr>
      </w:pPr>
      <w:r w:rsidRPr="004E7DBD">
        <w:rPr>
          <w:rPrChange w:id="7003" w:author="Alexandre Marcondes" w:date="2019-07-09T18:16:00Z">
            <w:rPr/>
          </w:rPrChange>
        </w:rPr>
        <w:t>Fonte: Arquivo pessoal</w:t>
      </w:r>
    </w:p>
    <w:p w:rsidR="0060487D" w:rsidRPr="004E7DBD" w:rsidRDefault="0060487D" w:rsidP="00A547B9">
      <w:pPr>
        <w:rPr>
          <w:rPrChange w:id="7004" w:author="Alexandre Marcondes" w:date="2019-07-09T18:16:00Z">
            <w:rPr/>
          </w:rPrChange>
        </w:rPr>
      </w:pPr>
    </w:p>
    <w:p w:rsidR="00A547B9" w:rsidRPr="004E7DBD" w:rsidRDefault="00A547B9" w:rsidP="00A547B9">
      <w:pPr>
        <w:rPr>
          <w:rPrChange w:id="7005" w:author="Alexandre Marcondes" w:date="2019-07-09T18:16:00Z">
            <w:rPr/>
          </w:rPrChange>
        </w:rPr>
      </w:pPr>
      <w:r w:rsidRPr="004E7DBD">
        <w:rPr>
          <w:rPrChange w:id="7006" w:author="Alexandre Marcondes" w:date="2019-07-09T18:16:00Z">
            <w:rPr/>
          </w:rPrChange>
        </w:rPr>
        <w:lastRenderedPageBreak/>
        <w:t>Os requisitos aqui apresentados foram</w:t>
      </w:r>
      <w:r w:rsidR="00522279" w:rsidRPr="004E7DBD">
        <w:rPr>
          <w:rPrChange w:id="7007" w:author="Alexandre Marcondes" w:date="2019-07-09T18:16:00Z">
            <w:rPr/>
          </w:rPrChange>
        </w:rPr>
        <w:t xml:space="preserve"> definidos</w:t>
      </w:r>
      <w:r w:rsidRPr="004E7DBD">
        <w:rPr>
          <w:rPrChange w:id="7008" w:author="Alexandre Marcondes" w:date="2019-07-09T18:16:00Z">
            <w:rPr/>
          </w:rPrChange>
        </w:rPr>
        <w:t xml:space="preserve"> como básicos </w:t>
      </w:r>
      <w:r w:rsidR="008A482D" w:rsidRPr="004E7DBD">
        <w:rPr>
          <w:rPrChange w:id="7009" w:author="Alexandre Marcondes" w:date="2019-07-09T18:16:00Z">
            <w:rPr/>
          </w:rPrChange>
        </w:rPr>
        <w:t>para</w:t>
      </w:r>
      <w:r w:rsidR="008A482D" w:rsidRPr="004E7DBD">
        <w:rPr>
          <w:strike/>
          <w:rPrChange w:id="7010" w:author="Alexandre Marcondes" w:date="2019-07-09T18:16:00Z">
            <w:rPr>
              <w:strike/>
            </w:rPr>
          </w:rPrChange>
        </w:rPr>
        <w:t xml:space="preserve"> </w:t>
      </w:r>
      <w:r w:rsidR="00522279" w:rsidRPr="004E7DBD">
        <w:rPr>
          <w:rPrChange w:id="7011" w:author="Alexandre Marcondes" w:date="2019-07-09T18:16:00Z">
            <w:rPr/>
          </w:rPrChange>
        </w:rPr>
        <w:t xml:space="preserve">o estabelecimento de </w:t>
      </w:r>
      <w:r w:rsidRPr="004E7DBD">
        <w:rPr>
          <w:rPrChange w:id="7012" w:author="Alexandre Marcondes" w:date="2019-07-09T18:16:00Z">
            <w:rPr/>
          </w:rPrChange>
        </w:rPr>
        <w:t>um sistema de navegação. Podemos destacar aqui</w:t>
      </w:r>
      <w:proofErr w:type="gramStart"/>
      <w:r w:rsidRPr="004E7DBD">
        <w:rPr>
          <w:rPrChange w:id="7013" w:author="Alexandre Marcondes" w:date="2019-07-09T18:16:00Z">
            <w:rPr/>
          </w:rPrChange>
        </w:rPr>
        <w:t xml:space="preserve"> por exemplo</w:t>
      </w:r>
      <w:proofErr w:type="gramEnd"/>
      <w:r w:rsidRPr="004E7DBD">
        <w:rPr>
          <w:rPrChange w:id="7014" w:author="Alexandre Marcondes" w:date="2019-07-09T18:16:00Z">
            <w:rPr/>
          </w:rPrChange>
        </w:rPr>
        <w:t xml:space="preserve"> o requisito de distância mínima de obstáculos.</w:t>
      </w:r>
    </w:p>
    <w:p w:rsidR="00B4131D" w:rsidRPr="004E7DBD" w:rsidRDefault="00B4131D" w:rsidP="00E244ED">
      <w:pPr>
        <w:ind w:left="432" w:firstLine="0"/>
        <w:rPr>
          <w:rPrChange w:id="7015" w:author="Alexandre Marcondes" w:date="2019-07-09T18:16:00Z">
            <w:rPr/>
          </w:rPrChange>
        </w:rPr>
      </w:pPr>
    </w:p>
    <w:p w:rsidR="00B4131D" w:rsidRPr="004E7DBD" w:rsidRDefault="00B4131D" w:rsidP="00A547B9">
      <w:pPr>
        <w:pStyle w:val="Ttulo2"/>
        <w:numPr>
          <w:ilvl w:val="1"/>
          <w:numId w:val="6"/>
        </w:numPr>
        <w:rPr>
          <w:rPrChange w:id="7016" w:author="Alexandre Marcondes" w:date="2019-07-09T18:16:00Z">
            <w:rPr/>
          </w:rPrChange>
        </w:rPr>
      </w:pPr>
      <w:bookmarkStart w:id="7017" w:name="_Toc9088217"/>
      <w:bookmarkStart w:id="7018" w:name="_Toc9088721"/>
      <w:bookmarkStart w:id="7019" w:name="_Toc9088926"/>
      <w:bookmarkStart w:id="7020" w:name="_Toc11256294"/>
      <w:r w:rsidRPr="004E7DBD">
        <w:rPr>
          <w:rPrChange w:id="7021" w:author="Alexandre Marcondes" w:date="2019-07-09T18:16:00Z">
            <w:rPr/>
          </w:rPrChange>
        </w:rPr>
        <w:t>Arquitetura</w:t>
      </w:r>
      <w:bookmarkEnd w:id="7017"/>
      <w:bookmarkEnd w:id="7018"/>
      <w:bookmarkEnd w:id="7019"/>
      <w:bookmarkEnd w:id="7020"/>
    </w:p>
    <w:p w:rsidR="00E4158B" w:rsidRPr="004E7DBD" w:rsidRDefault="00E4158B" w:rsidP="00E4158B">
      <w:pPr>
        <w:rPr>
          <w:rPrChange w:id="7022" w:author="Alexandre Marcondes" w:date="2019-07-09T18:16:00Z">
            <w:rPr/>
          </w:rPrChange>
        </w:rPr>
      </w:pPr>
    </w:p>
    <w:p w:rsidR="00E4158B" w:rsidRPr="004E7DBD" w:rsidRDefault="00E4158B" w:rsidP="00E4158B">
      <w:pPr>
        <w:rPr>
          <w:rPrChange w:id="7023" w:author="Alexandre Marcondes" w:date="2019-07-09T18:16:00Z">
            <w:rPr/>
          </w:rPrChange>
        </w:rPr>
      </w:pPr>
      <w:r w:rsidRPr="004E7DBD">
        <w:rPr>
          <w:rPrChange w:id="7024" w:author="Alexandre Marcondes" w:date="2019-07-09T18:16:00Z">
            <w:rPr/>
          </w:rPrChange>
        </w:rPr>
        <w:t xml:space="preserve">Segundo os requisitos descritos </w:t>
      </w:r>
      <w:r w:rsidR="009B1D19" w:rsidRPr="004E7DBD">
        <w:rPr>
          <w:rPrChange w:id="7025" w:author="Alexandre Marcondes" w:date="2019-07-09T18:16:00Z">
            <w:rPr/>
          </w:rPrChange>
        </w:rPr>
        <w:t xml:space="preserve">na seção 5.2, </w:t>
      </w:r>
      <w:r w:rsidRPr="004E7DBD">
        <w:rPr>
          <w:rPrChange w:id="7026" w:author="Alexandre Marcondes" w:date="2019-07-09T18:16:00Z">
            <w:rPr/>
          </w:rPrChange>
        </w:rPr>
        <w:t xml:space="preserve">uma arquitetura de </w:t>
      </w:r>
      <w:r w:rsidRPr="004E7DBD">
        <w:rPr>
          <w:i/>
          <w:rPrChange w:id="7027" w:author="Alexandre Marcondes" w:date="2019-07-09T18:16:00Z">
            <w:rPr>
              <w:i/>
            </w:rPr>
          </w:rPrChange>
        </w:rPr>
        <w:t>software</w:t>
      </w:r>
      <w:r w:rsidRPr="004E7DBD">
        <w:rPr>
          <w:rPrChange w:id="7028" w:author="Alexandre Marcondes" w:date="2019-07-09T18:16:00Z">
            <w:rPr/>
          </w:rPrChange>
        </w:rPr>
        <w:t xml:space="preserve"> foi </w:t>
      </w:r>
      <w:r w:rsidR="00DF4ED2" w:rsidRPr="004E7DBD">
        <w:rPr>
          <w:rPrChange w:id="7029" w:author="Alexandre Marcondes" w:date="2019-07-09T18:16:00Z">
            <w:rPr/>
          </w:rPrChange>
        </w:rPr>
        <w:t>estabelecida</w:t>
      </w:r>
      <w:r w:rsidR="008A482D" w:rsidRPr="004E7DBD">
        <w:rPr>
          <w:rPrChange w:id="7030" w:author="Alexandre Marcondes" w:date="2019-07-09T18:16:00Z">
            <w:rPr/>
          </w:rPrChange>
        </w:rPr>
        <w:t xml:space="preserve"> </w:t>
      </w:r>
      <w:r w:rsidR="00215C39" w:rsidRPr="004E7DBD">
        <w:rPr>
          <w:rPrChange w:id="7031" w:author="Alexandre Marcondes" w:date="2019-07-09T18:16:00Z">
            <w:rPr/>
          </w:rPrChange>
        </w:rPr>
        <w:t>a fim</w:t>
      </w:r>
      <w:r w:rsidRPr="004E7DBD">
        <w:rPr>
          <w:rPrChange w:id="7032" w:author="Alexandre Marcondes" w:date="2019-07-09T18:16:00Z">
            <w:rPr/>
          </w:rPrChange>
        </w:rPr>
        <w:t xml:space="preserve"> de </w:t>
      </w:r>
      <w:r w:rsidR="00DF4ED2" w:rsidRPr="004E7DBD">
        <w:rPr>
          <w:rPrChange w:id="7033" w:author="Alexandre Marcondes" w:date="2019-07-09T18:16:00Z">
            <w:rPr/>
          </w:rPrChange>
        </w:rPr>
        <w:t>às demandas</w:t>
      </w:r>
      <w:r w:rsidR="008A482D" w:rsidRPr="004E7DBD">
        <w:rPr>
          <w:rPrChange w:id="7034" w:author="Alexandre Marcondes" w:date="2019-07-09T18:16:00Z">
            <w:rPr/>
          </w:rPrChange>
        </w:rPr>
        <w:t xml:space="preserve"> </w:t>
      </w:r>
      <w:r w:rsidR="009B1D19" w:rsidRPr="004E7DBD">
        <w:rPr>
          <w:rPrChange w:id="7035" w:author="Alexandre Marcondes" w:date="2019-07-09T18:16:00Z">
            <w:rPr/>
          </w:rPrChange>
        </w:rPr>
        <w:t>apresentadas</w:t>
      </w:r>
      <w:r w:rsidR="008A482D" w:rsidRPr="004E7DBD">
        <w:rPr>
          <w:rPrChange w:id="7036" w:author="Alexandre Marcondes" w:date="2019-07-09T18:16:00Z">
            <w:rPr/>
          </w:rPrChange>
        </w:rPr>
        <w:t xml:space="preserve"> nessa seção. </w:t>
      </w:r>
      <w:r w:rsidRPr="004E7DBD">
        <w:rPr>
          <w:rPrChange w:id="7037" w:author="Alexandre Marcondes" w:date="2019-07-09T18:16:00Z">
            <w:rPr/>
          </w:rPrChange>
        </w:rPr>
        <w:t xml:space="preserve">A </w:t>
      </w:r>
      <w:r w:rsidR="009F40EF" w:rsidRPr="004E7DBD">
        <w:rPr>
          <w:rPrChange w:id="7038" w:author="Alexandre Marcondes" w:date="2019-07-09T18:16:00Z">
            <w:rPr/>
          </w:rPrChange>
        </w:rPr>
        <w:fldChar w:fldCharType="begin"/>
      </w:r>
      <w:r w:rsidR="009F40EF" w:rsidRPr="004E7DBD">
        <w:rPr>
          <w:rPrChange w:id="7039" w:author="Alexandre Marcondes" w:date="2019-07-09T18:16:00Z">
            <w:rPr/>
          </w:rPrChange>
        </w:rPr>
        <w:instrText xml:space="preserve"> REF _Ref8071279 \h </w:instrText>
      </w:r>
      <w:r w:rsidR="008A482D" w:rsidRPr="004E7DBD">
        <w:rPr>
          <w:rPrChange w:id="7040" w:author="Alexandre Marcondes" w:date="2019-07-09T18:16:00Z">
            <w:rPr/>
          </w:rPrChange>
        </w:rPr>
        <w:instrText xml:space="preserve"> \* MERGEFORMAT </w:instrText>
      </w:r>
      <w:r w:rsidR="009F40EF" w:rsidRPr="004E7DBD">
        <w:rPr>
          <w:rPrChange w:id="7041" w:author="Alexandre Marcondes" w:date="2019-07-09T18:16:00Z">
            <w:rPr/>
          </w:rPrChange>
        </w:rPr>
      </w:r>
      <w:r w:rsidR="009F40EF" w:rsidRPr="004E7DBD">
        <w:rPr>
          <w:rPrChange w:id="7042" w:author="Alexandre Marcondes" w:date="2019-07-09T18:16:00Z">
            <w:rPr/>
          </w:rPrChange>
        </w:rPr>
        <w:fldChar w:fldCharType="separate"/>
      </w:r>
      <w:r w:rsidR="00C239C6" w:rsidRPr="004E7DBD">
        <w:rPr>
          <w:rPrChange w:id="7043" w:author="Alexandre Marcondes" w:date="2019-07-09T18:16:00Z">
            <w:rPr/>
          </w:rPrChange>
        </w:rPr>
        <w:t xml:space="preserve">Figura </w:t>
      </w:r>
      <w:r w:rsidR="00C239C6" w:rsidRPr="004E7DBD">
        <w:rPr>
          <w:noProof/>
          <w:rPrChange w:id="7044" w:author="Alexandre Marcondes" w:date="2019-07-09T18:16:00Z">
            <w:rPr>
              <w:noProof/>
            </w:rPr>
          </w:rPrChange>
        </w:rPr>
        <w:t>17</w:t>
      </w:r>
      <w:r w:rsidR="009F40EF" w:rsidRPr="004E7DBD">
        <w:rPr>
          <w:rPrChange w:id="7045" w:author="Alexandre Marcondes" w:date="2019-07-09T18:16:00Z">
            <w:rPr/>
          </w:rPrChange>
        </w:rPr>
        <w:fldChar w:fldCharType="end"/>
      </w:r>
      <w:r w:rsidR="009F40EF" w:rsidRPr="004E7DBD">
        <w:rPr>
          <w:rPrChange w:id="7046" w:author="Alexandre Marcondes" w:date="2019-07-09T18:16:00Z">
            <w:rPr/>
          </w:rPrChange>
        </w:rPr>
        <w:t xml:space="preserve"> </w:t>
      </w:r>
      <w:r w:rsidR="003D1EAF" w:rsidRPr="004E7DBD">
        <w:rPr>
          <w:rPrChange w:id="7047" w:author="Alexandre Marcondes" w:date="2019-07-09T18:16:00Z">
            <w:rPr/>
          </w:rPrChange>
        </w:rPr>
        <w:t xml:space="preserve">ilustra </w:t>
      </w:r>
      <w:r w:rsidRPr="004E7DBD">
        <w:rPr>
          <w:rPrChange w:id="7048" w:author="Alexandre Marcondes" w:date="2019-07-09T18:16:00Z">
            <w:rPr/>
          </w:rPrChange>
        </w:rPr>
        <w:t>a arquitetura de</w:t>
      </w:r>
      <w:r w:rsidRPr="004E7DBD">
        <w:rPr>
          <w:i/>
          <w:rPrChange w:id="7049" w:author="Alexandre Marcondes" w:date="2019-07-09T18:16:00Z">
            <w:rPr>
              <w:i/>
            </w:rPr>
          </w:rPrChange>
        </w:rPr>
        <w:t xml:space="preserve"> software</w:t>
      </w:r>
      <w:r w:rsidRPr="004E7DBD">
        <w:rPr>
          <w:rPrChange w:id="7050" w:author="Alexandre Marcondes" w:date="2019-07-09T18:16:00Z">
            <w:rPr/>
          </w:rPrChange>
        </w:rPr>
        <w:t>:</w:t>
      </w:r>
    </w:p>
    <w:p w:rsidR="00E4158B" w:rsidRPr="004E7DBD" w:rsidRDefault="00E4158B" w:rsidP="00E4158B">
      <w:pPr>
        <w:pStyle w:val="Legenda"/>
        <w:keepNext/>
        <w:jc w:val="center"/>
        <w:rPr>
          <w:rPrChange w:id="7051" w:author="Alexandre Marcondes" w:date="2019-07-09T18:16:00Z">
            <w:rPr/>
          </w:rPrChange>
        </w:rPr>
      </w:pPr>
      <w:bookmarkStart w:id="7052" w:name="_Ref8071279"/>
      <w:bookmarkStart w:id="7053" w:name="_Toc9086560"/>
      <w:bookmarkStart w:id="7054" w:name="_Toc9086885"/>
      <w:bookmarkStart w:id="7055" w:name="_Toc9087012"/>
      <w:bookmarkStart w:id="7056" w:name="_Toc9088023"/>
      <w:bookmarkStart w:id="7057" w:name="_Toc9088364"/>
      <w:bookmarkStart w:id="7058" w:name="_Toc9088489"/>
      <w:r w:rsidRPr="004E7DBD">
        <w:rPr>
          <w:rPrChange w:id="7059" w:author="Alexandre Marcondes" w:date="2019-07-09T18:16:00Z">
            <w:rPr/>
          </w:rPrChange>
        </w:rPr>
        <w:t xml:space="preserve">Figura </w:t>
      </w:r>
      <w:r w:rsidR="00DF2272" w:rsidRPr="004E7DBD">
        <w:rPr>
          <w:noProof/>
          <w:rPrChange w:id="7060" w:author="Alexandre Marcondes" w:date="2019-07-09T18:16:00Z">
            <w:rPr>
              <w:noProof/>
            </w:rPr>
          </w:rPrChange>
        </w:rPr>
        <w:fldChar w:fldCharType="begin"/>
      </w:r>
      <w:r w:rsidR="00DF2272" w:rsidRPr="004E7DBD">
        <w:rPr>
          <w:noProof/>
          <w:rPrChange w:id="7061" w:author="Alexandre Marcondes" w:date="2019-07-09T18:16:00Z">
            <w:rPr>
              <w:noProof/>
            </w:rPr>
          </w:rPrChange>
        </w:rPr>
        <w:instrText xml:space="preserve"> SEQ Figura \* ARABIC </w:instrText>
      </w:r>
      <w:r w:rsidR="00DF2272" w:rsidRPr="004E7DBD">
        <w:rPr>
          <w:noProof/>
          <w:rPrChange w:id="7062" w:author="Alexandre Marcondes" w:date="2019-07-09T18:16:00Z">
            <w:rPr>
              <w:noProof/>
            </w:rPr>
          </w:rPrChange>
        </w:rPr>
        <w:fldChar w:fldCharType="separate"/>
      </w:r>
      <w:r w:rsidR="00881DF2" w:rsidRPr="004E7DBD">
        <w:rPr>
          <w:noProof/>
          <w:rPrChange w:id="7063" w:author="Alexandre Marcondes" w:date="2019-07-09T18:16:00Z">
            <w:rPr>
              <w:noProof/>
            </w:rPr>
          </w:rPrChange>
        </w:rPr>
        <w:t>17</w:t>
      </w:r>
      <w:r w:rsidR="00DF2272" w:rsidRPr="004E7DBD">
        <w:rPr>
          <w:noProof/>
          <w:rPrChange w:id="7064" w:author="Alexandre Marcondes" w:date="2019-07-09T18:16:00Z">
            <w:rPr>
              <w:noProof/>
            </w:rPr>
          </w:rPrChange>
        </w:rPr>
        <w:fldChar w:fldCharType="end"/>
      </w:r>
      <w:bookmarkEnd w:id="7052"/>
      <w:r w:rsidRPr="004E7DBD">
        <w:rPr>
          <w:rPrChange w:id="7065" w:author="Alexandre Marcondes" w:date="2019-07-09T18:16:00Z">
            <w:rPr/>
          </w:rPrChange>
        </w:rPr>
        <w:t xml:space="preserve"> - Arquitetura de software</w:t>
      </w:r>
      <w:bookmarkEnd w:id="7053"/>
      <w:bookmarkEnd w:id="7054"/>
      <w:bookmarkEnd w:id="7055"/>
      <w:bookmarkEnd w:id="7056"/>
      <w:bookmarkEnd w:id="7057"/>
      <w:bookmarkEnd w:id="7058"/>
    </w:p>
    <w:p w:rsidR="00E4158B" w:rsidRPr="004E7DBD" w:rsidRDefault="00E4158B" w:rsidP="00E4158B">
      <w:pPr>
        <w:jc w:val="center"/>
        <w:rPr>
          <w:rPrChange w:id="7066" w:author="Alexandre Marcondes" w:date="2019-07-09T18:16:00Z">
            <w:rPr/>
          </w:rPrChange>
        </w:rPr>
      </w:pPr>
      <w:r w:rsidRPr="004E7DBD">
        <w:rPr>
          <w:noProof/>
          <w:lang w:eastAsia="pt-BR"/>
          <w:rPrChange w:id="7067" w:author="Alexandre Marcondes" w:date="2019-07-09T18:16:00Z">
            <w:rPr>
              <w:noProof/>
              <w:lang w:eastAsia="pt-BR"/>
            </w:rPr>
          </w:rPrChange>
        </w:rPr>
        <w:drawing>
          <wp:inline distT="0" distB="0" distL="0" distR="0" wp14:anchorId="392509F8" wp14:editId="5CFC2F02">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4E7DBD" w:rsidRDefault="00E4158B" w:rsidP="00E4158B">
      <w:pPr>
        <w:jc w:val="center"/>
        <w:rPr>
          <w:rPrChange w:id="7068" w:author="Alexandre Marcondes" w:date="2019-07-09T18:16:00Z">
            <w:rPr/>
          </w:rPrChange>
        </w:rPr>
      </w:pPr>
      <w:r w:rsidRPr="004E7DBD">
        <w:rPr>
          <w:rPrChange w:id="7069" w:author="Alexandre Marcondes" w:date="2019-07-09T18:16:00Z">
            <w:rPr/>
          </w:rPrChange>
        </w:rPr>
        <w:t>Fonte: Arquivo pessoal</w:t>
      </w:r>
    </w:p>
    <w:p w:rsidR="003D1EAF" w:rsidRPr="004E7DBD" w:rsidRDefault="003D1EAF" w:rsidP="00A547B9">
      <w:pPr>
        <w:rPr>
          <w:rPrChange w:id="7070" w:author="Alexandre Marcondes" w:date="2019-07-09T18:16:00Z">
            <w:rPr/>
          </w:rPrChange>
        </w:rPr>
      </w:pPr>
    </w:p>
    <w:p w:rsidR="00A547B9" w:rsidRPr="004E7DBD" w:rsidRDefault="00E4158B" w:rsidP="00A547B9">
      <w:pPr>
        <w:rPr>
          <w:rPrChange w:id="7071" w:author="Alexandre Marcondes" w:date="2019-07-09T18:16:00Z">
            <w:rPr/>
          </w:rPrChange>
        </w:rPr>
      </w:pPr>
      <w:r w:rsidRPr="004E7DBD">
        <w:rPr>
          <w:rPrChange w:id="7072" w:author="Alexandre Marcondes" w:date="2019-07-09T18:16:00Z">
            <w:rPr/>
          </w:rPrChange>
        </w:rPr>
        <w:t xml:space="preserve">Os itens em azul escuro são os sistemas físicos que </w:t>
      </w:r>
      <w:r w:rsidR="00F6444D" w:rsidRPr="004E7DBD">
        <w:rPr>
          <w:rPrChange w:id="7073" w:author="Alexandre Marcondes" w:date="2019-07-09T18:16:00Z">
            <w:rPr/>
          </w:rPrChange>
        </w:rPr>
        <w:t>contê</w:t>
      </w:r>
      <w:r w:rsidR="00215C39" w:rsidRPr="004E7DBD">
        <w:rPr>
          <w:rPrChange w:id="7074" w:author="Alexandre Marcondes" w:date="2019-07-09T18:16:00Z">
            <w:rPr/>
          </w:rPrChange>
        </w:rPr>
        <w:t>m</w:t>
      </w:r>
      <w:r w:rsidRPr="004E7DBD">
        <w:rPr>
          <w:rPrChange w:id="7075" w:author="Alexandre Marcondes" w:date="2019-07-09T18:16:00Z">
            <w:rPr/>
          </w:rPrChange>
        </w:rPr>
        <w:t xml:space="preserve"> os módulos descritos nos retângulos interiores. A comunicação entre os dois sistemas físicos é realizada via TCPROS. Os sistemas físicos </w:t>
      </w:r>
      <w:proofErr w:type="gramStart"/>
      <w:r w:rsidRPr="004E7DBD">
        <w:rPr>
          <w:rPrChange w:id="7076" w:author="Alexandre Marcondes" w:date="2019-07-09T18:16:00Z">
            <w:rPr/>
          </w:rPrChange>
        </w:rPr>
        <w:t>implementam</w:t>
      </w:r>
      <w:proofErr w:type="gramEnd"/>
      <w:r w:rsidRPr="004E7DBD">
        <w:rPr>
          <w:rPrChange w:id="7077" w:author="Alexandre Marcondes" w:date="2019-07-09T18:16:00Z">
            <w:rPr/>
          </w:rPrChange>
        </w:rPr>
        <w:t>:</w:t>
      </w:r>
    </w:p>
    <w:p w:rsidR="002F00C8" w:rsidRPr="004E7DBD" w:rsidRDefault="002F00C8" w:rsidP="00A547B9">
      <w:pPr>
        <w:rPr>
          <w:rPrChange w:id="7078" w:author="Alexandre Marcondes" w:date="2019-07-09T18:16:00Z">
            <w:rPr/>
          </w:rPrChange>
        </w:rPr>
      </w:pPr>
    </w:p>
    <w:p w:rsidR="00E4158B" w:rsidRPr="004E7DBD" w:rsidRDefault="00E4158B" w:rsidP="007870AF">
      <w:pPr>
        <w:pStyle w:val="PargrafodaLista"/>
        <w:numPr>
          <w:ilvl w:val="0"/>
          <w:numId w:val="16"/>
        </w:numPr>
        <w:rPr>
          <w:rPrChange w:id="7079" w:author="Alexandre Marcondes" w:date="2019-07-09T18:16:00Z">
            <w:rPr/>
          </w:rPrChange>
        </w:rPr>
      </w:pPr>
      <w:r w:rsidRPr="004E7DBD">
        <w:rPr>
          <w:rPrChange w:id="7080" w:author="Alexandre Marcondes" w:date="2019-07-09T18:16:00Z">
            <w:rPr/>
          </w:rPrChange>
        </w:rPr>
        <w:t xml:space="preserve">Celular Moto C Plus: Sistema operacional </w:t>
      </w:r>
      <w:proofErr w:type="spellStart"/>
      <w:r w:rsidRPr="004E7DBD">
        <w:rPr>
          <w:rPrChange w:id="7081" w:author="Alexandre Marcondes" w:date="2019-07-09T18:16:00Z">
            <w:rPr/>
          </w:rPrChange>
        </w:rPr>
        <w:t>Android</w:t>
      </w:r>
      <w:proofErr w:type="spellEnd"/>
      <w:r w:rsidRPr="004E7DBD">
        <w:rPr>
          <w:rPrChange w:id="7082" w:author="Alexandre Marcondes" w:date="2019-07-09T18:16:00Z">
            <w:rPr/>
          </w:rPrChange>
        </w:rPr>
        <w:t xml:space="preserve"> com módulos de gerenciador de voo e simulador de controlador de voo da DJI.</w:t>
      </w:r>
    </w:p>
    <w:p w:rsidR="00E4158B" w:rsidRPr="004E7DBD" w:rsidRDefault="00E4158B" w:rsidP="007870AF">
      <w:pPr>
        <w:pStyle w:val="PargrafodaLista"/>
        <w:numPr>
          <w:ilvl w:val="0"/>
          <w:numId w:val="16"/>
        </w:numPr>
        <w:rPr>
          <w:rPrChange w:id="7083" w:author="Alexandre Marcondes" w:date="2019-07-09T18:16:00Z">
            <w:rPr/>
          </w:rPrChange>
        </w:rPr>
      </w:pPr>
      <w:r w:rsidRPr="004E7DBD">
        <w:rPr>
          <w:rPrChange w:id="7084" w:author="Alexandre Marcondes" w:date="2019-07-09T18:16:00Z">
            <w:rPr/>
          </w:rPrChange>
        </w:rPr>
        <w:t xml:space="preserve">Estação de comando: Sistema operacional Linux </w:t>
      </w:r>
      <w:proofErr w:type="spellStart"/>
      <w:r w:rsidRPr="004E7DBD">
        <w:rPr>
          <w:rPrChange w:id="7085" w:author="Alexandre Marcondes" w:date="2019-07-09T18:16:00Z">
            <w:rPr/>
          </w:rPrChange>
        </w:rPr>
        <w:t>Ubuntu</w:t>
      </w:r>
      <w:proofErr w:type="spellEnd"/>
      <w:r w:rsidRPr="004E7DBD">
        <w:rPr>
          <w:rPrChange w:id="7086" w:author="Alexandre Marcondes" w:date="2019-07-09T18:16:00Z">
            <w:rPr/>
          </w:rPrChange>
        </w:rPr>
        <w:t xml:space="preserve"> 16.04, com ROS, módulo de coleta de pontos, módulo de execução de rotas, módulo de atualização de mapas, simulador </w:t>
      </w:r>
      <w:proofErr w:type="spellStart"/>
      <w:r w:rsidRPr="004E7DBD">
        <w:rPr>
          <w:rPrChange w:id="7087" w:author="Alexandre Marcondes" w:date="2019-07-09T18:16:00Z">
            <w:rPr/>
          </w:rPrChange>
        </w:rPr>
        <w:t>Gazebo</w:t>
      </w:r>
      <w:proofErr w:type="spellEnd"/>
      <w:r w:rsidRPr="004E7DBD">
        <w:rPr>
          <w:rPrChange w:id="7088" w:author="Alexandre Marcondes" w:date="2019-07-09T18:16:00Z">
            <w:rPr/>
          </w:rPrChange>
        </w:rPr>
        <w:t xml:space="preserve"> e visualizador </w:t>
      </w:r>
      <w:proofErr w:type="spellStart"/>
      <w:proofErr w:type="gramStart"/>
      <w:r w:rsidRPr="004E7DBD">
        <w:rPr>
          <w:rPrChange w:id="7089" w:author="Alexandre Marcondes" w:date="2019-07-09T18:16:00Z">
            <w:rPr/>
          </w:rPrChange>
        </w:rPr>
        <w:t>RViz</w:t>
      </w:r>
      <w:proofErr w:type="spellEnd"/>
      <w:proofErr w:type="gramEnd"/>
      <w:r w:rsidRPr="004E7DBD">
        <w:rPr>
          <w:rPrChange w:id="7090" w:author="Alexandre Marcondes" w:date="2019-07-09T18:16:00Z">
            <w:rPr/>
          </w:rPrChange>
        </w:rPr>
        <w:t>.</w:t>
      </w:r>
    </w:p>
    <w:p w:rsidR="00B52719" w:rsidRPr="004E7DBD" w:rsidRDefault="00B52719" w:rsidP="00B52719">
      <w:pPr>
        <w:pStyle w:val="PargrafodaLista"/>
        <w:ind w:left="1571" w:firstLine="0"/>
        <w:rPr>
          <w:rPrChange w:id="7091" w:author="Alexandre Marcondes" w:date="2019-07-09T18:16:00Z">
            <w:rPr/>
          </w:rPrChange>
        </w:rPr>
      </w:pPr>
    </w:p>
    <w:p w:rsidR="00B52719" w:rsidRPr="004E7DBD" w:rsidRDefault="00B52719" w:rsidP="00B52719">
      <w:pPr>
        <w:ind w:firstLine="720"/>
        <w:rPr>
          <w:rPrChange w:id="7092" w:author="Alexandre Marcondes" w:date="2019-07-09T18:16:00Z">
            <w:rPr/>
          </w:rPrChange>
        </w:rPr>
      </w:pPr>
      <w:r w:rsidRPr="004E7DBD">
        <w:rPr>
          <w:rPrChange w:id="7093" w:author="Alexandre Marcondes" w:date="2019-07-09T18:16:00Z">
            <w:rPr/>
          </w:rPrChange>
        </w:rPr>
        <w:lastRenderedPageBreak/>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rsidRPr="004E7DBD">
        <w:rPr>
          <w:rPrChange w:id="7094" w:author="Alexandre Marcondes" w:date="2019-07-09T18:16:00Z">
            <w:rPr/>
          </w:rPrChange>
        </w:rPr>
        <w:t xml:space="preserve"> no VANT real</w:t>
      </w:r>
      <w:r w:rsidRPr="004E7DBD">
        <w:rPr>
          <w:rPrChange w:id="7095" w:author="Alexandre Marcondes" w:date="2019-07-09T18:16:00Z">
            <w:rPr/>
          </w:rPrChange>
        </w:rPr>
        <w:t xml:space="preserve"> de forma sincronizada</w:t>
      </w:r>
      <w:r w:rsidR="009D11CE" w:rsidRPr="004E7DBD">
        <w:rPr>
          <w:rPrChange w:id="7096" w:author="Alexandre Marcondes" w:date="2019-07-09T18:16:00Z">
            <w:rPr/>
          </w:rPrChange>
        </w:rPr>
        <w:t xml:space="preserve"> com sua virtualização</w:t>
      </w:r>
      <w:r w:rsidR="002F00C8" w:rsidRPr="004E7DBD">
        <w:rPr>
          <w:rPrChange w:id="7097" w:author="Alexandre Marcondes" w:date="2019-07-09T18:16:00Z">
            <w:rPr/>
          </w:rPrChange>
        </w:rPr>
        <w:t>. Dess</w:t>
      </w:r>
      <w:r w:rsidRPr="004E7DBD">
        <w:rPr>
          <w:rPrChange w:id="7098" w:author="Alexandre Marcondes" w:date="2019-07-09T18:16:00Z">
            <w:rPr/>
          </w:rPrChange>
        </w:rPr>
        <w:t>a forma é possível o acampamento em tempo real do estado do VANT em um ambiente virtualizado.</w:t>
      </w:r>
    </w:p>
    <w:p w:rsidR="00B4131D" w:rsidRPr="004E7DBD" w:rsidRDefault="00B4131D" w:rsidP="00E244ED">
      <w:pPr>
        <w:ind w:left="432" w:firstLine="0"/>
        <w:rPr>
          <w:rPrChange w:id="7099" w:author="Alexandre Marcondes" w:date="2019-07-09T18:16:00Z">
            <w:rPr/>
          </w:rPrChange>
        </w:rPr>
      </w:pPr>
    </w:p>
    <w:p w:rsidR="00B4131D" w:rsidRPr="004E7DBD" w:rsidRDefault="00C3277A" w:rsidP="00A547B9">
      <w:pPr>
        <w:pStyle w:val="Ttulo2"/>
        <w:numPr>
          <w:ilvl w:val="1"/>
          <w:numId w:val="6"/>
        </w:numPr>
        <w:rPr>
          <w:rPrChange w:id="7100" w:author="Alexandre Marcondes" w:date="2019-07-09T18:16:00Z">
            <w:rPr/>
          </w:rPrChange>
        </w:rPr>
      </w:pPr>
      <w:bookmarkStart w:id="7101" w:name="_Toc9088218"/>
      <w:bookmarkStart w:id="7102" w:name="_Toc9088722"/>
      <w:bookmarkStart w:id="7103" w:name="_Toc9088927"/>
      <w:bookmarkStart w:id="7104" w:name="_Toc11256295"/>
      <w:proofErr w:type="gramStart"/>
      <w:r w:rsidRPr="004E7DBD">
        <w:rPr>
          <w:rPrChange w:id="7105" w:author="Alexandre Marcondes" w:date="2019-07-09T18:16:00Z">
            <w:rPr/>
          </w:rPrChange>
        </w:rPr>
        <w:t>Implementação</w:t>
      </w:r>
      <w:bookmarkEnd w:id="7101"/>
      <w:bookmarkEnd w:id="7102"/>
      <w:bookmarkEnd w:id="7103"/>
      <w:bookmarkEnd w:id="7104"/>
      <w:proofErr w:type="gramEnd"/>
    </w:p>
    <w:p w:rsidR="002E4D50" w:rsidRPr="004E7DBD" w:rsidRDefault="002E4D50" w:rsidP="002E4D50">
      <w:pPr>
        <w:rPr>
          <w:rPrChange w:id="7106" w:author="Alexandre Marcondes" w:date="2019-07-09T18:16:00Z">
            <w:rPr/>
          </w:rPrChange>
        </w:rPr>
      </w:pPr>
    </w:p>
    <w:p w:rsidR="002E4D50" w:rsidRPr="004E7DBD" w:rsidRDefault="001A128E" w:rsidP="00F77099">
      <w:pPr>
        <w:rPr>
          <w:rPrChange w:id="7107" w:author="Alexandre Marcondes" w:date="2019-07-09T18:16:00Z">
            <w:rPr/>
          </w:rPrChange>
        </w:rPr>
      </w:pPr>
      <w:r w:rsidRPr="004E7DBD">
        <w:rPr>
          <w:rPrChange w:id="7108" w:author="Alexandre Marcondes" w:date="2019-07-09T18:16:00Z">
            <w:rPr/>
          </w:rPrChange>
        </w:rPr>
        <w:t xml:space="preserve">A </w:t>
      </w:r>
      <w:proofErr w:type="gramStart"/>
      <w:r w:rsidRPr="004E7DBD">
        <w:rPr>
          <w:rPrChange w:id="7109" w:author="Alexandre Marcondes" w:date="2019-07-09T18:16:00Z">
            <w:rPr/>
          </w:rPrChange>
        </w:rPr>
        <w:t>implementação</w:t>
      </w:r>
      <w:proofErr w:type="gramEnd"/>
      <w:r w:rsidRPr="004E7DBD">
        <w:rPr>
          <w:rPrChange w:id="7110" w:author="Alexandre Marcondes" w:date="2019-07-09T18:16:00Z">
            <w:rPr/>
          </w:rPrChange>
        </w:rPr>
        <w:t xml:space="preserve"> do sistema foi realizada sob os módulos especificados na arquitetura. Nas seções que seguem, serão </w:t>
      </w:r>
      <w:r w:rsidR="008A482D" w:rsidRPr="004E7DBD">
        <w:rPr>
          <w:rPrChange w:id="7111" w:author="Alexandre Marcondes" w:date="2019-07-09T18:16:00Z">
            <w:rPr/>
          </w:rPrChange>
        </w:rPr>
        <w:t>descritas</w:t>
      </w:r>
      <w:r w:rsidRPr="004E7DBD">
        <w:rPr>
          <w:rPrChange w:id="7112" w:author="Alexandre Marcondes" w:date="2019-07-09T18:16:00Z">
            <w:rPr/>
          </w:rPrChange>
        </w:rPr>
        <w:t xml:space="preserve"> </w:t>
      </w:r>
      <w:r w:rsidR="008A482D" w:rsidRPr="004E7DBD">
        <w:rPr>
          <w:rPrChange w:id="7113" w:author="Alexandre Marcondes" w:date="2019-07-09T18:16:00Z">
            <w:rPr/>
          </w:rPrChange>
        </w:rPr>
        <w:t>as estratégias</w:t>
      </w:r>
      <w:r w:rsidR="003C6D39" w:rsidRPr="004E7DBD">
        <w:rPr>
          <w:rPrChange w:id="7114" w:author="Alexandre Marcondes" w:date="2019-07-09T18:16:00Z">
            <w:rPr/>
          </w:rPrChange>
        </w:rPr>
        <w:t xml:space="preserve"> </w:t>
      </w:r>
      <w:r w:rsidRPr="004E7DBD">
        <w:rPr>
          <w:rPrChange w:id="7115" w:author="Alexandre Marcondes" w:date="2019-07-09T18:16:00Z">
            <w:rPr/>
          </w:rPrChange>
        </w:rPr>
        <w:t xml:space="preserve">e as tecnologias utilizadas na </w:t>
      </w:r>
      <w:proofErr w:type="gramStart"/>
      <w:r w:rsidRPr="004E7DBD">
        <w:rPr>
          <w:rPrChange w:id="7116" w:author="Alexandre Marcondes" w:date="2019-07-09T18:16:00Z">
            <w:rPr/>
          </w:rPrChange>
        </w:rPr>
        <w:t>implementação</w:t>
      </w:r>
      <w:proofErr w:type="gramEnd"/>
      <w:r w:rsidRPr="004E7DBD">
        <w:rPr>
          <w:rPrChange w:id="7117" w:author="Alexandre Marcondes" w:date="2019-07-09T18:16:00Z">
            <w:rPr/>
          </w:rPrChange>
        </w:rPr>
        <w:t xml:space="preserve"> dos módulos.</w:t>
      </w:r>
    </w:p>
    <w:p w:rsidR="00F77099" w:rsidRPr="004E7DBD" w:rsidRDefault="00F77099" w:rsidP="00F77099">
      <w:pPr>
        <w:rPr>
          <w:rPrChange w:id="7118" w:author="Alexandre Marcondes" w:date="2019-07-09T18:16:00Z">
            <w:rPr/>
          </w:rPrChange>
        </w:rPr>
      </w:pPr>
    </w:p>
    <w:p w:rsidR="002E4D50" w:rsidRPr="004E7DBD" w:rsidRDefault="00411232" w:rsidP="001A128E">
      <w:pPr>
        <w:pStyle w:val="Ttulo3"/>
        <w:numPr>
          <w:ilvl w:val="2"/>
          <w:numId w:val="6"/>
        </w:numPr>
        <w:rPr>
          <w:rPrChange w:id="7119" w:author="Alexandre Marcondes" w:date="2019-07-09T18:16:00Z">
            <w:rPr/>
          </w:rPrChange>
        </w:rPr>
      </w:pPr>
      <w:bookmarkStart w:id="7120" w:name="_Ref8247768"/>
      <w:bookmarkStart w:id="7121" w:name="_Toc9088219"/>
      <w:bookmarkStart w:id="7122" w:name="_Toc9088723"/>
      <w:bookmarkStart w:id="7123" w:name="_Toc9088928"/>
      <w:bookmarkStart w:id="7124" w:name="_Toc11256296"/>
      <w:r w:rsidRPr="004E7DBD">
        <w:rPr>
          <w:rPrChange w:id="7125" w:author="Alexandre Marcondes" w:date="2019-07-09T18:16:00Z">
            <w:rPr/>
          </w:rPrChange>
        </w:rPr>
        <w:t>Visualizar VANT e</w:t>
      </w:r>
      <w:r w:rsidR="002E4D50" w:rsidRPr="004E7DBD">
        <w:rPr>
          <w:rPrChange w:id="7126" w:author="Alexandre Marcondes" w:date="2019-07-09T18:16:00Z">
            <w:rPr/>
          </w:rPrChange>
        </w:rPr>
        <w:t xml:space="preserve"> simulaçã</w:t>
      </w:r>
      <w:r w:rsidR="002604A8" w:rsidRPr="004E7DBD">
        <w:rPr>
          <w:rPrChange w:id="7127" w:author="Alexandre Marcondes" w:date="2019-07-09T18:16:00Z">
            <w:rPr/>
          </w:rPrChange>
        </w:rPr>
        <w:t>o</w:t>
      </w:r>
      <w:bookmarkEnd w:id="7120"/>
      <w:bookmarkEnd w:id="7121"/>
      <w:bookmarkEnd w:id="7122"/>
      <w:bookmarkEnd w:id="7123"/>
      <w:bookmarkEnd w:id="7124"/>
    </w:p>
    <w:p w:rsidR="001A128E" w:rsidRPr="004E7DBD" w:rsidRDefault="001A128E" w:rsidP="001A128E">
      <w:pPr>
        <w:rPr>
          <w:rPrChange w:id="7128" w:author="Alexandre Marcondes" w:date="2019-07-09T18:16:00Z">
            <w:rPr/>
          </w:rPrChange>
        </w:rPr>
      </w:pPr>
    </w:p>
    <w:p w:rsidR="001A128E" w:rsidRPr="004E7DBD" w:rsidRDefault="001A128E" w:rsidP="001A128E">
      <w:pPr>
        <w:rPr>
          <w:rPrChange w:id="7129" w:author="Alexandre Marcondes" w:date="2019-07-09T18:16:00Z">
            <w:rPr/>
          </w:rPrChange>
        </w:rPr>
      </w:pPr>
      <w:r w:rsidRPr="004E7DBD">
        <w:rPr>
          <w:rPrChange w:id="7130" w:author="Alexandre Marcondes" w:date="2019-07-09T18:16:00Z">
            <w:rPr/>
          </w:rPrChange>
        </w:rPr>
        <w:t xml:space="preserve">Para a </w:t>
      </w:r>
      <w:proofErr w:type="gramStart"/>
      <w:r w:rsidRPr="004E7DBD">
        <w:rPr>
          <w:rPrChange w:id="7131" w:author="Alexandre Marcondes" w:date="2019-07-09T18:16:00Z">
            <w:rPr/>
          </w:rPrChange>
        </w:rPr>
        <w:t>implementação</w:t>
      </w:r>
      <w:proofErr w:type="gramEnd"/>
      <w:r w:rsidRPr="004E7DBD">
        <w:rPr>
          <w:rPrChange w:id="7132" w:author="Alexandre Marcondes" w:date="2019-07-09T18:16:00Z">
            <w:rPr/>
          </w:rPrChange>
        </w:rPr>
        <w:t xml:space="preserve"> da simulação e </w:t>
      </w:r>
      <w:r w:rsidR="000666C7" w:rsidRPr="004E7DBD">
        <w:rPr>
          <w:rPrChange w:id="7133" w:author="Alexandre Marcondes" w:date="2019-07-09T18:16:00Z">
            <w:rPr/>
          </w:rPrChange>
        </w:rPr>
        <w:t>visualização</w:t>
      </w:r>
      <w:r w:rsidRPr="004E7DBD">
        <w:rPr>
          <w:rPrChange w:id="7134" w:author="Alexandre Marcondes" w:date="2019-07-09T18:16:00Z">
            <w:rPr/>
          </w:rPrChange>
        </w:rPr>
        <w:t xml:space="preserve"> foi utilizado um </w:t>
      </w:r>
      <w:r w:rsidR="00D014C6" w:rsidRPr="004E7DBD">
        <w:rPr>
          <w:rPrChange w:id="7135" w:author="Alexandre Marcondes" w:date="2019-07-09T18:16:00Z">
            <w:rPr/>
          </w:rPrChange>
        </w:rPr>
        <w:t xml:space="preserve">pacote para ROS com integração com simulação em </w:t>
      </w:r>
      <w:proofErr w:type="spellStart"/>
      <w:r w:rsidR="00D014C6" w:rsidRPr="004E7DBD">
        <w:rPr>
          <w:rPrChange w:id="7136" w:author="Alexandre Marcondes" w:date="2019-07-09T18:16:00Z">
            <w:rPr/>
          </w:rPrChange>
        </w:rPr>
        <w:t>Gazebo</w:t>
      </w:r>
      <w:proofErr w:type="spellEnd"/>
      <w:r w:rsidR="00D014C6" w:rsidRPr="004E7DBD">
        <w:rPr>
          <w:rPrChange w:id="7137" w:author="Alexandre Marcondes" w:date="2019-07-09T18:16:00Z">
            <w:rPr/>
          </w:rPrChange>
        </w:rPr>
        <w:t xml:space="preserve">, </w:t>
      </w:r>
      <w:r w:rsidRPr="004E7DBD">
        <w:rPr>
          <w:rPrChange w:id="7138" w:author="Alexandre Marcondes" w:date="2019-07-09T18:16:00Z">
            <w:rPr/>
          </w:rPrChange>
        </w:rPr>
        <w:t xml:space="preserve">que </w:t>
      </w:r>
      <w:r w:rsidR="000666C7" w:rsidRPr="004E7DBD">
        <w:rPr>
          <w:rPrChange w:id="7139" w:author="Alexandre Marcondes" w:date="2019-07-09T18:16:00Z">
            <w:rPr/>
          </w:rPrChange>
        </w:rPr>
        <w:t>orginalmente</w:t>
      </w:r>
      <w:r w:rsidRPr="004E7DBD">
        <w:rPr>
          <w:rPrChange w:id="7140" w:author="Alexandre Marcondes" w:date="2019-07-09T18:16:00Z">
            <w:rPr/>
          </w:rPrChange>
        </w:rPr>
        <w:t xml:space="preserve"> fora </w:t>
      </w:r>
      <w:r w:rsidR="000666C7" w:rsidRPr="004E7DBD">
        <w:rPr>
          <w:rPrChange w:id="7141" w:author="Alexandre Marcondes" w:date="2019-07-09T18:16:00Z">
            <w:rPr/>
          </w:rPrChange>
        </w:rPr>
        <w:t>desenvolvido</w:t>
      </w:r>
      <w:r w:rsidRPr="004E7DBD">
        <w:rPr>
          <w:rPrChange w:id="7142" w:author="Alexandre Marcondes" w:date="2019-07-09T18:16:00Z">
            <w:rPr/>
          </w:rPrChange>
        </w:rPr>
        <w:t xml:space="preserve"> para execução de</w:t>
      </w:r>
      <w:r w:rsidR="000666C7" w:rsidRPr="004E7DBD">
        <w:rPr>
          <w:rPrChange w:id="7143" w:author="Alexandre Marcondes" w:date="2019-07-09T18:16:00Z">
            <w:rPr/>
          </w:rPrChange>
        </w:rPr>
        <w:t xml:space="preserve"> mapeamento com base em </w:t>
      </w:r>
      <w:proofErr w:type="spellStart"/>
      <w:r w:rsidR="000666C7" w:rsidRPr="004E7DBD">
        <w:rPr>
          <w:rPrChange w:id="7144" w:author="Alexandre Marcondes" w:date="2019-07-09T18:16:00Z">
            <w:rPr/>
          </w:rPrChange>
        </w:rPr>
        <w:t>Octomap</w:t>
      </w:r>
      <w:proofErr w:type="spellEnd"/>
      <w:r w:rsidR="000666C7" w:rsidRPr="004E7DBD">
        <w:rPr>
          <w:rPrChange w:id="7145" w:author="Alexandre Marcondes" w:date="2019-07-09T18:16:00Z">
            <w:rPr/>
          </w:rPrChange>
        </w:rPr>
        <w:t xml:space="preserve"> e posterior navegação em </w:t>
      </w:r>
      <w:r w:rsidRPr="004E7DBD">
        <w:rPr>
          <w:rPrChange w:id="7146" w:author="Alexandre Marcondes" w:date="2019-07-09T18:16:00Z">
            <w:rPr/>
          </w:rPrChange>
        </w:rPr>
        <w:t>ambiente virtual</w:t>
      </w:r>
      <w:r w:rsidR="00D014C6" w:rsidRPr="004E7DBD">
        <w:rPr>
          <w:rPrChange w:id="7147" w:author="Alexandre Marcondes" w:date="2019-07-09T18:16:00Z">
            <w:rPr/>
          </w:rPrChange>
        </w:rPr>
        <w:t xml:space="preserve"> utilizando um VANT genérico com uma câmera </w:t>
      </w:r>
      <w:proofErr w:type="spellStart"/>
      <w:r w:rsidR="00D014C6" w:rsidRPr="004E7DBD">
        <w:rPr>
          <w:rPrChange w:id="7148" w:author="Alexandre Marcondes" w:date="2019-07-09T18:16:00Z">
            <w:rPr/>
          </w:rPrChange>
        </w:rPr>
        <w:t>Kinect</w:t>
      </w:r>
      <w:proofErr w:type="spellEnd"/>
      <w:r w:rsidR="00411232" w:rsidRPr="004E7DBD">
        <w:rPr>
          <w:rPrChange w:id="7149" w:author="Alexandre Marcondes" w:date="2019-07-09T18:16:00Z">
            <w:rPr/>
          </w:rPrChange>
        </w:rPr>
        <w:t>. Ess</w:t>
      </w:r>
      <w:r w:rsidRPr="004E7DBD">
        <w:rPr>
          <w:rPrChange w:id="7150" w:author="Alexandre Marcondes" w:date="2019-07-09T18:16:00Z">
            <w:rPr/>
          </w:rPrChange>
        </w:rPr>
        <w:t xml:space="preserve">e modelo </w:t>
      </w:r>
      <w:r w:rsidR="00D014C6" w:rsidRPr="004E7DBD">
        <w:rPr>
          <w:rPrChange w:id="7151" w:author="Alexandre Marcondes" w:date="2019-07-09T18:16:00Z">
            <w:rPr/>
          </w:rPrChange>
        </w:rPr>
        <w:t xml:space="preserve">foi </w:t>
      </w:r>
      <w:r w:rsidR="000666C7" w:rsidRPr="004E7DBD">
        <w:rPr>
          <w:rPrChange w:id="7152" w:author="Alexandre Marcondes" w:date="2019-07-09T18:16:00Z">
            <w:rPr/>
          </w:rPrChange>
        </w:rPr>
        <w:t>desenvolvido</w:t>
      </w:r>
      <w:r w:rsidR="00D014C6" w:rsidRPr="004E7DBD">
        <w:rPr>
          <w:rPrChange w:id="7153" w:author="Alexandre Marcondes" w:date="2019-07-09T18:16:00Z">
            <w:rPr/>
          </w:rPrChange>
        </w:rPr>
        <w:t xml:space="preserve"> por Will </w:t>
      </w:r>
      <w:proofErr w:type="spellStart"/>
      <w:r w:rsidR="00D014C6" w:rsidRPr="004E7DBD">
        <w:rPr>
          <w:rPrChange w:id="7154" w:author="Alexandre Marcondes" w:date="2019-07-09T18:16:00Z">
            <w:rPr/>
          </w:rPrChange>
        </w:rPr>
        <w:t>Selby</w:t>
      </w:r>
      <w:proofErr w:type="spellEnd"/>
      <w:r w:rsidR="00D014C6" w:rsidRPr="004E7DBD">
        <w:rPr>
          <w:rPrChange w:id="7155" w:author="Alexandre Marcondes" w:date="2019-07-09T18:16:00Z">
            <w:rPr/>
          </w:rPrChange>
        </w:rPr>
        <w:t xml:space="preserve"> e </w:t>
      </w:r>
      <w:r w:rsidR="000666C7" w:rsidRPr="004E7DBD">
        <w:rPr>
          <w:rPrChange w:id="7156" w:author="Alexandre Marcondes" w:date="2019-07-09T18:16:00Z">
            <w:rPr/>
          </w:rPrChange>
        </w:rPr>
        <w:t>a</w:t>
      </w:r>
      <w:r w:rsidR="00D014C6" w:rsidRPr="004E7DBD">
        <w:rPr>
          <w:rPrChange w:id="7157" w:author="Alexandre Marcondes" w:date="2019-07-09T18:16:00Z">
            <w:rPr/>
          </w:rPrChange>
        </w:rPr>
        <w:t>te</w:t>
      </w:r>
      <w:r w:rsidR="000666C7" w:rsidRPr="004E7DBD">
        <w:rPr>
          <w:rPrChange w:id="7158" w:author="Alexandre Marcondes" w:date="2019-07-09T18:16:00Z">
            <w:rPr/>
          </w:rPrChange>
        </w:rPr>
        <w:t>n</w:t>
      </w:r>
      <w:r w:rsidR="00D014C6" w:rsidRPr="004E7DBD">
        <w:rPr>
          <w:rPrChange w:id="7159" w:author="Alexandre Marcondes" w:date="2019-07-09T18:16:00Z">
            <w:rPr/>
          </w:rPrChange>
        </w:rPr>
        <w:t xml:space="preserve">de às especificações </w:t>
      </w:r>
      <w:r w:rsidR="000666C7" w:rsidRPr="004E7DBD">
        <w:rPr>
          <w:rPrChange w:id="7160" w:author="Alexandre Marcondes" w:date="2019-07-09T18:16:00Z">
            <w:rPr/>
          </w:rPrChange>
        </w:rPr>
        <w:t>descritas</w:t>
      </w:r>
      <w:r w:rsidR="00D014C6" w:rsidRPr="004E7DBD">
        <w:rPr>
          <w:rPrChange w:id="7161" w:author="Alexandre Marcondes" w:date="2019-07-09T18:16:00Z">
            <w:rPr/>
          </w:rPrChange>
        </w:rPr>
        <w:t xml:space="preserve"> na </w:t>
      </w:r>
      <w:r w:rsidR="000666C7" w:rsidRPr="004E7DBD">
        <w:rPr>
          <w:rPrChange w:id="7162" w:author="Alexandre Marcondes" w:date="2019-07-09T18:16:00Z">
            <w:rPr/>
          </w:rPrChange>
        </w:rPr>
        <w:t>seção</w:t>
      </w:r>
      <w:r w:rsidR="00D014C6" w:rsidRPr="004E7DBD">
        <w:rPr>
          <w:rPrChange w:id="7163" w:author="Alexandre Marcondes" w:date="2019-07-09T18:16:00Z">
            <w:rPr/>
          </w:rPrChange>
        </w:rPr>
        <w:t xml:space="preserve"> de requisitos </w:t>
      </w:r>
      <w:r w:rsidR="00D014C6" w:rsidRPr="004E7DBD">
        <w:rPr>
          <w:rPrChange w:id="7164" w:author="Alexandre Marcondes" w:date="2019-07-09T18:16:00Z">
            <w:rPr/>
          </w:rPrChange>
        </w:rPr>
        <w:fldChar w:fldCharType="begin"/>
      </w:r>
      <w:r w:rsidR="00D014C6" w:rsidRPr="004E7DBD">
        <w:rPr>
          <w:rPrChange w:id="7165" w:author="Alexandre Marcondes" w:date="2019-07-09T18:16:00Z">
            <w:rPr/>
          </w:rPrChange>
        </w:rPr>
        <w:instrText xml:space="preserve"> REF _Ref8165497 \r \h </w:instrText>
      </w:r>
      <w:r w:rsidR="008A482D" w:rsidRPr="004E7DBD">
        <w:rPr>
          <w:rPrChange w:id="7166" w:author="Alexandre Marcondes" w:date="2019-07-09T18:16:00Z">
            <w:rPr/>
          </w:rPrChange>
        </w:rPr>
        <w:instrText xml:space="preserve"> \* MERGEFORMAT </w:instrText>
      </w:r>
      <w:r w:rsidR="00D014C6" w:rsidRPr="004E7DBD">
        <w:rPr>
          <w:rPrChange w:id="7167" w:author="Alexandre Marcondes" w:date="2019-07-09T18:16:00Z">
            <w:rPr/>
          </w:rPrChange>
        </w:rPr>
      </w:r>
      <w:r w:rsidR="00D014C6" w:rsidRPr="004E7DBD">
        <w:rPr>
          <w:rPrChange w:id="7168" w:author="Alexandre Marcondes" w:date="2019-07-09T18:16:00Z">
            <w:rPr/>
          </w:rPrChange>
        </w:rPr>
        <w:fldChar w:fldCharType="separate"/>
      </w:r>
      <w:r w:rsidR="00C239C6" w:rsidRPr="004E7DBD">
        <w:rPr>
          <w:rPrChange w:id="7169" w:author="Alexandre Marcondes" w:date="2019-07-09T18:16:00Z">
            <w:rPr/>
          </w:rPrChange>
        </w:rPr>
        <w:t>5.2</w:t>
      </w:r>
      <w:r w:rsidR="00D014C6" w:rsidRPr="004E7DBD">
        <w:rPr>
          <w:rPrChange w:id="7170" w:author="Alexandre Marcondes" w:date="2019-07-09T18:16:00Z">
            <w:rPr/>
          </w:rPrChange>
        </w:rPr>
        <w:fldChar w:fldCharType="end"/>
      </w:r>
      <w:sdt>
        <w:sdtPr>
          <w:rPr>
            <w:rPrChange w:id="7171" w:author="Alexandre Marcondes" w:date="2019-07-09T18:16:00Z">
              <w:rPr/>
            </w:rPrChange>
          </w:rPr>
          <w:id w:val="-575666845"/>
          <w:citation/>
        </w:sdtPr>
        <w:sdtContent>
          <w:r w:rsidR="000666C7" w:rsidRPr="004E7DBD">
            <w:rPr>
              <w:rPrChange w:id="7172" w:author="Alexandre Marcondes" w:date="2019-07-09T18:16:00Z">
                <w:rPr/>
              </w:rPrChange>
            </w:rPr>
            <w:fldChar w:fldCharType="begin"/>
          </w:r>
          <w:r w:rsidR="000666C7" w:rsidRPr="004E7DBD">
            <w:rPr>
              <w:rPrChange w:id="7173" w:author="Alexandre Marcondes" w:date="2019-07-09T18:16:00Z">
                <w:rPr/>
              </w:rPrChange>
            </w:rPr>
            <w:instrText xml:space="preserve"> CITATION Sel19 \l 1046 </w:instrText>
          </w:r>
          <w:r w:rsidR="000666C7" w:rsidRPr="004E7DBD">
            <w:rPr>
              <w:rPrChange w:id="7174" w:author="Alexandre Marcondes" w:date="2019-07-09T18:16:00Z">
                <w:rPr/>
              </w:rPrChange>
            </w:rPr>
            <w:fldChar w:fldCharType="separate"/>
          </w:r>
          <w:r w:rsidR="00FF594D" w:rsidRPr="004E7DBD">
            <w:rPr>
              <w:noProof/>
              <w:rPrChange w:id="7175" w:author="Alexandre Marcondes" w:date="2019-07-09T18:16:00Z">
                <w:rPr>
                  <w:noProof/>
                </w:rPr>
              </w:rPrChange>
            </w:rPr>
            <w:t xml:space="preserve"> (36)</w:t>
          </w:r>
          <w:r w:rsidR="000666C7" w:rsidRPr="004E7DBD">
            <w:rPr>
              <w:rPrChange w:id="7176" w:author="Alexandre Marcondes" w:date="2019-07-09T18:16:00Z">
                <w:rPr/>
              </w:rPrChange>
            </w:rPr>
            <w:fldChar w:fldCharType="end"/>
          </w:r>
        </w:sdtContent>
      </w:sdt>
      <w:r w:rsidR="000666C7" w:rsidRPr="004E7DBD">
        <w:rPr>
          <w:rPrChange w:id="7177" w:author="Alexandre Marcondes" w:date="2019-07-09T18:16:00Z">
            <w:rPr/>
          </w:rPrChange>
        </w:rPr>
        <w:t>.</w:t>
      </w:r>
    </w:p>
    <w:p w:rsidR="00D014C6" w:rsidRPr="004E7DBD" w:rsidRDefault="000666C7" w:rsidP="000666C7">
      <w:pPr>
        <w:rPr>
          <w:rPrChange w:id="7178" w:author="Alexandre Marcondes" w:date="2019-07-09T18:16:00Z">
            <w:rPr/>
          </w:rPrChange>
        </w:rPr>
      </w:pPr>
      <w:r w:rsidRPr="004E7DBD">
        <w:rPr>
          <w:rPrChange w:id="7179" w:author="Alexandre Marcondes" w:date="2019-07-09T18:16:00Z">
            <w:rPr/>
          </w:rPrChange>
        </w:rPr>
        <w:t>Posteriormente</w:t>
      </w:r>
      <w:r w:rsidR="001A128E" w:rsidRPr="004E7DBD">
        <w:rPr>
          <w:rPrChange w:id="7180" w:author="Alexandre Marcondes" w:date="2019-07-09T18:16:00Z">
            <w:rPr/>
          </w:rPrChange>
        </w:rPr>
        <w:t xml:space="preserve"> como será descrito, </w:t>
      </w:r>
      <w:proofErr w:type="gramStart"/>
      <w:r w:rsidR="00D014C6" w:rsidRPr="004E7DBD">
        <w:rPr>
          <w:rPrChange w:id="7181" w:author="Alexandre Marcondes" w:date="2019-07-09T18:16:00Z">
            <w:rPr/>
          </w:rPrChange>
        </w:rPr>
        <w:t>houveram</w:t>
      </w:r>
      <w:proofErr w:type="gramEnd"/>
      <w:r w:rsidR="00D014C6" w:rsidRPr="004E7DBD">
        <w:rPr>
          <w:rPrChange w:id="7182" w:author="Alexandre Marcondes" w:date="2019-07-09T18:16:00Z">
            <w:rPr/>
          </w:rPrChange>
        </w:rPr>
        <w:t xml:space="preserve"> modificações no pacote original, como por exemplo, </w:t>
      </w:r>
      <w:r w:rsidR="001A128E" w:rsidRPr="004E7DBD">
        <w:rPr>
          <w:rPrChange w:id="7183" w:author="Alexandre Marcondes" w:date="2019-07-09T18:16:00Z">
            <w:rPr/>
          </w:rPrChange>
        </w:rPr>
        <w:t xml:space="preserve">o </w:t>
      </w:r>
      <w:r w:rsidR="00D014C6" w:rsidRPr="004E7DBD">
        <w:rPr>
          <w:rPrChange w:id="7184" w:author="Alexandre Marcondes" w:date="2019-07-09T18:16:00Z">
            <w:rPr/>
          </w:rPrChange>
        </w:rPr>
        <w:t>modelo</w:t>
      </w:r>
      <w:r w:rsidR="001A128E" w:rsidRPr="004E7DBD">
        <w:rPr>
          <w:rPrChange w:id="7185" w:author="Alexandre Marcondes" w:date="2019-07-09T18:16:00Z">
            <w:rPr/>
          </w:rPrChange>
        </w:rPr>
        <w:t xml:space="preserve"> original</w:t>
      </w:r>
      <w:r w:rsidR="00D014C6" w:rsidRPr="004E7DBD">
        <w:rPr>
          <w:rPrChange w:id="7186" w:author="Alexandre Marcondes" w:date="2019-07-09T18:16:00Z">
            <w:rPr/>
          </w:rPrChange>
        </w:rPr>
        <w:t>, que</w:t>
      </w:r>
      <w:r w:rsidR="001A128E" w:rsidRPr="004E7DBD">
        <w:rPr>
          <w:rPrChange w:id="7187" w:author="Alexandre Marcondes" w:date="2019-07-09T18:16:00Z">
            <w:rPr/>
          </w:rPrChange>
        </w:rPr>
        <w:t xml:space="preserve"> </w:t>
      </w:r>
      <w:r w:rsidR="00D014C6" w:rsidRPr="004E7DBD">
        <w:rPr>
          <w:rPrChange w:id="7188" w:author="Alexandre Marcondes" w:date="2019-07-09T18:16:00Z">
            <w:rPr/>
          </w:rPrChange>
        </w:rPr>
        <w:t xml:space="preserve">foi </w:t>
      </w:r>
      <w:r w:rsidR="001A128E" w:rsidRPr="004E7DBD">
        <w:rPr>
          <w:rPrChange w:id="7189" w:author="Alexandre Marcondes" w:date="2019-07-09T18:16:00Z">
            <w:rPr/>
          </w:rPrChange>
        </w:rPr>
        <w:t xml:space="preserve">substituído por um de </w:t>
      </w:r>
      <w:r w:rsidRPr="004E7DBD">
        <w:rPr>
          <w:rPrChange w:id="7190" w:author="Alexandre Marcondes" w:date="2019-07-09T18:16:00Z">
            <w:rPr/>
          </w:rPrChange>
        </w:rPr>
        <w:t>uma subestação</w:t>
      </w:r>
      <w:r w:rsidR="001A128E" w:rsidRPr="004E7DBD">
        <w:rPr>
          <w:rPrChange w:id="7191" w:author="Alexandre Marcondes" w:date="2019-07-09T18:16:00Z">
            <w:rPr/>
          </w:rPrChange>
        </w:rPr>
        <w:t>.</w:t>
      </w:r>
      <w:r w:rsidRPr="004E7DBD">
        <w:rPr>
          <w:rPrChange w:id="7192" w:author="Alexandre Marcondes" w:date="2019-07-09T18:16:00Z">
            <w:rPr/>
          </w:rPrChange>
        </w:rPr>
        <w:t xml:space="preserve"> N</w:t>
      </w:r>
      <w:r w:rsidR="00D014C6" w:rsidRPr="004E7DBD">
        <w:rPr>
          <w:rPrChange w:id="7193" w:author="Alexandre Marcondes" w:date="2019-07-09T18:16:00Z">
            <w:rPr/>
          </w:rPrChange>
        </w:rPr>
        <w:t>a</w:t>
      </w:r>
      <w:r w:rsidRPr="004E7DBD">
        <w:rPr>
          <w:rPrChange w:id="7194" w:author="Alexandre Marcondes" w:date="2019-07-09T18:16:00Z">
            <w:rPr/>
          </w:rPrChange>
        </w:rPr>
        <w:t xml:space="preserve"> </w:t>
      </w:r>
      <w:r w:rsidRPr="004E7DBD">
        <w:rPr>
          <w:rPrChange w:id="7195" w:author="Alexandre Marcondes" w:date="2019-07-09T18:16:00Z">
            <w:rPr/>
          </w:rPrChange>
        </w:rPr>
        <w:fldChar w:fldCharType="begin"/>
      </w:r>
      <w:r w:rsidRPr="004E7DBD">
        <w:rPr>
          <w:rPrChange w:id="7196" w:author="Alexandre Marcondes" w:date="2019-07-09T18:16:00Z">
            <w:rPr/>
          </w:rPrChange>
        </w:rPr>
        <w:instrText xml:space="preserve"> REF _Ref8166658 \h </w:instrText>
      </w:r>
      <w:r w:rsidRPr="004E7DBD">
        <w:rPr>
          <w:rPrChange w:id="7197" w:author="Alexandre Marcondes" w:date="2019-07-09T18:16:00Z">
            <w:rPr/>
          </w:rPrChange>
        </w:rPr>
      </w:r>
      <w:r w:rsidRPr="004E7DBD">
        <w:rPr>
          <w:rPrChange w:id="7198" w:author="Alexandre Marcondes" w:date="2019-07-09T18:16:00Z">
            <w:rPr/>
          </w:rPrChange>
        </w:rPr>
        <w:fldChar w:fldCharType="separate"/>
      </w:r>
      <w:r w:rsidR="00C239C6" w:rsidRPr="004E7DBD">
        <w:rPr>
          <w:rPrChange w:id="7199" w:author="Alexandre Marcondes" w:date="2019-07-09T18:16:00Z">
            <w:rPr/>
          </w:rPrChange>
        </w:rPr>
        <w:t xml:space="preserve">Figura </w:t>
      </w:r>
      <w:r w:rsidR="00C239C6" w:rsidRPr="004E7DBD">
        <w:rPr>
          <w:noProof/>
          <w:rPrChange w:id="7200" w:author="Alexandre Marcondes" w:date="2019-07-09T18:16:00Z">
            <w:rPr>
              <w:noProof/>
            </w:rPr>
          </w:rPrChange>
        </w:rPr>
        <w:t>18</w:t>
      </w:r>
      <w:r w:rsidRPr="004E7DBD">
        <w:rPr>
          <w:rPrChange w:id="7201" w:author="Alexandre Marcondes" w:date="2019-07-09T18:16:00Z">
            <w:rPr/>
          </w:rPrChange>
        </w:rPr>
        <w:fldChar w:fldCharType="end"/>
      </w:r>
      <w:r w:rsidRPr="004E7DBD">
        <w:rPr>
          <w:rPrChange w:id="7202" w:author="Alexandre Marcondes" w:date="2019-07-09T18:16:00Z">
            <w:rPr/>
          </w:rPrChange>
        </w:rPr>
        <w:t xml:space="preserve"> </w:t>
      </w:r>
      <w:proofErr w:type="gramStart"/>
      <w:r w:rsidR="00D014C6" w:rsidRPr="004E7DBD">
        <w:rPr>
          <w:rPrChange w:id="7203" w:author="Alexandre Marcondes" w:date="2019-07-09T18:16:00Z">
            <w:rPr/>
          </w:rPrChange>
        </w:rPr>
        <w:t>pode-se</w:t>
      </w:r>
      <w:proofErr w:type="gramEnd"/>
      <w:r w:rsidR="00D014C6" w:rsidRPr="004E7DBD">
        <w:rPr>
          <w:rPrChange w:id="7204" w:author="Alexandre Marcondes" w:date="2019-07-09T18:16:00Z">
            <w:rPr/>
          </w:rPrChange>
        </w:rPr>
        <w:t xml:space="preserve"> observar os nodos (losangos) e tópicos e serviços (</w:t>
      </w:r>
      <w:r w:rsidRPr="004E7DBD">
        <w:rPr>
          <w:rPrChange w:id="7205" w:author="Alexandre Marcondes" w:date="2019-07-09T18:16:00Z">
            <w:rPr/>
          </w:rPrChange>
        </w:rPr>
        <w:t>retângulos</w:t>
      </w:r>
      <w:r w:rsidR="00D014C6" w:rsidRPr="004E7DBD">
        <w:rPr>
          <w:rPrChange w:id="7206" w:author="Alexandre Marcondes" w:date="2019-07-09T18:16:00Z">
            <w:rPr/>
          </w:rPrChange>
        </w:rPr>
        <w:t xml:space="preserve">) que constituem o pacote utilizado. </w:t>
      </w:r>
    </w:p>
    <w:p w:rsidR="00D014C6" w:rsidRPr="004E7DBD" w:rsidRDefault="00D014C6" w:rsidP="001A128E">
      <w:pPr>
        <w:rPr>
          <w:rPrChange w:id="7207" w:author="Alexandre Marcondes" w:date="2019-07-09T18:16:00Z">
            <w:rPr/>
          </w:rPrChange>
        </w:rPr>
      </w:pPr>
    </w:p>
    <w:p w:rsidR="000666C7" w:rsidRPr="004E7DBD" w:rsidRDefault="000666C7" w:rsidP="000666C7">
      <w:pPr>
        <w:pStyle w:val="Legenda"/>
        <w:keepNext/>
        <w:rPr>
          <w:rPrChange w:id="7208" w:author="Alexandre Marcondes" w:date="2019-07-09T18:16:00Z">
            <w:rPr/>
          </w:rPrChange>
        </w:rPr>
      </w:pPr>
      <w:bookmarkStart w:id="7209" w:name="_Ref8166658"/>
      <w:bookmarkStart w:id="7210" w:name="_Ref8166649"/>
      <w:bookmarkStart w:id="7211" w:name="_Toc9086561"/>
      <w:bookmarkStart w:id="7212" w:name="_Toc9086886"/>
      <w:bookmarkStart w:id="7213" w:name="_Toc9087013"/>
      <w:bookmarkStart w:id="7214" w:name="_Toc9088024"/>
      <w:bookmarkStart w:id="7215" w:name="_Toc9088365"/>
      <w:bookmarkStart w:id="7216" w:name="_Toc9088490"/>
      <w:r w:rsidRPr="004E7DBD">
        <w:rPr>
          <w:rPrChange w:id="7217" w:author="Alexandre Marcondes" w:date="2019-07-09T18:16:00Z">
            <w:rPr/>
          </w:rPrChange>
        </w:rPr>
        <w:lastRenderedPageBreak/>
        <w:t xml:space="preserve">Figura </w:t>
      </w:r>
      <w:r w:rsidR="00DF2272" w:rsidRPr="004E7DBD">
        <w:rPr>
          <w:noProof/>
          <w:rPrChange w:id="7218" w:author="Alexandre Marcondes" w:date="2019-07-09T18:16:00Z">
            <w:rPr>
              <w:noProof/>
            </w:rPr>
          </w:rPrChange>
        </w:rPr>
        <w:fldChar w:fldCharType="begin"/>
      </w:r>
      <w:r w:rsidR="00DF2272" w:rsidRPr="004E7DBD">
        <w:rPr>
          <w:noProof/>
          <w:rPrChange w:id="7219" w:author="Alexandre Marcondes" w:date="2019-07-09T18:16:00Z">
            <w:rPr>
              <w:noProof/>
            </w:rPr>
          </w:rPrChange>
        </w:rPr>
        <w:instrText xml:space="preserve"> SEQ Figura \* ARABIC </w:instrText>
      </w:r>
      <w:r w:rsidR="00DF2272" w:rsidRPr="004E7DBD">
        <w:rPr>
          <w:noProof/>
          <w:rPrChange w:id="7220" w:author="Alexandre Marcondes" w:date="2019-07-09T18:16:00Z">
            <w:rPr>
              <w:noProof/>
            </w:rPr>
          </w:rPrChange>
        </w:rPr>
        <w:fldChar w:fldCharType="separate"/>
      </w:r>
      <w:r w:rsidR="00881DF2" w:rsidRPr="004E7DBD">
        <w:rPr>
          <w:noProof/>
          <w:rPrChange w:id="7221" w:author="Alexandre Marcondes" w:date="2019-07-09T18:16:00Z">
            <w:rPr>
              <w:noProof/>
            </w:rPr>
          </w:rPrChange>
        </w:rPr>
        <w:t>18</w:t>
      </w:r>
      <w:r w:rsidR="00DF2272" w:rsidRPr="004E7DBD">
        <w:rPr>
          <w:noProof/>
          <w:rPrChange w:id="7222" w:author="Alexandre Marcondes" w:date="2019-07-09T18:16:00Z">
            <w:rPr>
              <w:noProof/>
            </w:rPr>
          </w:rPrChange>
        </w:rPr>
        <w:fldChar w:fldCharType="end"/>
      </w:r>
      <w:bookmarkEnd w:id="7209"/>
      <w:r w:rsidRPr="004E7DBD">
        <w:rPr>
          <w:rPrChange w:id="7223" w:author="Alexandre Marcondes" w:date="2019-07-09T18:16:00Z">
            <w:rPr/>
          </w:rPrChange>
        </w:rPr>
        <w:t xml:space="preserve"> - Vis</w:t>
      </w:r>
      <w:r w:rsidR="0064223E" w:rsidRPr="004E7DBD">
        <w:rPr>
          <w:rPrChange w:id="7224" w:author="Alexandre Marcondes" w:date="2019-07-09T18:16:00Z">
            <w:rPr/>
          </w:rPrChange>
        </w:rPr>
        <w:t>ualização e simulação do VANT: n</w:t>
      </w:r>
      <w:r w:rsidRPr="004E7DBD">
        <w:rPr>
          <w:rPrChange w:id="7225" w:author="Alexandre Marcondes" w:date="2019-07-09T18:16:00Z">
            <w:rPr/>
          </w:rPrChange>
        </w:rPr>
        <w:t xml:space="preserve">odos, tópicos e </w:t>
      </w:r>
      <w:proofErr w:type="gramStart"/>
      <w:r w:rsidRPr="004E7DBD">
        <w:rPr>
          <w:rPrChange w:id="7226" w:author="Alexandre Marcondes" w:date="2019-07-09T18:16:00Z">
            <w:rPr/>
          </w:rPrChange>
        </w:rPr>
        <w:t>serviços</w:t>
      </w:r>
      <w:bookmarkEnd w:id="7210"/>
      <w:bookmarkEnd w:id="7211"/>
      <w:bookmarkEnd w:id="7212"/>
      <w:bookmarkEnd w:id="7213"/>
      <w:bookmarkEnd w:id="7214"/>
      <w:bookmarkEnd w:id="7215"/>
      <w:bookmarkEnd w:id="7216"/>
      <w:proofErr w:type="gramEnd"/>
    </w:p>
    <w:p w:rsidR="00D014C6" w:rsidRPr="004E7DBD" w:rsidRDefault="000666C7" w:rsidP="000666C7">
      <w:pPr>
        <w:ind w:firstLine="0"/>
        <w:rPr>
          <w:rPrChange w:id="7227" w:author="Alexandre Marcondes" w:date="2019-07-09T18:16:00Z">
            <w:rPr/>
          </w:rPrChange>
        </w:rPr>
      </w:pPr>
      <w:r w:rsidRPr="004E7DBD">
        <w:rPr>
          <w:noProof/>
          <w:lang w:eastAsia="pt-BR"/>
          <w:rPrChange w:id="7228" w:author="Alexandre Marcondes" w:date="2019-07-09T18:16:00Z">
            <w:rPr>
              <w:noProof/>
              <w:lang w:eastAsia="pt-BR"/>
            </w:rPr>
          </w:rPrChange>
        </w:rPr>
        <w:drawing>
          <wp:inline distT="0" distB="0" distL="0" distR="0" wp14:anchorId="7CD17741" wp14:editId="0AD90542">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4E7DBD" w:rsidRDefault="000666C7" w:rsidP="000666C7">
      <w:pPr>
        <w:ind w:firstLine="0"/>
        <w:jc w:val="center"/>
        <w:rPr>
          <w:rPrChange w:id="7229" w:author="Alexandre Marcondes" w:date="2019-07-09T18:16:00Z">
            <w:rPr/>
          </w:rPrChange>
        </w:rPr>
      </w:pPr>
      <w:r w:rsidRPr="004E7DBD">
        <w:rPr>
          <w:rPrChange w:id="7230" w:author="Alexandre Marcondes" w:date="2019-07-09T18:16:00Z">
            <w:rPr/>
          </w:rPrChange>
        </w:rPr>
        <w:t>Fonte: Arquivo pessoal</w:t>
      </w:r>
    </w:p>
    <w:p w:rsidR="00D014C6" w:rsidRPr="004E7DBD" w:rsidRDefault="00D014C6" w:rsidP="001A128E">
      <w:pPr>
        <w:rPr>
          <w:rPrChange w:id="7231" w:author="Alexandre Marcondes" w:date="2019-07-09T18:16:00Z">
            <w:rPr/>
          </w:rPrChange>
        </w:rPr>
      </w:pPr>
    </w:p>
    <w:p w:rsidR="000666C7" w:rsidRPr="004E7DBD" w:rsidRDefault="000666C7" w:rsidP="001A128E">
      <w:pPr>
        <w:rPr>
          <w:rPrChange w:id="7232" w:author="Alexandre Marcondes" w:date="2019-07-09T18:16:00Z">
            <w:rPr/>
          </w:rPrChange>
        </w:rPr>
      </w:pPr>
      <w:r w:rsidRPr="004E7DBD">
        <w:rPr>
          <w:rPrChange w:id="7233" w:author="Alexandre Marcondes" w:date="2019-07-09T18:16:00Z">
            <w:rPr/>
          </w:rPrChange>
        </w:rPr>
        <w:t xml:space="preserve">A compressão das interfaces de alguns dos </w:t>
      </w:r>
      <w:r w:rsidR="00903BB2" w:rsidRPr="004E7DBD">
        <w:rPr>
          <w:rPrChange w:id="7234" w:author="Alexandre Marcondes" w:date="2019-07-09T18:16:00Z">
            <w:rPr/>
          </w:rPrChange>
        </w:rPr>
        <w:t xml:space="preserve">nodos </w:t>
      </w:r>
      <w:r w:rsidRPr="004E7DBD">
        <w:rPr>
          <w:rPrChange w:id="7235" w:author="Alexandre Marcondes" w:date="2019-07-09T18:16:00Z">
            <w:rPr/>
          </w:rPrChange>
        </w:rPr>
        <w:t xml:space="preserve">é essencial para o entendimento da </w:t>
      </w:r>
      <w:proofErr w:type="gramStart"/>
      <w:r w:rsidRPr="004E7DBD">
        <w:rPr>
          <w:rPrChange w:id="7236" w:author="Alexandre Marcondes" w:date="2019-07-09T18:16:00Z">
            <w:rPr/>
          </w:rPrChange>
        </w:rPr>
        <w:t>implementação</w:t>
      </w:r>
      <w:proofErr w:type="gramEnd"/>
      <w:r w:rsidRPr="004E7DBD">
        <w:rPr>
          <w:rPrChange w:id="7237" w:author="Alexandre Marcondes" w:date="2019-07-09T18:16:00Z">
            <w:rPr/>
          </w:rPrChange>
        </w:rPr>
        <w:t xml:space="preserve"> do trabalho. A seguir serão descritos os principais módulos</w:t>
      </w:r>
      <w:r w:rsidR="00DC4933" w:rsidRPr="004E7DBD">
        <w:rPr>
          <w:rPrChange w:id="7238" w:author="Alexandre Marcondes" w:date="2019-07-09T18:16:00Z">
            <w:rPr/>
          </w:rPrChange>
        </w:rPr>
        <w:t xml:space="preserve"> e suas interfaces:</w:t>
      </w:r>
    </w:p>
    <w:p w:rsidR="00DC4933" w:rsidRPr="004E7DBD" w:rsidRDefault="00DC4933" w:rsidP="001A128E">
      <w:pPr>
        <w:rPr>
          <w:rPrChange w:id="7239" w:author="Alexandre Marcondes" w:date="2019-07-09T18:16:00Z">
            <w:rPr/>
          </w:rPrChange>
        </w:rPr>
      </w:pPr>
    </w:p>
    <w:p w:rsidR="000666C7" w:rsidRPr="004E7DBD" w:rsidRDefault="000666C7" w:rsidP="00DC4933">
      <w:pPr>
        <w:pStyle w:val="Ttulo4"/>
        <w:numPr>
          <w:ilvl w:val="3"/>
          <w:numId w:val="6"/>
        </w:numPr>
        <w:rPr>
          <w:rPrChange w:id="7240" w:author="Alexandre Marcondes" w:date="2019-07-09T18:16:00Z">
            <w:rPr/>
          </w:rPrChange>
        </w:rPr>
      </w:pPr>
      <w:proofErr w:type="spellStart"/>
      <w:proofErr w:type="gramStart"/>
      <w:r w:rsidRPr="004E7DBD">
        <w:rPr>
          <w:rPrChange w:id="7241" w:author="Alexandre Marcondes" w:date="2019-07-09T18:16:00Z">
            <w:rPr/>
          </w:rPrChange>
        </w:rPr>
        <w:t>move_group</w:t>
      </w:r>
      <w:proofErr w:type="spellEnd"/>
      <w:proofErr w:type="gramEnd"/>
      <w:r w:rsidR="00DC4933" w:rsidRPr="004E7DBD">
        <w:rPr>
          <w:rPrChange w:id="7242" w:author="Alexandre Marcondes" w:date="2019-07-09T18:16:00Z">
            <w:rPr/>
          </w:rPrChange>
        </w:rPr>
        <w:t>:</w:t>
      </w:r>
    </w:p>
    <w:p w:rsidR="00DC4933" w:rsidRPr="004E7DBD" w:rsidRDefault="00DC4933" w:rsidP="00DC4933">
      <w:pPr>
        <w:rPr>
          <w:rPrChange w:id="7243" w:author="Alexandre Marcondes" w:date="2019-07-09T18:16:00Z">
            <w:rPr/>
          </w:rPrChange>
        </w:rPr>
      </w:pPr>
    </w:p>
    <w:p w:rsidR="00DC4933" w:rsidRPr="004E7DBD" w:rsidRDefault="00DC4933" w:rsidP="00DC4933">
      <w:pPr>
        <w:rPr>
          <w:rPrChange w:id="7244" w:author="Alexandre Marcondes" w:date="2019-07-09T18:16:00Z">
            <w:rPr/>
          </w:rPrChange>
        </w:rPr>
      </w:pPr>
      <w:r w:rsidRPr="004E7DBD">
        <w:rPr>
          <w:rPrChange w:id="7245" w:author="Alexandre Marcondes" w:date="2019-07-09T18:16:00Z">
            <w:rPr/>
          </w:rPrChange>
        </w:rPr>
        <w:t xml:space="preserve">O </w:t>
      </w:r>
      <w:r w:rsidR="008A482D" w:rsidRPr="004E7DBD">
        <w:rPr>
          <w:rPrChange w:id="7246" w:author="Alexandre Marcondes" w:date="2019-07-09T18:16:00Z">
            <w:rPr/>
          </w:rPrChange>
        </w:rPr>
        <w:t>nodo</w:t>
      </w:r>
      <w:r w:rsidR="00903BB2" w:rsidRPr="004E7DBD">
        <w:rPr>
          <w:rPrChange w:id="7247" w:author="Alexandre Marcondes" w:date="2019-07-09T18:16:00Z">
            <w:rPr/>
          </w:rPrChange>
        </w:rPr>
        <w:t xml:space="preserve"> </w:t>
      </w:r>
      <w:proofErr w:type="spellStart"/>
      <w:r w:rsidRPr="004E7DBD">
        <w:rPr>
          <w:rPrChange w:id="7248" w:author="Alexandre Marcondes" w:date="2019-07-09T18:16:00Z">
            <w:rPr/>
          </w:rPrChange>
        </w:rPr>
        <w:t>move_group</w:t>
      </w:r>
      <w:proofErr w:type="spellEnd"/>
      <w:r w:rsidRPr="004E7DBD">
        <w:rPr>
          <w:rPrChange w:id="7249" w:author="Alexandre Marcondes" w:date="2019-07-09T18:16:00Z">
            <w:rPr/>
          </w:rPrChange>
        </w:rPr>
        <w:t xml:space="preserve"> é pertencente ao pacote</w:t>
      </w:r>
      <w:r w:rsidRPr="004E7DBD">
        <w:rPr>
          <w:i/>
          <w:rPrChange w:id="7250" w:author="Alexandre Marcondes" w:date="2019-07-09T18:16:00Z">
            <w:rPr>
              <w:i/>
            </w:rPr>
          </w:rPrChange>
        </w:rPr>
        <w:t xml:space="preserve"> </w:t>
      </w:r>
      <w:proofErr w:type="spellStart"/>
      <w:proofErr w:type="gramStart"/>
      <w:r w:rsidRPr="004E7DBD">
        <w:rPr>
          <w:i/>
          <w:rPrChange w:id="7251" w:author="Alexandre Marcondes" w:date="2019-07-09T18:16:00Z">
            <w:rPr>
              <w:i/>
            </w:rPr>
          </w:rPrChange>
        </w:rPr>
        <w:t>MoveIt</w:t>
      </w:r>
      <w:proofErr w:type="spellEnd"/>
      <w:proofErr w:type="gramEnd"/>
      <w:r w:rsidRPr="004E7DBD">
        <w:rPr>
          <w:rPrChange w:id="7252" w:author="Alexandre Marcondes" w:date="2019-07-09T18:16:00Z">
            <w:rPr/>
          </w:rPrChange>
        </w:rPr>
        <w:t>. É o principal nodo deste pacote, sendo a central de planejamento de rotas</w:t>
      </w:r>
      <w:r w:rsidR="00903BB2" w:rsidRPr="004E7DBD">
        <w:rPr>
          <w:rPrChange w:id="7253" w:author="Alexandre Marcondes" w:date="2019-07-09T18:16:00Z">
            <w:rPr/>
          </w:rPrChange>
        </w:rPr>
        <w:t xml:space="preserve"> do sistema desenvolvido.</w:t>
      </w:r>
      <w:r w:rsidRPr="004E7DBD">
        <w:rPr>
          <w:rPrChange w:id="7254" w:author="Alexandre Marcondes" w:date="2019-07-09T18:16:00Z">
            <w:rPr/>
          </w:rPrChange>
        </w:rPr>
        <w:t xml:space="preserve"> </w:t>
      </w:r>
      <w:r w:rsidR="00AA6CBF" w:rsidRPr="004E7DBD">
        <w:rPr>
          <w:rPrChange w:id="7255" w:author="Alexandre Marcondes" w:date="2019-07-09T18:16:00Z">
            <w:rPr/>
          </w:rPrChange>
        </w:rPr>
        <w:t>Nesse</w:t>
      </w:r>
      <w:r w:rsidRPr="004E7DBD">
        <w:rPr>
          <w:rPrChange w:id="7256" w:author="Alexandre Marcondes" w:date="2019-07-09T18:16:00Z">
            <w:rPr/>
          </w:rPrChange>
        </w:rPr>
        <w:t xml:space="preserve"> nodo são realizadas as requisições de planejamento de rotas, que são respondidas em tópicos de resultado.</w:t>
      </w:r>
    </w:p>
    <w:p w:rsidR="00903BB2" w:rsidRPr="004E7DBD" w:rsidRDefault="00903BB2" w:rsidP="00DC4933">
      <w:pPr>
        <w:rPr>
          <w:rPrChange w:id="7257" w:author="Alexandre Marcondes" w:date="2019-07-09T18:16:00Z">
            <w:rPr/>
          </w:rPrChange>
        </w:rPr>
      </w:pPr>
    </w:p>
    <w:p w:rsidR="00DC4933" w:rsidRPr="004E7DBD" w:rsidRDefault="00DC4933" w:rsidP="007870AF">
      <w:pPr>
        <w:pStyle w:val="PargrafodaLista"/>
        <w:numPr>
          <w:ilvl w:val="0"/>
          <w:numId w:val="18"/>
        </w:numPr>
        <w:rPr>
          <w:rPrChange w:id="7258" w:author="Alexandre Marcondes" w:date="2019-07-09T18:16:00Z">
            <w:rPr/>
          </w:rPrChange>
        </w:rPr>
      </w:pPr>
      <w:r w:rsidRPr="004E7DBD">
        <w:rPr>
          <w:rPrChange w:id="7259" w:author="Alexandre Marcondes" w:date="2019-07-09T18:16:00Z">
            <w:rPr/>
          </w:rPrChange>
        </w:rPr>
        <w:t>Subscrições</w:t>
      </w:r>
    </w:p>
    <w:p w:rsidR="00416679" w:rsidRPr="004E7DBD" w:rsidRDefault="00DC4933" w:rsidP="007870AF">
      <w:pPr>
        <w:pStyle w:val="PargrafodaLista"/>
        <w:numPr>
          <w:ilvl w:val="1"/>
          <w:numId w:val="18"/>
        </w:numPr>
        <w:rPr>
          <w:rPrChange w:id="7260" w:author="Alexandre Marcondes" w:date="2019-07-09T18:16:00Z">
            <w:rPr/>
          </w:rPrChange>
        </w:rPr>
      </w:pPr>
      <w:proofErr w:type="spellStart"/>
      <w:proofErr w:type="gramStart"/>
      <w:r w:rsidRPr="004E7DBD">
        <w:rPr>
          <w:rPrChange w:id="7261" w:author="Alexandre Marcondes" w:date="2019-07-09T18:16:00Z">
            <w:rPr/>
          </w:rPrChange>
        </w:rPr>
        <w:t>planning_scene</w:t>
      </w:r>
      <w:proofErr w:type="spellEnd"/>
      <w:proofErr w:type="gramEnd"/>
      <w:r w:rsidRPr="004E7DBD">
        <w:rPr>
          <w:rPrChange w:id="7262" w:author="Alexandre Marcondes" w:date="2019-07-09T18:16:00Z">
            <w:rPr/>
          </w:rPrChange>
        </w:rPr>
        <w:t xml:space="preserve">: tópico </w:t>
      </w:r>
      <w:r w:rsidR="00AA6CBF" w:rsidRPr="004E7DBD">
        <w:rPr>
          <w:rPrChange w:id="7263" w:author="Alexandre Marcondes" w:date="2019-07-09T18:16:00Z">
            <w:rPr/>
          </w:rPrChange>
        </w:rPr>
        <w:t>no qual</w:t>
      </w:r>
      <w:r w:rsidR="00903BB2" w:rsidRPr="004E7DBD">
        <w:rPr>
          <w:rPrChange w:id="7264" w:author="Alexandre Marcondes" w:date="2019-07-09T18:16:00Z">
            <w:rPr/>
          </w:rPrChange>
        </w:rPr>
        <w:t xml:space="preserve"> dados de percepção do ambiente são mantidos. </w:t>
      </w:r>
      <w:proofErr w:type="gramStart"/>
      <w:r w:rsidR="00903BB2" w:rsidRPr="004E7DBD">
        <w:rPr>
          <w:rPrChange w:id="7265" w:author="Alexandre Marcondes" w:date="2019-07-09T18:16:00Z">
            <w:rPr/>
          </w:rPrChange>
        </w:rPr>
        <w:t>Contém</w:t>
      </w:r>
      <w:proofErr w:type="gramEnd"/>
      <w:r w:rsidR="00903BB2" w:rsidRPr="004E7DBD">
        <w:rPr>
          <w:rPrChange w:id="7266" w:author="Alexandre Marcondes" w:date="2019-07-09T18:16:00Z">
            <w:rPr/>
          </w:rPrChange>
        </w:rPr>
        <w:t xml:space="preserve"> dados brutos que definem o </w:t>
      </w:r>
      <w:proofErr w:type="spellStart"/>
      <w:r w:rsidR="00903BB2" w:rsidRPr="004E7DBD">
        <w:rPr>
          <w:rPrChange w:id="7267" w:author="Alexandre Marcondes" w:date="2019-07-09T18:16:00Z">
            <w:rPr/>
          </w:rPrChange>
        </w:rPr>
        <w:t>Octomap</w:t>
      </w:r>
      <w:proofErr w:type="spellEnd"/>
      <w:r w:rsidR="00903BB2" w:rsidRPr="004E7DBD">
        <w:rPr>
          <w:rPrChange w:id="7268" w:author="Alexandre Marcondes" w:date="2019-07-09T18:16:00Z">
            <w:rPr/>
          </w:rPrChange>
        </w:rPr>
        <w:t xml:space="preserve">, localização do </w:t>
      </w:r>
      <w:proofErr w:type="spellStart"/>
      <w:r w:rsidR="00903BB2" w:rsidRPr="004E7DBD">
        <w:rPr>
          <w:rPrChange w:id="7269" w:author="Alexandre Marcondes" w:date="2019-07-09T18:16:00Z">
            <w:rPr/>
          </w:rPrChange>
        </w:rPr>
        <w:t>Octomap</w:t>
      </w:r>
      <w:proofErr w:type="spellEnd"/>
      <w:r w:rsidR="00903BB2" w:rsidRPr="004E7DBD">
        <w:rPr>
          <w:rPrChange w:id="7270" w:author="Alexandre Marcondes" w:date="2019-07-09T18:16:00Z">
            <w:rPr/>
          </w:rPrChange>
        </w:rPr>
        <w:t xml:space="preserve"> e distância mínima das juntas do VANT ao mapa. Atualização desse tópico é realizada por nodos de percepção. </w:t>
      </w:r>
    </w:p>
    <w:p w:rsidR="00DC4933" w:rsidRPr="004E7DBD" w:rsidRDefault="00903BB2" w:rsidP="007870AF">
      <w:pPr>
        <w:pStyle w:val="PargrafodaLista"/>
        <w:numPr>
          <w:ilvl w:val="1"/>
          <w:numId w:val="18"/>
        </w:numPr>
        <w:rPr>
          <w:rPrChange w:id="7271" w:author="Alexandre Marcondes" w:date="2019-07-09T18:16:00Z">
            <w:rPr/>
          </w:rPrChange>
        </w:rPr>
      </w:pPr>
      <w:proofErr w:type="spellStart"/>
      <w:proofErr w:type="gramStart"/>
      <w:r w:rsidRPr="004E7DBD">
        <w:rPr>
          <w:rPrChange w:id="7272" w:author="Alexandre Marcondes" w:date="2019-07-09T18:16:00Z">
            <w:rPr/>
          </w:rPrChange>
        </w:rPr>
        <w:lastRenderedPageBreak/>
        <w:t>j</w:t>
      </w:r>
      <w:r w:rsidR="00DC4933" w:rsidRPr="004E7DBD">
        <w:rPr>
          <w:rPrChange w:id="7273" w:author="Alexandre Marcondes" w:date="2019-07-09T18:16:00Z">
            <w:rPr/>
          </w:rPrChange>
        </w:rPr>
        <w:t>oint_states</w:t>
      </w:r>
      <w:proofErr w:type="spellEnd"/>
      <w:proofErr w:type="gramEnd"/>
      <w:r w:rsidR="00DC4933" w:rsidRPr="004E7DBD">
        <w:rPr>
          <w:rPrChange w:id="7274" w:author="Alexandre Marcondes" w:date="2019-07-09T18:16:00Z">
            <w:rPr/>
          </w:rPrChange>
        </w:rPr>
        <w:t xml:space="preserve">: tópico </w:t>
      </w:r>
      <w:r w:rsidR="00AA6CBF" w:rsidRPr="004E7DBD">
        <w:rPr>
          <w:rPrChange w:id="7275" w:author="Alexandre Marcondes" w:date="2019-07-09T18:16:00Z">
            <w:rPr/>
          </w:rPrChange>
        </w:rPr>
        <w:t xml:space="preserve">no qual </w:t>
      </w:r>
      <w:r w:rsidR="00DC4933" w:rsidRPr="004E7DBD">
        <w:rPr>
          <w:rPrChange w:id="7276" w:author="Alexandre Marcondes" w:date="2019-07-09T18:16:00Z">
            <w:rPr/>
          </w:rPrChange>
        </w:rPr>
        <w:t xml:space="preserve">os valores das juntas que o </w:t>
      </w:r>
      <w:proofErr w:type="spellStart"/>
      <w:r w:rsidR="00DC4933" w:rsidRPr="004E7DBD">
        <w:rPr>
          <w:rPrChange w:id="7277" w:author="Alexandre Marcondes" w:date="2019-07-09T18:16:00Z">
            <w:rPr/>
          </w:rPrChange>
        </w:rPr>
        <w:t>MoveIt</w:t>
      </w:r>
      <w:proofErr w:type="spellEnd"/>
      <w:r w:rsidR="00DC4933" w:rsidRPr="004E7DBD">
        <w:rPr>
          <w:rPrChange w:id="7278" w:author="Alexandre Marcondes" w:date="2019-07-09T18:16:00Z">
            <w:rPr/>
          </w:rPrChange>
        </w:rPr>
        <w:t xml:space="preserve"> controla deve ser publicado por outros nodos</w:t>
      </w:r>
      <w:r w:rsidRPr="004E7DBD">
        <w:rPr>
          <w:rPrChange w:id="7279" w:author="Alexandre Marcondes" w:date="2019-07-09T18:16:00Z">
            <w:rPr/>
          </w:rPrChange>
        </w:rPr>
        <w:t>.</w:t>
      </w:r>
    </w:p>
    <w:p w:rsidR="00DC4933" w:rsidRPr="004E7DBD" w:rsidRDefault="00DC4933" w:rsidP="007870AF">
      <w:pPr>
        <w:pStyle w:val="PargrafodaLista"/>
        <w:numPr>
          <w:ilvl w:val="0"/>
          <w:numId w:val="18"/>
        </w:numPr>
        <w:rPr>
          <w:rPrChange w:id="7280" w:author="Alexandre Marcondes" w:date="2019-07-09T18:16:00Z">
            <w:rPr/>
          </w:rPrChange>
        </w:rPr>
      </w:pPr>
      <w:r w:rsidRPr="004E7DBD">
        <w:rPr>
          <w:rPrChange w:id="7281" w:author="Alexandre Marcondes" w:date="2019-07-09T18:16:00Z">
            <w:rPr/>
          </w:rPrChange>
        </w:rPr>
        <w:t>Serviços</w:t>
      </w:r>
    </w:p>
    <w:p w:rsidR="00DC4933" w:rsidRPr="004E7DBD" w:rsidRDefault="00903BB2" w:rsidP="007870AF">
      <w:pPr>
        <w:pStyle w:val="PargrafodaLista"/>
        <w:numPr>
          <w:ilvl w:val="1"/>
          <w:numId w:val="18"/>
        </w:numPr>
        <w:rPr>
          <w:rPrChange w:id="7282" w:author="Alexandre Marcondes" w:date="2019-07-09T18:16:00Z">
            <w:rPr/>
          </w:rPrChange>
        </w:rPr>
      </w:pPr>
      <w:proofErr w:type="spellStart"/>
      <w:proofErr w:type="gramStart"/>
      <w:r w:rsidRPr="004E7DBD">
        <w:rPr>
          <w:rPrChange w:id="7283" w:author="Alexandre Marcondes" w:date="2019-07-09T18:16:00Z">
            <w:rPr/>
          </w:rPrChange>
        </w:rPr>
        <w:t>m</w:t>
      </w:r>
      <w:r w:rsidR="00DC4933" w:rsidRPr="004E7DBD">
        <w:rPr>
          <w:rPrChange w:id="7284" w:author="Alexandre Marcondes" w:date="2019-07-09T18:16:00Z">
            <w:rPr/>
          </w:rPrChange>
        </w:rPr>
        <w:t>ove_group</w:t>
      </w:r>
      <w:proofErr w:type="spellEnd"/>
      <w:proofErr w:type="gramEnd"/>
      <w:r w:rsidR="00DC4933" w:rsidRPr="004E7DBD">
        <w:rPr>
          <w:rPrChange w:id="7285" w:author="Alexandre Marcondes" w:date="2019-07-09T18:16:00Z">
            <w:rPr/>
          </w:rPrChange>
        </w:rPr>
        <w:t>/</w:t>
      </w:r>
      <w:proofErr w:type="spellStart"/>
      <w:r w:rsidR="00DC4933" w:rsidRPr="004E7DBD">
        <w:rPr>
          <w:rPrChange w:id="7286" w:author="Alexandre Marcondes" w:date="2019-07-09T18:16:00Z">
            <w:rPr/>
          </w:rPrChange>
        </w:rPr>
        <w:t>action_topics</w:t>
      </w:r>
      <w:proofErr w:type="spellEnd"/>
      <w:r w:rsidR="00DC4933" w:rsidRPr="004E7DBD">
        <w:rPr>
          <w:rPrChange w:id="7287" w:author="Alexandre Marcondes" w:date="2019-07-09T18:16:00Z">
            <w:rPr/>
          </w:rPrChange>
        </w:rPr>
        <w:t>:</w:t>
      </w:r>
      <w:r w:rsidRPr="004E7DBD">
        <w:rPr>
          <w:rPrChange w:id="7288" w:author="Alexandre Marcondes" w:date="2019-07-09T18:16:00Z">
            <w:rPr/>
          </w:rPrChange>
        </w:rPr>
        <w:t xml:space="preserve"> através desse serviço é possível solicitar o planejamento de rota entre um ponto e outro. Por meio de protocolo específico, é possível selecionar o algorítmico utilizado e a área de permitida para determinação da rota</w:t>
      </w:r>
      <w:r w:rsidR="00416679" w:rsidRPr="004E7DBD">
        <w:rPr>
          <w:rPrChange w:id="7289" w:author="Alexandre Marcondes" w:date="2019-07-09T18:16:00Z">
            <w:rPr/>
          </w:rPrChange>
        </w:rPr>
        <w:t>.</w:t>
      </w:r>
    </w:p>
    <w:p w:rsidR="00DC4933" w:rsidRPr="004E7DBD" w:rsidRDefault="00903BB2" w:rsidP="007870AF">
      <w:pPr>
        <w:pStyle w:val="PargrafodaLista"/>
        <w:numPr>
          <w:ilvl w:val="1"/>
          <w:numId w:val="18"/>
        </w:numPr>
        <w:rPr>
          <w:rPrChange w:id="7290" w:author="Alexandre Marcondes" w:date="2019-07-09T18:16:00Z">
            <w:rPr/>
          </w:rPrChange>
        </w:rPr>
      </w:pPr>
      <w:proofErr w:type="spellStart"/>
      <w:proofErr w:type="gramStart"/>
      <w:r w:rsidRPr="004E7DBD">
        <w:rPr>
          <w:rPrChange w:id="7291" w:author="Alexandre Marcondes" w:date="2019-07-09T18:16:00Z">
            <w:rPr/>
          </w:rPrChange>
        </w:rPr>
        <w:t>m</w:t>
      </w:r>
      <w:r w:rsidR="00DC4933" w:rsidRPr="004E7DBD">
        <w:rPr>
          <w:rPrChange w:id="7292" w:author="Alexandre Marcondes" w:date="2019-07-09T18:16:00Z">
            <w:rPr/>
          </w:rPrChange>
        </w:rPr>
        <w:t>ulti_dof_joint_trajectory_action</w:t>
      </w:r>
      <w:proofErr w:type="spellEnd"/>
      <w:proofErr w:type="gramEnd"/>
      <w:r w:rsidR="00DC4933" w:rsidRPr="004E7DBD">
        <w:rPr>
          <w:rPrChange w:id="7293" w:author="Alexandre Marcondes" w:date="2019-07-09T18:16:00Z">
            <w:rPr/>
          </w:rPrChange>
        </w:rPr>
        <w:t>/</w:t>
      </w:r>
      <w:proofErr w:type="spellStart"/>
      <w:r w:rsidR="00DC4933" w:rsidRPr="004E7DBD">
        <w:rPr>
          <w:rPrChange w:id="7294" w:author="Alexandre Marcondes" w:date="2019-07-09T18:16:00Z">
            <w:rPr/>
          </w:rPrChange>
        </w:rPr>
        <w:t>action_topics</w:t>
      </w:r>
      <w:proofErr w:type="spellEnd"/>
      <w:r w:rsidRPr="004E7DBD">
        <w:rPr>
          <w:rPrChange w:id="7295" w:author="Alexandre Marcondes" w:date="2019-07-09T18:16:00Z">
            <w:rPr/>
          </w:rPrChange>
        </w:rPr>
        <w:t xml:space="preserve">: através desse </w:t>
      </w:r>
      <w:r w:rsidR="00416679" w:rsidRPr="004E7DBD">
        <w:rPr>
          <w:rPrChange w:id="7296" w:author="Alexandre Marcondes" w:date="2019-07-09T18:16:00Z">
            <w:rPr/>
          </w:rPrChange>
        </w:rPr>
        <w:t>serviço</w:t>
      </w:r>
      <w:r w:rsidRPr="004E7DBD">
        <w:rPr>
          <w:rPrChange w:id="7297" w:author="Alexandre Marcondes" w:date="2019-07-09T18:16:00Z">
            <w:rPr/>
          </w:rPrChange>
        </w:rPr>
        <w:t xml:space="preserve"> é possível </w:t>
      </w:r>
      <w:r w:rsidR="00416679" w:rsidRPr="004E7DBD">
        <w:rPr>
          <w:rPrChange w:id="7298" w:author="Alexandre Marcondes" w:date="2019-07-09T18:16:00Z">
            <w:rPr/>
          </w:rPrChange>
        </w:rPr>
        <w:t>realizar</w:t>
      </w:r>
      <w:r w:rsidRPr="004E7DBD">
        <w:rPr>
          <w:rPrChange w:id="7299" w:author="Alexandre Marcondes" w:date="2019-07-09T18:16:00Z">
            <w:rPr/>
          </w:rPrChange>
        </w:rPr>
        <w:t xml:space="preserve"> a </w:t>
      </w:r>
      <w:r w:rsidR="00416679" w:rsidRPr="004E7DBD">
        <w:rPr>
          <w:rPrChange w:id="7300" w:author="Alexandre Marcondes" w:date="2019-07-09T18:16:00Z">
            <w:rPr/>
          </w:rPrChange>
        </w:rPr>
        <w:t>execução</w:t>
      </w:r>
      <w:r w:rsidRPr="004E7DBD">
        <w:rPr>
          <w:rPrChange w:id="7301" w:author="Alexandre Marcondes" w:date="2019-07-09T18:16:00Z">
            <w:rPr/>
          </w:rPrChange>
        </w:rPr>
        <w:t xml:space="preserve"> de rotas </w:t>
      </w:r>
      <w:r w:rsidR="00416679" w:rsidRPr="004E7DBD">
        <w:rPr>
          <w:rPrChange w:id="7302" w:author="Alexandre Marcondes" w:date="2019-07-09T18:16:00Z">
            <w:rPr/>
          </w:rPrChange>
        </w:rPr>
        <w:t xml:space="preserve">no VANT simulado. Este </w:t>
      </w:r>
      <w:r w:rsidR="00832CBB" w:rsidRPr="004E7DBD">
        <w:rPr>
          <w:rPrChange w:id="7303" w:author="Alexandre Marcondes" w:date="2019-07-09T18:16:00Z">
            <w:rPr/>
          </w:rPrChange>
        </w:rPr>
        <w:t>serviço</w:t>
      </w:r>
      <w:r w:rsidR="00416679" w:rsidRPr="004E7DBD">
        <w:rPr>
          <w:rPrChange w:id="7304" w:author="Alexandre Marcondes" w:date="2019-07-09T18:16:00Z">
            <w:rPr/>
          </w:rPrChange>
        </w:rPr>
        <w:t xml:space="preserve"> precisa de valores de entrada, que são as rotas produzidas com o </w:t>
      </w:r>
      <w:r w:rsidR="00832CBB" w:rsidRPr="004E7DBD">
        <w:rPr>
          <w:rPrChange w:id="7305" w:author="Alexandre Marcondes" w:date="2019-07-09T18:16:00Z">
            <w:rPr/>
          </w:rPrChange>
        </w:rPr>
        <w:t>serviço</w:t>
      </w:r>
      <w:r w:rsidR="00416679" w:rsidRPr="004E7DBD">
        <w:rPr>
          <w:rPrChange w:id="7306" w:author="Alexandre Marcondes" w:date="2019-07-09T18:16:00Z">
            <w:rPr/>
          </w:rPrChange>
        </w:rPr>
        <w:t xml:space="preserve"> anterior.</w:t>
      </w:r>
    </w:p>
    <w:p w:rsidR="00DC4933" w:rsidRPr="004E7DBD" w:rsidRDefault="00DC4933" w:rsidP="00DC4933">
      <w:pPr>
        <w:rPr>
          <w:rPrChange w:id="7307" w:author="Alexandre Marcondes" w:date="2019-07-09T18:16:00Z">
            <w:rPr/>
          </w:rPrChange>
        </w:rPr>
      </w:pPr>
    </w:p>
    <w:p w:rsidR="00072F80" w:rsidRPr="004E7DBD" w:rsidRDefault="00072F80" w:rsidP="00072F80">
      <w:pPr>
        <w:pStyle w:val="Ttulo4"/>
        <w:numPr>
          <w:ilvl w:val="3"/>
          <w:numId w:val="6"/>
        </w:numPr>
        <w:rPr>
          <w:rPrChange w:id="7308" w:author="Alexandre Marcondes" w:date="2019-07-09T18:16:00Z">
            <w:rPr/>
          </w:rPrChange>
        </w:rPr>
      </w:pPr>
      <w:proofErr w:type="spellStart"/>
      <w:proofErr w:type="gramStart"/>
      <w:r w:rsidRPr="004E7DBD">
        <w:rPr>
          <w:i/>
          <w:rPrChange w:id="7309" w:author="Alexandre Marcondes" w:date="2019-07-09T18:16:00Z">
            <w:rPr>
              <w:i/>
            </w:rPr>
          </w:rPrChange>
        </w:rPr>
        <w:t>action_controller</w:t>
      </w:r>
      <w:proofErr w:type="spellEnd"/>
      <w:proofErr w:type="gramEnd"/>
      <w:r w:rsidRPr="004E7DBD">
        <w:rPr>
          <w:rPrChange w:id="7310" w:author="Alexandre Marcondes" w:date="2019-07-09T18:16:00Z">
            <w:rPr/>
          </w:rPrChange>
        </w:rPr>
        <w:t>:</w:t>
      </w:r>
    </w:p>
    <w:p w:rsidR="00DC4933" w:rsidRPr="004E7DBD" w:rsidRDefault="00DC4933" w:rsidP="00DC4933">
      <w:pPr>
        <w:rPr>
          <w:rPrChange w:id="7311" w:author="Alexandre Marcondes" w:date="2019-07-09T18:16:00Z">
            <w:rPr/>
          </w:rPrChange>
        </w:rPr>
      </w:pPr>
    </w:p>
    <w:p w:rsidR="00072F80" w:rsidRPr="004E7DBD" w:rsidRDefault="00072F80" w:rsidP="00DC4933">
      <w:pPr>
        <w:rPr>
          <w:rPrChange w:id="7312" w:author="Alexandre Marcondes" w:date="2019-07-09T18:16:00Z">
            <w:rPr/>
          </w:rPrChange>
        </w:rPr>
      </w:pPr>
      <w:r w:rsidRPr="004E7DBD">
        <w:rPr>
          <w:rPrChange w:id="7313" w:author="Alexandre Marcondes" w:date="2019-07-09T18:16:00Z">
            <w:rPr/>
          </w:rPrChange>
        </w:rPr>
        <w:t xml:space="preserve">Este nodo realiza o controle da </w:t>
      </w:r>
      <w:r w:rsidR="00595400" w:rsidRPr="004E7DBD">
        <w:rPr>
          <w:rPrChange w:id="7314" w:author="Alexandre Marcondes" w:date="2019-07-09T18:16:00Z">
            <w:rPr/>
          </w:rPrChange>
        </w:rPr>
        <w:t>execução</w:t>
      </w:r>
      <w:r w:rsidRPr="004E7DBD">
        <w:rPr>
          <w:rPrChange w:id="7315" w:author="Alexandre Marcondes" w:date="2019-07-09T18:16:00Z">
            <w:rPr/>
          </w:rPrChange>
        </w:rPr>
        <w:t xml:space="preserve"> </w:t>
      </w:r>
      <w:r w:rsidR="00595400" w:rsidRPr="004E7DBD">
        <w:rPr>
          <w:rPrChange w:id="7316" w:author="Alexandre Marcondes" w:date="2019-07-09T18:16:00Z">
            <w:rPr/>
          </w:rPrChange>
        </w:rPr>
        <w:t>dos resultados</w:t>
      </w:r>
      <w:r w:rsidRPr="004E7DBD">
        <w:rPr>
          <w:rPrChange w:id="7317" w:author="Alexandre Marcondes" w:date="2019-07-09T18:16:00Z">
            <w:rPr/>
          </w:rPrChange>
        </w:rPr>
        <w:t xml:space="preserve"> do nodo </w:t>
      </w:r>
      <w:proofErr w:type="spellStart"/>
      <w:r w:rsidRPr="004E7DBD">
        <w:rPr>
          <w:i/>
          <w:rPrChange w:id="7318" w:author="Alexandre Marcondes" w:date="2019-07-09T18:16:00Z">
            <w:rPr>
              <w:i/>
            </w:rPr>
          </w:rPrChange>
        </w:rPr>
        <w:t>move_group</w:t>
      </w:r>
      <w:proofErr w:type="spellEnd"/>
      <w:r w:rsidRPr="004E7DBD">
        <w:rPr>
          <w:rPrChange w:id="7319" w:author="Alexandre Marcondes" w:date="2019-07-09T18:16:00Z">
            <w:rPr/>
          </w:rPrChange>
        </w:rPr>
        <w:t xml:space="preserve">. Este nodo </w:t>
      </w:r>
      <w:r w:rsidR="00595400" w:rsidRPr="004E7DBD">
        <w:rPr>
          <w:rPrChange w:id="7320" w:author="Alexandre Marcondes" w:date="2019-07-09T18:16:00Z">
            <w:rPr/>
          </w:rPrChange>
        </w:rPr>
        <w:t>adquire</w:t>
      </w:r>
      <w:r w:rsidRPr="004E7DBD">
        <w:rPr>
          <w:rPrChange w:id="7321" w:author="Alexandre Marcondes" w:date="2019-07-09T18:16:00Z">
            <w:rPr/>
          </w:rPrChange>
        </w:rPr>
        <w:t xml:space="preserve"> todas as </w:t>
      </w:r>
      <w:r w:rsidR="00595400" w:rsidRPr="004E7DBD">
        <w:rPr>
          <w:rPrChange w:id="7322" w:author="Alexandre Marcondes" w:date="2019-07-09T18:16:00Z">
            <w:rPr/>
          </w:rPrChange>
        </w:rPr>
        <w:t>posições</w:t>
      </w:r>
      <w:r w:rsidRPr="004E7DBD">
        <w:rPr>
          <w:rPrChange w:id="7323" w:author="Alexandre Marcondes" w:date="2019-07-09T18:16:00Z">
            <w:rPr/>
          </w:rPrChange>
        </w:rPr>
        <w:t xml:space="preserve"> de uma rota planejada e controla a sua </w:t>
      </w:r>
      <w:r w:rsidR="00595400" w:rsidRPr="004E7DBD">
        <w:rPr>
          <w:rPrChange w:id="7324" w:author="Alexandre Marcondes" w:date="2019-07-09T18:16:00Z">
            <w:rPr/>
          </w:rPrChange>
        </w:rPr>
        <w:t>execução</w:t>
      </w:r>
      <w:r w:rsidRPr="004E7DBD">
        <w:rPr>
          <w:rPrChange w:id="7325" w:author="Alexandre Marcondes" w:date="2019-07-09T18:16:00Z">
            <w:rPr/>
          </w:rPrChange>
        </w:rPr>
        <w:t>. A interface é descrita abaixo:</w:t>
      </w:r>
      <w:r w:rsidR="00832CBB" w:rsidRPr="004E7DBD">
        <w:rPr>
          <w:rPrChange w:id="7326" w:author="Alexandre Marcondes" w:date="2019-07-09T18:16:00Z">
            <w:rPr/>
          </w:rPrChange>
        </w:rPr>
        <w:t xml:space="preserve"> </w:t>
      </w:r>
    </w:p>
    <w:p w:rsidR="008F56AE" w:rsidRPr="004E7DBD" w:rsidRDefault="008F56AE" w:rsidP="00DC4933">
      <w:pPr>
        <w:rPr>
          <w:rPrChange w:id="7327" w:author="Alexandre Marcondes" w:date="2019-07-09T18:16:00Z">
            <w:rPr/>
          </w:rPrChange>
        </w:rPr>
      </w:pPr>
    </w:p>
    <w:p w:rsidR="00072F80" w:rsidRPr="004E7DBD" w:rsidRDefault="00595400" w:rsidP="007870AF">
      <w:pPr>
        <w:pStyle w:val="PargrafodaLista"/>
        <w:numPr>
          <w:ilvl w:val="0"/>
          <w:numId w:val="21"/>
        </w:numPr>
        <w:rPr>
          <w:rPrChange w:id="7328" w:author="Alexandre Marcondes" w:date="2019-07-09T18:16:00Z">
            <w:rPr/>
          </w:rPrChange>
        </w:rPr>
      </w:pPr>
      <w:r w:rsidRPr="004E7DBD">
        <w:rPr>
          <w:rPrChange w:id="7329" w:author="Alexandre Marcondes" w:date="2019-07-09T18:16:00Z">
            <w:rPr/>
          </w:rPrChange>
        </w:rPr>
        <w:t>Publicações</w:t>
      </w:r>
      <w:r w:rsidR="00072F80" w:rsidRPr="004E7DBD">
        <w:rPr>
          <w:rPrChange w:id="7330" w:author="Alexandre Marcondes" w:date="2019-07-09T18:16:00Z">
            <w:rPr/>
          </w:rPrChange>
        </w:rPr>
        <w:t>:</w:t>
      </w:r>
    </w:p>
    <w:p w:rsidR="00072F80" w:rsidRPr="004E7DBD" w:rsidRDefault="00072F80" w:rsidP="007870AF">
      <w:pPr>
        <w:pStyle w:val="PargrafodaLista"/>
        <w:numPr>
          <w:ilvl w:val="1"/>
          <w:numId w:val="21"/>
        </w:numPr>
        <w:rPr>
          <w:rPrChange w:id="7331" w:author="Alexandre Marcondes" w:date="2019-07-09T18:16:00Z">
            <w:rPr/>
          </w:rPrChange>
        </w:rPr>
      </w:pPr>
      <w:proofErr w:type="gramStart"/>
      <w:r w:rsidRPr="004E7DBD">
        <w:rPr>
          <w:rPrChange w:id="7332" w:author="Alexandre Marcondes" w:date="2019-07-09T18:16:00Z">
            <w:rPr/>
          </w:rPrChange>
        </w:rPr>
        <w:t>cmd_3dnav</w:t>
      </w:r>
      <w:proofErr w:type="gramEnd"/>
      <w:r w:rsidRPr="004E7DBD">
        <w:rPr>
          <w:rPrChange w:id="7333" w:author="Alexandre Marcondes" w:date="2019-07-09T18:16:00Z">
            <w:rPr/>
          </w:rPrChange>
        </w:rPr>
        <w:t xml:space="preserve">: este tópico possui </w:t>
      </w:r>
      <w:r w:rsidR="0081651B" w:rsidRPr="004E7DBD">
        <w:rPr>
          <w:rPrChange w:id="7334" w:author="Alexandre Marcondes" w:date="2019-07-09T18:16:00Z">
            <w:rPr/>
          </w:rPrChange>
        </w:rPr>
        <w:t xml:space="preserve">uma missão completa publicada por este controlador. Posteriormente este </w:t>
      </w:r>
      <w:r w:rsidR="00595400" w:rsidRPr="004E7DBD">
        <w:rPr>
          <w:rPrChange w:id="7335" w:author="Alexandre Marcondes" w:date="2019-07-09T18:16:00Z">
            <w:rPr/>
          </w:rPrChange>
        </w:rPr>
        <w:t>tópico</w:t>
      </w:r>
      <w:r w:rsidR="0081651B" w:rsidRPr="004E7DBD">
        <w:rPr>
          <w:rPrChange w:id="7336" w:author="Alexandre Marcondes" w:date="2019-07-09T18:16:00Z">
            <w:rPr/>
          </w:rPrChange>
        </w:rPr>
        <w:t xml:space="preserve"> </w:t>
      </w:r>
      <w:r w:rsidR="00595400" w:rsidRPr="004E7DBD">
        <w:rPr>
          <w:rPrChange w:id="7337" w:author="Alexandre Marcondes" w:date="2019-07-09T18:16:00Z">
            <w:rPr/>
          </w:rPrChange>
        </w:rPr>
        <w:t>será</w:t>
      </w:r>
      <w:r w:rsidR="0081651B" w:rsidRPr="004E7DBD">
        <w:rPr>
          <w:rPrChange w:id="7338" w:author="Alexandre Marcondes" w:date="2019-07-09T18:16:00Z">
            <w:rPr/>
          </w:rPrChange>
        </w:rPr>
        <w:t xml:space="preserve"> subscrito pelo controlador de missões que </w:t>
      </w:r>
      <w:r w:rsidR="00595400" w:rsidRPr="004E7DBD">
        <w:rPr>
          <w:rPrChange w:id="7339" w:author="Alexandre Marcondes" w:date="2019-07-09T18:16:00Z">
            <w:rPr/>
          </w:rPrChange>
        </w:rPr>
        <w:t>executará</w:t>
      </w:r>
      <w:r w:rsidR="0081651B" w:rsidRPr="004E7DBD">
        <w:rPr>
          <w:rPrChange w:id="7340" w:author="Alexandre Marcondes" w:date="2019-07-09T18:16:00Z">
            <w:rPr/>
          </w:rPrChange>
        </w:rPr>
        <w:t xml:space="preserve"> cada ponto da </w:t>
      </w:r>
      <w:r w:rsidR="00595400" w:rsidRPr="004E7DBD">
        <w:rPr>
          <w:rPrChange w:id="7341" w:author="Alexandre Marcondes" w:date="2019-07-09T18:16:00Z">
            <w:rPr/>
          </w:rPrChange>
        </w:rPr>
        <w:t>missão</w:t>
      </w:r>
      <w:r w:rsidR="007C5CBB" w:rsidRPr="004E7DBD">
        <w:rPr>
          <w:rPrChange w:id="7342" w:author="Alexandre Marcondes" w:date="2019-07-09T18:16:00Z">
            <w:rPr/>
          </w:rPrChange>
        </w:rPr>
        <w:t>.</w:t>
      </w:r>
    </w:p>
    <w:p w:rsidR="00832CBB" w:rsidRPr="004E7DBD" w:rsidRDefault="00832CBB" w:rsidP="007870AF">
      <w:pPr>
        <w:pStyle w:val="PargrafodaLista"/>
        <w:numPr>
          <w:ilvl w:val="0"/>
          <w:numId w:val="21"/>
        </w:numPr>
        <w:rPr>
          <w:rPrChange w:id="7343" w:author="Alexandre Marcondes" w:date="2019-07-09T18:16:00Z">
            <w:rPr/>
          </w:rPrChange>
        </w:rPr>
      </w:pPr>
      <w:r w:rsidRPr="004E7DBD">
        <w:rPr>
          <w:rPrChange w:id="7344" w:author="Alexandre Marcondes" w:date="2019-07-09T18:16:00Z">
            <w:rPr/>
          </w:rPrChange>
        </w:rPr>
        <w:t>Subscrições</w:t>
      </w:r>
    </w:p>
    <w:p w:rsidR="00832CBB" w:rsidRPr="004E7DBD" w:rsidRDefault="00832CBB" w:rsidP="007870AF">
      <w:pPr>
        <w:pStyle w:val="PargrafodaLista"/>
        <w:numPr>
          <w:ilvl w:val="1"/>
          <w:numId w:val="21"/>
        </w:numPr>
        <w:tabs>
          <w:tab w:val="left" w:pos="6946"/>
        </w:tabs>
        <w:rPr>
          <w:rPrChange w:id="7345" w:author="Alexandre Marcondes" w:date="2019-07-09T18:16:00Z">
            <w:rPr/>
          </w:rPrChange>
        </w:rPr>
      </w:pPr>
      <w:proofErr w:type="spellStart"/>
      <w:proofErr w:type="gramStart"/>
      <w:r w:rsidRPr="004E7DBD">
        <w:rPr>
          <w:rPrChange w:id="7346" w:author="Alexandre Marcondes" w:date="2019-07-09T18:16:00Z">
            <w:rPr/>
          </w:rPrChange>
        </w:rPr>
        <w:t>multi_dof_joint_trajectory_action</w:t>
      </w:r>
      <w:proofErr w:type="spellEnd"/>
      <w:proofErr w:type="gramEnd"/>
      <w:r w:rsidRPr="004E7DBD">
        <w:rPr>
          <w:rPrChange w:id="7347" w:author="Alexandre Marcondes" w:date="2019-07-09T18:16:00Z">
            <w:rPr/>
          </w:rPrChange>
        </w:rPr>
        <w:t>/</w:t>
      </w:r>
      <w:proofErr w:type="spellStart"/>
      <w:r w:rsidRPr="004E7DBD">
        <w:rPr>
          <w:rPrChange w:id="7348" w:author="Alexandre Marcondes" w:date="2019-07-09T18:16:00Z">
            <w:rPr/>
          </w:rPrChange>
        </w:rPr>
        <w:t>action_topics</w:t>
      </w:r>
      <w:proofErr w:type="spellEnd"/>
      <w:r w:rsidRPr="004E7DBD">
        <w:rPr>
          <w:rPrChange w:id="7349" w:author="Alexandre Marcondes" w:date="2019-07-09T18:16:00Z">
            <w:rPr/>
          </w:rPrChange>
        </w:rPr>
        <w:t xml:space="preserve">: </w:t>
      </w:r>
      <w:r w:rsidR="00AB4093" w:rsidRPr="004E7DBD">
        <w:rPr>
          <w:rPrChange w:id="7350" w:author="Alexandre Marcondes" w:date="2019-07-09T18:16:00Z">
            <w:rPr/>
          </w:rPrChange>
        </w:rPr>
        <w:t xml:space="preserve">Dentre os </w:t>
      </w:r>
      <w:proofErr w:type="spellStart"/>
      <w:r w:rsidR="00AB4093" w:rsidRPr="004E7DBD">
        <w:rPr>
          <w:rPrChange w:id="7351" w:author="Alexandre Marcondes" w:date="2019-07-09T18:16:00Z">
            <w:rPr/>
          </w:rPrChange>
        </w:rPr>
        <w:t>action</w:t>
      </w:r>
      <w:proofErr w:type="spellEnd"/>
      <w:r w:rsidR="00AB4093" w:rsidRPr="004E7DBD">
        <w:rPr>
          <w:rPrChange w:id="7352" w:author="Alexandre Marcondes" w:date="2019-07-09T18:16:00Z">
            <w:rPr/>
          </w:rPrChange>
        </w:rPr>
        <w:t xml:space="preserve"> </w:t>
      </w:r>
      <w:proofErr w:type="spellStart"/>
      <w:r w:rsidR="00AB4093" w:rsidRPr="004E7DBD">
        <w:rPr>
          <w:rPrChange w:id="7353" w:author="Alexandre Marcondes" w:date="2019-07-09T18:16:00Z">
            <w:rPr/>
          </w:rPrChange>
        </w:rPr>
        <w:t>topics</w:t>
      </w:r>
      <w:proofErr w:type="spellEnd"/>
      <w:r w:rsidR="00AB4093" w:rsidRPr="004E7DBD">
        <w:rPr>
          <w:rPrChange w:id="7354" w:author="Alexandre Marcondes" w:date="2019-07-09T18:16:00Z">
            <w:rPr/>
          </w:rPrChange>
        </w:rPr>
        <w:t xml:space="preserve"> fornecidos pelo nodo </w:t>
      </w:r>
      <w:proofErr w:type="spellStart"/>
      <w:r w:rsidR="00AB4093" w:rsidRPr="004E7DBD">
        <w:rPr>
          <w:i/>
          <w:rPrChange w:id="7355" w:author="Alexandre Marcondes" w:date="2019-07-09T18:16:00Z">
            <w:rPr>
              <w:i/>
            </w:rPr>
          </w:rPrChange>
        </w:rPr>
        <w:t>MoveIt</w:t>
      </w:r>
      <w:proofErr w:type="spellEnd"/>
      <w:r w:rsidR="00AB4093" w:rsidRPr="004E7DBD">
        <w:rPr>
          <w:rPrChange w:id="7356" w:author="Alexandre Marcondes" w:date="2019-07-09T18:16:00Z">
            <w:rPr/>
          </w:rPrChange>
        </w:rPr>
        <w:t xml:space="preserve"> está </w:t>
      </w:r>
      <w:proofErr w:type="spellStart"/>
      <w:r w:rsidR="00AB4093" w:rsidRPr="004E7DBD">
        <w:rPr>
          <w:rPrChange w:id="7357" w:author="Alexandre Marcondes" w:date="2019-07-09T18:16:00Z">
            <w:rPr/>
          </w:rPrChange>
        </w:rPr>
        <w:t>multi_dof_joint_trajectory_action</w:t>
      </w:r>
      <w:proofErr w:type="spellEnd"/>
      <w:r w:rsidR="00AB4093" w:rsidRPr="004E7DBD">
        <w:rPr>
          <w:rPrChange w:id="7358" w:author="Alexandre Marcondes" w:date="2019-07-09T18:16:00Z">
            <w:rPr/>
          </w:rPrChange>
        </w:rPr>
        <w:t>/</w:t>
      </w:r>
      <w:proofErr w:type="spellStart"/>
      <w:r w:rsidR="00AB4093" w:rsidRPr="004E7DBD">
        <w:rPr>
          <w:rPrChange w:id="7359" w:author="Alexandre Marcondes" w:date="2019-07-09T18:16:00Z">
            <w:rPr/>
          </w:rPrChange>
        </w:rPr>
        <w:t>result</w:t>
      </w:r>
      <w:proofErr w:type="spellEnd"/>
      <w:r w:rsidR="00AB4093" w:rsidRPr="004E7DBD">
        <w:rPr>
          <w:rPrChange w:id="7360" w:author="Alexandre Marcondes" w:date="2019-07-09T18:16:00Z">
            <w:rPr/>
          </w:rPrChange>
        </w:rPr>
        <w:t xml:space="preserve"> que ao término de um planejamento de rota </w:t>
      </w:r>
      <w:r w:rsidR="00215C39" w:rsidRPr="004E7DBD">
        <w:rPr>
          <w:rPrChange w:id="7361" w:author="Alexandre Marcondes" w:date="2019-07-09T18:16:00Z">
            <w:rPr/>
          </w:rPrChange>
        </w:rPr>
        <w:t>bem-sucedido</w:t>
      </w:r>
      <w:r w:rsidR="00AB4093" w:rsidRPr="004E7DBD">
        <w:rPr>
          <w:rPrChange w:id="7362" w:author="Alexandre Marcondes" w:date="2019-07-09T18:16:00Z">
            <w:rPr/>
          </w:rPrChange>
        </w:rPr>
        <w:t xml:space="preserve"> publica as rotas de </w:t>
      </w:r>
      <w:r w:rsidR="00CD00C1" w:rsidRPr="004E7DBD">
        <w:rPr>
          <w:rPrChange w:id="7363" w:author="Alexandre Marcondes" w:date="2019-07-09T18:16:00Z">
            <w:rPr/>
          </w:rPrChange>
        </w:rPr>
        <w:t>inspeção</w:t>
      </w:r>
      <w:r w:rsidR="00AB4093" w:rsidRPr="004E7DBD">
        <w:rPr>
          <w:rPrChange w:id="7364" w:author="Alexandre Marcondes" w:date="2019-07-09T18:16:00Z">
            <w:rPr/>
          </w:rPrChange>
        </w:rPr>
        <w:t xml:space="preserve">. O </w:t>
      </w:r>
      <w:proofErr w:type="spellStart"/>
      <w:r w:rsidR="00AB4093" w:rsidRPr="004E7DBD">
        <w:rPr>
          <w:i/>
          <w:rPrChange w:id="7365" w:author="Alexandre Marcondes" w:date="2019-07-09T18:16:00Z">
            <w:rPr>
              <w:i/>
            </w:rPr>
          </w:rPrChange>
        </w:rPr>
        <w:t>action_controller</w:t>
      </w:r>
      <w:proofErr w:type="spellEnd"/>
      <w:r w:rsidR="00AB4093" w:rsidRPr="004E7DBD">
        <w:rPr>
          <w:i/>
          <w:rPrChange w:id="7366" w:author="Alexandre Marcondes" w:date="2019-07-09T18:16:00Z">
            <w:rPr>
              <w:i/>
            </w:rPr>
          </w:rPrChange>
        </w:rPr>
        <w:t xml:space="preserve"> </w:t>
      </w:r>
      <w:r w:rsidR="00AB4093" w:rsidRPr="004E7DBD">
        <w:rPr>
          <w:rPrChange w:id="7367" w:author="Alexandre Marcondes" w:date="2019-07-09T18:16:00Z">
            <w:rPr/>
          </w:rPrChange>
        </w:rPr>
        <w:t>redireciona as trajetórias para o tópico cmd_3dnav</w:t>
      </w:r>
      <w:r w:rsidR="007C5CBB" w:rsidRPr="004E7DBD">
        <w:rPr>
          <w:rPrChange w:id="7368" w:author="Alexandre Marcondes" w:date="2019-07-09T18:16:00Z">
            <w:rPr/>
          </w:rPrChange>
        </w:rPr>
        <w:t>.</w:t>
      </w:r>
    </w:p>
    <w:p w:rsidR="00072F80" w:rsidRPr="004E7DBD" w:rsidRDefault="00072F80" w:rsidP="00DC4933">
      <w:pPr>
        <w:rPr>
          <w:rPrChange w:id="7369" w:author="Alexandre Marcondes" w:date="2019-07-09T18:16:00Z">
            <w:rPr/>
          </w:rPrChange>
        </w:rPr>
      </w:pPr>
    </w:p>
    <w:p w:rsidR="00832CBB" w:rsidRPr="004E7DBD" w:rsidRDefault="00832CBB" w:rsidP="00DC4933">
      <w:pPr>
        <w:rPr>
          <w:rPrChange w:id="7370" w:author="Alexandre Marcondes" w:date="2019-07-09T18:16:00Z">
            <w:rPr/>
          </w:rPrChange>
        </w:rPr>
      </w:pPr>
    </w:p>
    <w:p w:rsidR="000666C7" w:rsidRPr="004E7DBD" w:rsidRDefault="000666C7" w:rsidP="00DC4933">
      <w:pPr>
        <w:pStyle w:val="Ttulo4"/>
        <w:numPr>
          <w:ilvl w:val="3"/>
          <w:numId w:val="6"/>
        </w:numPr>
        <w:rPr>
          <w:rPrChange w:id="7371" w:author="Alexandre Marcondes" w:date="2019-07-09T18:16:00Z">
            <w:rPr/>
          </w:rPrChange>
        </w:rPr>
      </w:pPr>
      <w:proofErr w:type="spellStart"/>
      <w:proofErr w:type="gramStart"/>
      <w:r w:rsidRPr="004E7DBD">
        <w:rPr>
          <w:rPrChange w:id="7372" w:author="Alexandre Marcondes" w:date="2019-07-09T18:16:00Z">
            <w:rPr/>
          </w:rPrChange>
        </w:rPr>
        <w:lastRenderedPageBreak/>
        <w:t>n_rviz</w:t>
      </w:r>
      <w:proofErr w:type="spellEnd"/>
      <w:proofErr w:type="gramEnd"/>
      <w:r w:rsidR="00DC4933" w:rsidRPr="004E7DBD">
        <w:rPr>
          <w:rPrChange w:id="7373" w:author="Alexandre Marcondes" w:date="2019-07-09T18:16:00Z">
            <w:rPr/>
          </w:rPrChange>
        </w:rPr>
        <w:t>:</w:t>
      </w:r>
    </w:p>
    <w:p w:rsidR="00416679" w:rsidRPr="004E7DBD" w:rsidRDefault="00416679" w:rsidP="00416679">
      <w:pPr>
        <w:rPr>
          <w:rPrChange w:id="7374" w:author="Alexandre Marcondes" w:date="2019-07-09T18:16:00Z">
            <w:rPr/>
          </w:rPrChange>
        </w:rPr>
      </w:pPr>
    </w:p>
    <w:p w:rsidR="00416679" w:rsidRPr="004E7DBD" w:rsidRDefault="00416679" w:rsidP="00E87BBF">
      <w:pPr>
        <w:rPr>
          <w:rPrChange w:id="7375" w:author="Alexandre Marcondes" w:date="2019-07-09T18:16:00Z">
            <w:rPr/>
          </w:rPrChange>
        </w:rPr>
      </w:pPr>
      <w:r w:rsidRPr="004E7DBD">
        <w:rPr>
          <w:rPrChange w:id="7376" w:author="Alexandre Marcondes" w:date="2019-07-09T18:16:00Z">
            <w:rPr/>
          </w:rPrChange>
        </w:rPr>
        <w:t xml:space="preserve">Este nodo </w:t>
      </w:r>
      <w:proofErr w:type="gramStart"/>
      <w:r w:rsidRPr="004E7DBD">
        <w:rPr>
          <w:rPrChange w:id="7377" w:author="Alexandre Marcondes" w:date="2019-07-09T18:16:00Z">
            <w:rPr/>
          </w:rPrChange>
        </w:rPr>
        <w:t>implementa</w:t>
      </w:r>
      <w:proofErr w:type="gramEnd"/>
      <w:r w:rsidRPr="004E7DBD">
        <w:rPr>
          <w:rPrChange w:id="7378" w:author="Alexandre Marcondes" w:date="2019-07-09T18:16:00Z">
            <w:rPr/>
          </w:rPrChange>
        </w:rPr>
        <w:t xml:space="preserve"> a interface gráfica de usuário. O </w:t>
      </w:r>
      <w:proofErr w:type="spellStart"/>
      <w:proofErr w:type="gramStart"/>
      <w:r w:rsidRPr="004E7DBD">
        <w:rPr>
          <w:rPrChange w:id="7379" w:author="Alexandre Marcondes" w:date="2019-07-09T18:16:00Z">
            <w:rPr/>
          </w:rPrChange>
        </w:rPr>
        <w:t>RViz</w:t>
      </w:r>
      <w:proofErr w:type="spellEnd"/>
      <w:proofErr w:type="gramEnd"/>
      <w:r w:rsidRPr="004E7DBD">
        <w:rPr>
          <w:rPrChange w:id="7380" w:author="Alexandre Marcondes" w:date="2019-07-09T18:16:00Z">
            <w:rPr/>
          </w:rPrChange>
        </w:rPr>
        <w:t xml:space="preserve"> permite uma flexibilidade elevada em relação aos dados que podem ser visualizados, é possível selecionar tópicos de acordo com o teste que está sendo realizado. Os principa</w:t>
      </w:r>
      <w:r w:rsidR="006C2BF0" w:rsidRPr="004E7DBD">
        <w:rPr>
          <w:rPrChange w:id="7381" w:author="Alexandre Marcondes" w:date="2019-07-09T18:16:00Z">
            <w:rPr/>
          </w:rPrChange>
        </w:rPr>
        <w:t>is</w:t>
      </w:r>
      <w:r w:rsidRPr="004E7DBD">
        <w:rPr>
          <w:rPrChange w:id="7382" w:author="Alexandre Marcondes" w:date="2019-07-09T18:16:00Z">
            <w:rPr/>
          </w:rPrChange>
        </w:rPr>
        <w:t xml:space="preserve"> tópico</w:t>
      </w:r>
      <w:r w:rsidR="006C2BF0" w:rsidRPr="004E7DBD">
        <w:rPr>
          <w:rPrChange w:id="7383" w:author="Alexandre Marcondes" w:date="2019-07-09T18:16:00Z">
            <w:rPr/>
          </w:rPrChange>
        </w:rPr>
        <w:t>s</w:t>
      </w:r>
      <w:r w:rsidRPr="004E7DBD">
        <w:rPr>
          <w:rPrChange w:id="7384" w:author="Alexandre Marcondes" w:date="2019-07-09T18:16:00Z">
            <w:rPr/>
          </w:rPrChange>
        </w:rPr>
        <w:t xml:space="preserve"> </w:t>
      </w:r>
      <w:r w:rsidR="006C2BF0" w:rsidRPr="004E7DBD">
        <w:rPr>
          <w:rPrChange w:id="7385" w:author="Alexandre Marcondes" w:date="2019-07-09T18:16:00Z">
            <w:rPr/>
          </w:rPrChange>
        </w:rPr>
        <w:t xml:space="preserve">são </w:t>
      </w:r>
      <w:r w:rsidRPr="004E7DBD">
        <w:rPr>
          <w:rPrChange w:id="7386" w:author="Alexandre Marcondes" w:date="2019-07-09T18:16:00Z">
            <w:rPr/>
          </w:rPrChange>
        </w:rPr>
        <w:t xml:space="preserve">o </w:t>
      </w:r>
      <w:proofErr w:type="spellStart"/>
      <w:r w:rsidRPr="004E7DBD">
        <w:rPr>
          <w:i/>
          <w:rPrChange w:id="7387" w:author="Alexandre Marcondes" w:date="2019-07-09T18:16:00Z">
            <w:rPr>
              <w:i/>
            </w:rPr>
          </w:rPrChange>
        </w:rPr>
        <w:t>planning_scene</w:t>
      </w:r>
      <w:proofErr w:type="spellEnd"/>
      <w:r w:rsidR="000F0EAF" w:rsidRPr="004E7DBD">
        <w:rPr>
          <w:i/>
          <w:rPrChange w:id="7388" w:author="Alexandre Marcondes" w:date="2019-07-09T18:16:00Z">
            <w:rPr>
              <w:i/>
            </w:rPr>
          </w:rPrChange>
        </w:rPr>
        <w:t>,</w:t>
      </w:r>
      <w:r w:rsidRPr="004E7DBD">
        <w:rPr>
          <w:rPrChange w:id="7389" w:author="Alexandre Marcondes" w:date="2019-07-09T18:16:00Z">
            <w:rPr/>
          </w:rPrChange>
        </w:rPr>
        <w:t xml:space="preserve"> que contém a definição do </w:t>
      </w:r>
      <w:proofErr w:type="spellStart"/>
      <w:r w:rsidRPr="004E7DBD">
        <w:rPr>
          <w:i/>
          <w:rPrChange w:id="7390" w:author="Alexandre Marcondes" w:date="2019-07-09T18:16:00Z">
            <w:rPr>
              <w:i/>
            </w:rPr>
          </w:rPrChange>
        </w:rPr>
        <w:t>Octomap</w:t>
      </w:r>
      <w:proofErr w:type="spellEnd"/>
      <w:r w:rsidR="000F0EAF" w:rsidRPr="004E7DBD">
        <w:rPr>
          <w:i/>
          <w:rPrChange w:id="7391" w:author="Alexandre Marcondes" w:date="2019-07-09T18:16:00Z">
            <w:rPr>
              <w:i/>
            </w:rPr>
          </w:rPrChange>
        </w:rPr>
        <w:t>,</w:t>
      </w:r>
      <w:r w:rsidRPr="004E7DBD">
        <w:rPr>
          <w:rPrChange w:id="7392" w:author="Alexandre Marcondes" w:date="2019-07-09T18:16:00Z">
            <w:rPr/>
          </w:rPrChange>
        </w:rPr>
        <w:t xml:space="preserve"> </w:t>
      </w:r>
      <w:r w:rsidR="000F0EAF" w:rsidRPr="004E7DBD">
        <w:rPr>
          <w:rPrChange w:id="7393" w:author="Alexandre Marcondes" w:date="2019-07-09T18:16:00Z">
            <w:rPr/>
          </w:rPrChange>
        </w:rPr>
        <w:t>e os</w:t>
      </w:r>
      <w:r w:rsidRPr="004E7DBD">
        <w:rPr>
          <w:rPrChange w:id="7394" w:author="Alexandre Marcondes" w:date="2019-07-09T18:16:00Z">
            <w:rPr/>
          </w:rPrChange>
        </w:rPr>
        <w:t xml:space="preserve"> tópicos de câmera, que permitem a visualização em primeira pessoa do ambiente virtual. </w:t>
      </w:r>
    </w:p>
    <w:p w:rsidR="00E87BBF" w:rsidRPr="004E7DBD" w:rsidRDefault="00416679" w:rsidP="00E87BBF">
      <w:pPr>
        <w:rPr>
          <w:rPrChange w:id="7395" w:author="Alexandre Marcondes" w:date="2019-07-09T18:16:00Z">
            <w:rPr/>
          </w:rPrChange>
        </w:rPr>
      </w:pPr>
      <w:r w:rsidRPr="004E7DBD">
        <w:rPr>
          <w:rPrChange w:id="7396" w:author="Alexandre Marcondes" w:date="2019-07-09T18:16:00Z">
            <w:rPr/>
          </w:rPrChange>
        </w:rPr>
        <w:t>Os principais serviço</w:t>
      </w:r>
      <w:r w:rsidR="00E87BBF" w:rsidRPr="004E7DBD">
        <w:rPr>
          <w:rPrChange w:id="7397" w:author="Alexandre Marcondes" w:date="2019-07-09T18:16:00Z">
            <w:rPr/>
          </w:rPrChange>
        </w:rPr>
        <w:t>s</w:t>
      </w:r>
      <w:r w:rsidRPr="004E7DBD">
        <w:rPr>
          <w:rPrChange w:id="7398" w:author="Alexandre Marcondes" w:date="2019-07-09T18:16:00Z">
            <w:rPr/>
          </w:rPrChange>
        </w:rPr>
        <w:t xml:space="preserve"> vistos no nodo </w:t>
      </w:r>
      <w:proofErr w:type="spellStart"/>
      <w:r w:rsidRPr="004E7DBD">
        <w:rPr>
          <w:rPrChange w:id="7399" w:author="Alexandre Marcondes" w:date="2019-07-09T18:16:00Z">
            <w:rPr/>
          </w:rPrChange>
        </w:rPr>
        <w:t>n_rviz</w:t>
      </w:r>
      <w:proofErr w:type="spellEnd"/>
      <w:r w:rsidRPr="004E7DBD">
        <w:rPr>
          <w:rPrChange w:id="7400" w:author="Alexandre Marcondes" w:date="2019-07-09T18:16:00Z">
            <w:rPr/>
          </w:rPrChange>
        </w:rPr>
        <w:t xml:space="preserve"> são o planejamento de rota (</w:t>
      </w:r>
      <w:proofErr w:type="spellStart"/>
      <w:r w:rsidRPr="004E7DBD">
        <w:rPr>
          <w:i/>
          <w:rPrChange w:id="7401" w:author="Alexandre Marcondes" w:date="2019-07-09T18:16:00Z">
            <w:rPr>
              <w:i/>
            </w:rPr>
          </w:rPrChange>
        </w:rPr>
        <w:t>plan</w:t>
      </w:r>
      <w:proofErr w:type="spellEnd"/>
      <w:r w:rsidRPr="004E7DBD">
        <w:rPr>
          <w:rPrChange w:id="7402" w:author="Alexandre Marcondes" w:date="2019-07-09T18:16:00Z">
            <w:rPr/>
          </w:rPrChange>
        </w:rPr>
        <w:t xml:space="preserve">) e </w:t>
      </w:r>
      <w:r w:rsidR="006C2BF0" w:rsidRPr="004E7DBD">
        <w:rPr>
          <w:rPrChange w:id="7403" w:author="Alexandre Marcondes" w:date="2019-07-09T18:16:00Z">
            <w:rPr/>
          </w:rPrChange>
        </w:rPr>
        <w:t>execução</w:t>
      </w:r>
      <w:r w:rsidRPr="004E7DBD">
        <w:rPr>
          <w:rPrChange w:id="7404" w:author="Alexandre Marcondes" w:date="2019-07-09T18:16:00Z">
            <w:rPr/>
          </w:rPrChange>
        </w:rPr>
        <w:t xml:space="preserve"> de rota (</w:t>
      </w:r>
      <w:r w:rsidRPr="004E7DBD">
        <w:rPr>
          <w:i/>
          <w:rPrChange w:id="7405" w:author="Alexandre Marcondes" w:date="2019-07-09T18:16:00Z">
            <w:rPr>
              <w:i/>
            </w:rPr>
          </w:rPrChange>
        </w:rPr>
        <w:t>execute</w:t>
      </w:r>
      <w:r w:rsidRPr="004E7DBD">
        <w:rPr>
          <w:rPrChange w:id="7406" w:author="Alexandre Marcondes" w:date="2019-07-09T18:16:00Z">
            <w:rPr/>
          </w:rPrChange>
        </w:rPr>
        <w:t xml:space="preserve">). Após o </w:t>
      </w:r>
      <w:r w:rsidR="006C2BF0" w:rsidRPr="004E7DBD">
        <w:rPr>
          <w:rPrChange w:id="7407" w:author="Alexandre Marcondes" w:date="2019-07-09T18:16:00Z">
            <w:rPr/>
          </w:rPrChange>
        </w:rPr>
        <w:t>planejamento</w:t>
      </w:r>
      <w:r w:rsidRPr="004E7DBD">
        <w:rPr>
          <w:rPrChange w:id="7408" w:author="Alexandre Marcondes" w:date="2019-07-09T18:16:00Z">
            <w:rPr/>
          </w:rPrChange>
        </w:rPr>
        <w:t xml:space="preserve"> é possível observar uma linha de sucessão de estados que representa a trajetória proposta pelo </w:t>
      </w:r>
      <w:r w:rsidR="006C2BF0" w:rsidRPr="004E7DBD">
        <w:rPr>
          <w:rPrChange w:id="7409" w:author="Alexandre Marcondes" w:date="2019-07-09T18:16:00Z">
            <w:rPr/>
          </w:rPrChange>
        </w:rPr>
        <w:t>algoritmo</w:t>
      </w:r>
      <w:r w:rsidRPr="004E7DBD">
        <w:rPr>
          <w:rPrChange w:id="7410" w:author="Alexandre Marcondes" w:date="2019-07-09T18:16:00Z">
            <w:rPr/>
          </w:rPrChange>
        </w:rPr>
        <w:t xml:space="preserve"> escolhido. </w:t>
      </w:r>
    </w:p>
    <w:p w:rsidR="00416679" w:rsidRPr="004E7DBD" w:rsidRDefault="00416679" w:rsidP="00E87BBF">
      <w:pPr>
        <w:rPr>
          <w:rPrChange w:id="7411" w:author="Alexandre Marcondes" w:date="2019-07-09T18:16:00Z">
            <w:rPr/>
          </w:rPrChange>
        </w:rPr>
      </w:pPr>
      <w:r w:rsidRPr="004E7DBD">
        <w:rPr>
          <w:rPrChange w:id="7412" w:author="Alexandre Marcondes" w:date="2019-07-09T18:16:00Z">
            <w:rPr/>
          </w:rPrChange>
        </w:rPr>
        <w:tab/>
      </w:r>
    </w:p>
    <w:p w:rsidR="000666C7" w:rsidRPr="004E7DBD" w:rsidRDefault="000666C7" w:rsidP="00DC4933">
      <w:pPr>
        <w:pStyle w:val="Ttulo4"/>
        <w:numPr>
          <w:ilvl w:val="3"/>
          <w:numId w:val="6"/>
        </w:numPr>
        <w:rPr>
          <w:rPrChange w:id="7413" w:author="Alexandre Marcondes" w:date="2019-07-09T18:16:00Z">
            <w:rPr/>
          </w:rPrChange>
        </w:rPr>
      </w:pPr>
      <w:proofErr w:type="spellStart"/>
      <w:proofErr w:type="gramStart"/>
      <w:r w:rsidRPr="004E7DBD">
        <w:rPr>
          <w:rPrChange w:id="7414" w:author="Alexandre Marcondes" w:date="2019-07-09T18:16:00Z">
            <w:rPr/>
          </w:rPrChange>
        </w:rPr>
        <w:t>gazebo</w:t>
      </w:r>
      <w:proofErr w:type="spellEnd"/>
      <w:proofErr w:type="gramEnd"/>
    </w:p>
    <w:p w:rsidR="003E0761" w:rsidRPr="004E7DBD" w:rsidRDefault="003E0761" w:rsidP="003E0761">
      <w:pPr>
        <w:rPr>
          <w:rPrChange w:id="7415" w:author="Alexandre Marcondes" w:date="2019-07-09T18:16:00Z">
            <w:rPr/>
          </w:rPrChange>
        </w:rPr>
      </w:pPr>
    </w:p>
    <w:p w:rsidR="003E0761" w:rsidRPr="004E7DBD" w:rsidRDefault="003E0761" w:rsidP="003E0761">
      <w:pPr>
        <w:rPr>
          <w:rPrChange w:id="7416" w:author="Alexandre Marcondes" w:date="2019-07-09T18:16:00Z">
            <w:rPr/>
          </w:rPrChange>
        </w:rPr>
      </w:pPr>
      <w:r w:rsidRPr="004E7DBD">
        <w:rPr>
          <w:rPrChange w:id="7417" w:author="Alexandre Marcondes" w:date="2019-07-09T18:16:00Z">
            <w:rPr/>
          </w:rPrChange>
        </w:rPr>
        <w:t xml:space="preserve">O nodo </w:t>
      </w:r>
      <w:proofErr w:type="spellStart"/>
      <w:r w:rsidRPr="004E7DBD">
        <w:rPr>
          <w:rPrChange w:id="7418" w:author="Alexandre Marcondes" w:date="2019-07-09T18:16:00Z">
            <w:rPr/>
          </w:rPrChange>
        </w:rPr>
        <w:t>gazebo</w:t>
      </w:r>
      <w:proofErr w:type="spellEnd"/>
      <w:r w:rsidRPr="004E7DBD">
        <w:rPr>
          <w:rPrChange w:id="7419" w:author="Alexandre Marcondes" w:date="2019-07-09T18:16:00Z">
            <w:rPr/>
          </w:rPrChange>
        </w:rPr>
        <w:t xml:space="preserve"> fornece a simulação do VANT e o modelo do ambiente. Publica e subscreve em tópicos informações de sensores para que o controle do VANT seja possível. A seguir as principais publicações e subscrições do nodo </w:t>
      </w:r>
      <w:proofErr w:type="spellStart"/>
      <w:r w:rsidRPr="004E7DBD">
        <w:rPr>
          <w:rPrChange w:id="7420" w:author="Alexandre Marcondes" w:date="2019-07-09T18:16:00Z">
            <w:rPr/>
          </w:rPrChange>
        </w:rPr>
        <w:t>gazebo</w:t>
      </w:r>
      <w:proofErr w:type="spellEnd"/>
      <w:r w:rsidR="005D217E" w:rsidRPr="004E7DBD">
        <w:rPr>
          <w:highlight w:val="green"/>
          <w:rPrChange w:id="7421" w:author="Alexandre Marcondes" w:date="2019-07-09T18:16:00Z">
            <w:rPr>
              <w:highlight w:val="green"/>
            </w:rPr>
          </w:rPrChange>
        </w:rPr>
        <w:t>:</w:t>
      </w:r>
    </w:p>
    <w:p w:rsidR="008F56AE" w:rsidRPr="004E7DBD" w:rsidRDefault="008F56AE" w:rsidP="003E0761">
      <w:pPr>
        <w:rPr>
          <w:rPrChange w:id="7422" w:author="Alexandre Marcondes" w:date="2019-07-09T18:16:00Z">
            <w:rPr/>
          </w:rPrChange>
        </w:rPr>
      </w:pPr>
    </w:p>
    <w:p w:rsidR="003E0761" w:rsidRPr="004E7DBD" w:rsidRDefault="003E0761" w:rsidP="007870AF">
      <w:pPr>
        <w:pStyle w:val="PargrafodaLista"/>
        <w:numPr>
          <w:ilvl w:val="0"/>
          <w:numId w:val="19"/>
        </w:numPr>
        <w:rPr>
          <w:rPrChange w:id="7423" w:author="Alexandre Marcondes" w:date="2019-07-09T18:16:00Z">
            <w:rPr/>
          </w:rPrChange>
        </w:rPr>
      </w:pPr>
      <w:r w:rsidRPr="004E7DBD">
        <w:rPr>
          <w:rPrChange w:id="7424" w:author="Alexandre Marcondes" w:date="2019-07-09T18:16:00Z">
            <w:rPr/>
          </w:rPrChange>
        </w:rPr>
        <w:t>Publicações:</w:t>
      </w:r>
    </w:p>
    <w:p w:rsidR="003E0761" w:rsidRPr="004E7DBD" w:rsidRDefault="003E0761" w:rsidP="007870AF">
      <w:pPr>
        <w:pStyle w:val="PargrafodaLista"/>
        <w:numPr>
          <w:ilvl w:val="1"/>
          <w:numId w:val="19"/>
        </w:numPr>
        <w:rPr>
          <w:rPrChange w:id="7425" w:author="Alexandre Marcondes" w:date="2019-07-09T18:16:00Z">
            <w:rPr/>
          </w:rPrChange>
        </w:rPr>
      </w:pPr>
      <w:proofErr w:type="spellStart"/>
      <w:proofErr w:type="gramStart"/>
      <w:r w:rsidRPr="004E7DBD">
        <w:rPr>
          <w:rPrChange w:id="7426" w:author="Alexandre Marcondes" w:date="2019-07-09T18:16:00Z">
            <w:rPr/>
          </w:rPrChange>
        </w:rPr>
        <w:t>quad</w:t>
      </w:r>
      <w:proofErr w:type="spellEnd"/>
      <w:proofErr w:type="gramEnd"/>
      <w:r w:rsidRPr="004E7DBD">
        <w:rPr>
          <w:rPrChange w:id="7427" w:author="Alexandre Marcondes" w:date="2019-07-09T18:16:00Z">
            <w:rPr/>
          </w:rPrChange>
        </w:rPr>
        <w:t>/</w:t>
      </w:r>
      <w:proofErr w:type="spellStart"/>
      <w:r w:rsidRPr="004E7DBD">
        <w:rPr>
          <w:rPrChange w:id="7428" w:author="Alexandre Marcondes" w:date="2019-07-09T18:16:00Z">
            <w:rPr/>
          </w:rPrChange>
        </w:rPr>
        <w:t>camera</w:t>
      </w:r>
      <w:proofErr w:type="spellEnd"/>
      <w:r w:rsidRPr="004E7DBD">
        <w:rPr>
          <w:rPrChange w:id="7429" w:author="Alexandre Marcondes" w:date="2019-07-09T18:16:00Z">
            <w:rPr/>
          </w:rPrChange>
        </w:rPr>
        <w:t>_/</w:t>
      </w:r>
      <w:proofErr w:type="spellStart"/>
      <w:r w:rsidRPr="004E7DBD">
        <w:rPr>
          <w:rPrChange w:id="7430" w:author="Alexandre Marcondes" w:date="2019-07-09T18:16:00Z">
            <w:rPr/>
          </w:rPrChange>
        </w:rPr>
        <w:t>depth</w:t>
      </w:r>
      <w:proofErr w:type="spellEnd"/>
      <w:r w:rsidRPr="004E7DBD">
        <w:rPr>
          <w:rPrChange w:id="7431" w:author="Alexandre Marcondes" w:date="2019-07-09T18:16:00Z">
            <w:rPr/>
          </w:rPrChange>
        </w:rPr>
        <w:t xml:space="preserve">/points: este tópico possui os dados de </w:t>
      </w:r>
      <w:r w:rsidRPr="004E7DBD">
        <w:rPr>
          <w:i/>
          <w:rPrChange w:id="7432" w:author="Alexandre Marcondes" w:date="2019-07-09T18:16:00Z">
            <w:rPr>
              <w:i/>
            </w:rPr>
          </w:rPrChange>
        </w:rPr>
        <w:t xml:space="preserve">point </w:t>
      </w:r>
      <w:proofErr w:type="spellStart"/>
      <w:r w:rsidRPr="004E7DBD">
        <w:rPr>
          <w:i/>
          <w:rPrChange w:id="7433" w:author="Alexandre Marcondes" w:date="2019-07-09T18:16:00Z">
            <w:rPr>
              <w:i/>
            </w:rPr>
          </w:rPrChange>
        </w:rPr>
        <w:t>cloud</w:t>
      </w:r>
      <w:proofErr w:type="spellEnd"/>
      <w:r w:rsidRPr="004E7DBD">
        <w:rPr>
          <w:rPrChange w:id="7434" w:author="Alexandre Marcondes" w:date="2019-07-09T18:16:00Z">
            <w:rPr/>
          </w:rPrChange>
        </w:rPr>
        <w:t xml:space="preserve"> gerados pelo sensor </w:t>
      </w:r>
      <w:proofErr w:type="spellStart"/>
      <w:r w:rsidRPr="004E7DBD">
        <w:rPr>
          <w:rPrChange w:id="7435" w:author="Alexandre Marcondes" w:date="2019-07-09T18:16:00Z">
            <w:rPr/>
          </w:rPrChange>
        </w:rPr>
        <w:t>Kinect</w:t>
      </w:r>
      <w:proofErr w:type="spellEnd"/>
      <w:r w:rsidRPr="004E7DBD">
        <w:rPr>
          <w:rPrChange w:id="7436" w:author="Alexandre Marcondes" w:date="2019-07-09T18:16:00Z">
            <w:rPr/>
          </w:rPrChange>
        </w:rPr>
        <w:t xml:space="preserve"> simulado. Estes dados se desejável servem para </w:t>
      </w:r>
      <w:proofErr w:type="spellStart"/>
      <w:r w:rsidRPr="004E7DBD">
        <w:rPr>
          <w:rPrChange w:id="7437" w:author="Alexandre Marcondes" w:date="2019-07-09T18:16:00Z">
            <w:rPr/>
          </w:rPrChange>
        </w:rPr>
        <w:t>atualiza</w:t>
      </w:r>
      <w:r w:rsidR="00595400" w:rsidRPr="004E7DBD">
        <w:rPr>
          <w:rPrChange w:id="7438" w:author="Alexandre Marcondes" w:date="2019-07-09T18:16:00Z">
            <w:rPr/>
          </w:rPrChange>
        </w:rPr>
        <w:t>ca</w:t>
      </w:r>
      <w:r w:rsidRPr="004E7DBD">
        <w:rPr>
          <w:rPrChange w:id="7439" w:author="Alexandre Marcondes" w:date="2019-07-09T18:16:00Z">
            <w:rPr/>
          </w:rPrChange>
        </w:rPr>
        <w:t>o</w:t>
      </w:r>
      <w:proofErr w:type="spellEnd"/>
      <w:r w:rsidRPr="004E7DBD">
        <w:rPr>
          <w:rPrChange w:id="7440" w:author="Alexandre Marcondes" w:date="2019-07-09T18:16:00Z">
            <w:rPr/>
          </w:rPrChange>
        </w:rPr>
        <w:t xml:space="preserve"> do </w:t>
      </w:r>
      <w:proofErr w:type="spellStart"/>
      <w:r w:rsidRPr="004E7DBD">
        <w:rPr>
          <w:rPrChange w:id="7441" w:author="Alexandre Marcondes" w:date="2019-07-09T18:16:00Z">
            <w:rPr/>
          </w:rPrChange>
        </w:rPr>
        <w:t>Octomap</w:t>
      </w:r>
      <w:proofErr w:type="spellEnd"/>
      <w:r w:rsidRPr="004E7DBD">
        <w:rPr>
          <w:rPrChange w:id="7442" w:author="Alexandre Marcondes" w:date="2019-07-09T18:16:00Z">
            <w:rPr/>
          </w:rPrChange>
        </w:rPr>
        <w:t xml:space="preserve"> durante a inspeção.</w:t>
      </w:r>
    </w:p>
    <w:p w:rsidR="003E0761" w:rsidRPr="004E7DBD" w:rsidRDefault="003E0761" w:rsidP="007870AF">
      <w:pPr>
        <w:pStyle w:val="PargrafodaLista"/>
        <w:numPr>
          <w:ilvl w:val="1"/>
          <w:numId w:val="19"/>
        </w:numPr>
        <w:rPr>
          <w:rPrChange w:id="7443" w:author="Alexandre Marcondes" w:date="2019-07-09T18:16:00Z">
            <w:rPr/>
          </w:rPrChange>
        </w:rPr>
      </w:pPr>
      <w:proofErr w:type="spellStart"/>
      <w:proofErr w:type="gramStart"/>
      <w:r w:rsidRPr="004E7DBD">
        <w:rPr>
          <w:rPrChange w:id="7444" w:author="Alexandre Marcondes" w:date="2019-07-09T18:16:00Z">
            <w:rPr/>
          </w:rPrChange>
        </w:rPr>
        <w:t>quad</w:t>
      </w:r>
      <w:proofErr w:type="spellEnd"/>
      <w:proofErr w:type="gramEnd"/>
      <w:r w:rsidRPr="004E7DBD">
        <w:rPr>
          <w:rPrChange w:id="7445" w:author="Alexandre Marcondes" w:date="2019-07-09T18:16:00Z">
            <w:rPr/>
          </w:rPrChange>
        </w:rPr>
        <w:t>/</w:t>
      </w:r>
      <w:proofErr w:type="spellStart"/>
      <w:r w:rsidRPr="004E7DBD">
        <w:rPr>
          <w:rPrChange w:id="7446" w:author="Alexandre Marcondes" w:date="2019-07-09T18:16:00Z">
            <w:rPr/>
          </w:rPrChange>
        </w:rPr>
        <w:t>ground_truth</w:t>
      </w:r>
      <w:proofErr w:type="spellEnd"/>
      <w:r w:rsidRPr="004E7DBD">
        <w:rPr>
          <w:rPrChange w:id="7447" w:author="Alexandre Marcondes" w:date="2019-07-09T18:16:00Z">
            <w:rPr/>
          </w:rPrChange>
        </w:rPr>
        <w:t>/</w:t>
      </w:r>
      <w:proofErr w:type="spellStart"/>
      <w:r w:rsidRPr="004E7DBD">
        <w:rPr>
          <w:rPrChange w:id="7448" w:author="Alexandre Marcondes" w:date="2019-07-09T18:16:00Z">
            <w:rPr/>
          </w:rPrChange>
        </w:rPr>
        <w:t>odometry</w:t>
      </w:r>
      <w:proofErr w:type="spellEnd"/>
      <w:r w:rsidRPr="004E7DBD">
        <w:rPr>
          <w:rPrChange w:id="7449" w:author="Alexandre Marcondes" w:date="2019-07-09T18:16:00Z">
            <w:rPr/>
          </w:rPrChange>
        </w:rPr>
        <w:t xml:space="preserve">: este tópico possui informações de </w:t>
      </w:r>
      <w:proofErr w:type="spellStart"/>
      <w:r w:rsidRPr="004E7DBD">
        <w:rPr>
          <w:rPrChange w:id="7450" w:author="Alexandre Marcondes" w:date="2019-07-09T18:16:00Z">
            <w:rPr/>
          </w:rPrChange>
        </w:rPr>
        <w:t>iGPS</w:t>
      </w:r>
      <w:proofErr w:type="spellEnd"/>
      <w:r w:rsidRPr="004E7DBD">
        <w:rPr>
          <w:rPrChange w:id="7451" w:author="Alexandre Marcondes" w:date="2019-07-09T18:16:00Z">
            <w:rPr/>
          </w:rPrChange>
        </w:rPr>
        <w:t xml:space="preserve"> (</w:t>
      </w:r>
      <w:r w:rsidRPr="004E7DBD">
        <w:rPr>
          <w:i/>
          <w:rPrChange w:id="7452" w:author="Alexandre Marcondes" w:date="2019-07-09T18:16:00Z">
            <w:rPr>
              <w:i/>
            </w:rPr>
          </w:rPrChange>
        </w:rPr>
        <w:t>indoor GPS</w:t>
      </w:r>
      <w:r w:rsidRPr="004E7DBD">
        <w:rPr>
          <w:rPrChange w:id="7453" w:author="Alexandre Marcondes" w:date="2019-07-09T18:16:00Z">
            <w:rPr/>
          </w:rPrChange>
        </w:rPr>
        <w:t>)</w:t>
      </w:r>
      <w:r w:rsidRPr="004E7DBD">
        <w:rPr>
          <w:i/>
          <w:rPrChange w:id="7454" w:author="Alexandre Marcondes" w:date="2019-07-09T18:16:00Z">
            <w:rPr>
              <w:i/>
            </w:rPr>
          </w:rPrChange>
        </w:rPr>
        <w:t xml:space="preserve"> </w:t>
      </w:r>
      <w:r w:rsidRPr="004E7DBD">
        <w:rPr>
          <w:rPrChange w:id="7455" w:author="Alexandre Marcondes" w:date="2019-07-09T18:16:00Z">
            <w:rPr/>
          </w:rPrChange>
        </w:rPr>
        <w:t>para alimentar o controlador de posição do VANT.</w:t>
      </w:r>
    </w:p>
    <w:p w:rsidR="003E0761" w:rsidRPr="004E7DBD" w:rsidRDefault="003E0761" w:rsidP="007870AF">
      <w:pPr>
        <w:pStyle w:val="PargrafodaLista"/>
        <w:numPr>
          <w:ilvl w:val="1"/>
          <w:numId w:val="19"/>
        </w:numPr>
        <w:rPr>
          <w:rPrChange w:id="7456" w:author="Alexandre Marcondes" w:date="2019-07-09T18:16:00Z">
            <w:rPr/>
          </w:rPrChange>
        </w:rPr>
      </w:pPr>
      <w:r w:rsidRPr="004E7DBD">
        <w:rPr>
          <w:rPrChange w:id="7457" w:author="Alexandre Marcondes" w:date="2019-07-09T18:16:00Z">
            <w:rPr/>
          </w:rPrChange>
        </w:rPr>
        <w:t xml:space="preserve">/tf: este tópico possui a transformada entre o sistema global e a base do VANT. Este dado é necessário para que o nodo </w:t>
      </w:r>
      <w:proofErr w:type="spellStart"/>
      <w:r w:rsidRPr="004E7DBD">
        <w:rPr>
          <w:rPrChange w:id="7458" w:author="Alexandre Marcondes" w:date="2019-07-09T18:16:00Z">
            <w:rPr/>
          </w:rPrChange>
        </w:rPr>
        <w:t>move_group</w:t>
      </w:r>
      <w:proofErr w:type="spellEnd"/>
      <w:r w:rsidRPr="004E7DBD">
        <w:rPr>
          <w:rPrChange w:id="7459" w:author="Alexandre Marcondes" w:date="2019-07-09T18:16:00Z">
            <w:rPr/>
          </w:rPrChange>
        </w:rPr>
        <w:t xml:space="preserve"> </w:t>
      </w:r>
      <w:r w:rsidR="00595400" w:rsidRPr="004E7DBD">
        <w:rPr>
          <w:rPrChange w:id="7460" w:author="Alexandre Marcondes" w:date="2019-07-09T18:16:00Z">
            <w:rPr/>
          </w:rPrChange>
        </w:rPr>
        <w:t>conheça</w:t>
      </w:r>
      <w:r w:rsidRPr="004E7DBD">
        <w:rPr>
          <w:rPrChange w:id="7461" w:author="Alexandre Marcondes" w:date="2019-07-09T18:16:00Z">
            <w:rPr/>
          </w:rPrChange>
        </w:rPr>
        <w:t xml:space="preserve"> a posição atual do VANT.</w:t>
      </w:r>
    </w:p>
    <w:p w:rsidR="003E0761" w:rsidRPr="004E7DBD" w:rsidRDefault="003E0761" w:rsidP="007870AF">
      <w:pPr>
        <w:pStyle w:val="PargrafodaLista"/>
        <w:numPr>
          <w:ilvl w:val="0"/>
          <w:numId w:val="19"/>
        </w:numPr>
        <w:rPr>
          <w:rPrChange w:id="7462" w:author="Alexandre Marcondes" w:date="2019-07-09T18:16:00Z">
            <w:rPr/>
          </w:rPrChange>
        </w:rPr>
      </w:pPr>
      <w:r w:rsidRPr="004E7DBD">
        <w:rPr>
          <w:rPrChange w:id="7463" w:author="Alexandre Marcondes" w:date="2019-07-09T18:16:00Z">
            <w:rPr/>
          </w:rPrChange>
        </w:rPr>
        <w:t>Subscrições</w:t>
      </w:r>
    </w:p>
    <w:p w:rsidR="003E0761" w:rsidRPr="004E7DBD" w:rsidRDefault="00832CBB" w:rsidP="007870AF">
      <w:pPr>
        <w:pStyle w:val="PargrafodaLista"/>
        <w:numPr>
          <w:ilvl w:val="1"/>
          <w:numId w:val="19"/>
        </w:numPr>
        <w:rPr>
          <w:rPrChange w:id="7464" w:author="Alexandre Marcondes" w:date="2019-07-09T18:16:00Z">
            <w:rPr/>
          </w:rPrChange>
        </w:rPr>
      </w:pPr>
      <w:proofErr w:type="spellStart"/>
      <w:proofErr w:type="gramStart"/>
      <w:r w:rsidRPr="004E7DBD">
        <w:rPr>
          <w:rPrChange w:id="7465" w:author="Alexandre Marcondes" w:date="2019-07-09T18:16:00Z">
            <w:rPr/>
          </w:rPrChange>
        </w:rPr>
        <w:t>q</w:t>
      </w:r>
      <w:r w:rsidR="003E0761" w:rsidRPr="004E7DBD">
        <w:rPr>
          <w:rPrChange w:id="7466" w:author="Alexandre Marcondes" w:date="2019-07-09T18:16:00Z">
            <w:rPr/>
          </w:rPrChange>
        </w:rPr>
        <w:t>uad</w:t>
      </w:r>
      <w:proofErr w:type="spellEnd"/>
      <w:proofErr w:type="gramEnd"/>
      <w:r w:rsidR="003E0761" w:rsidRPr="004E7DBD">
        <w:rPr>
          <w:rPrChange w:id="7467" w:author="Alexandre Marcondes" w:date="2019-07-09T18:16:00Z">
            <w:rPr/>
          </w:rPrChange>
        </w:rPr>
        <w:t>/</w:t>
      </w:r>
      <w:proofErr w:type="spellStart"/>
      <w:r w:rsidR="003E0761" w:rsidRPr="004E7DBD">
        <w:rPr>
          <w:rPrChange w:id="7468" w:author="Alexandre Marcondes" w:date="2019-07-09T18:16:00Z">
            <w:rPr/>
          </w:rPrChange>
        </w:rPr>
        <w:t>command</w:t>
      </w:r>
      <w:proofErr w:type="spellEnd"/>
      <w:r w:rsidR="003E0761" w:rsidRPr="004E7DBD">
        <w:rPr>
          <w:rPrChange w:id="7469" w:author="Alexandre Marcondes" w:date="2019-07-09T18:16:00Z">
            <w:rPr/>
          </w:rPrChange>
        </w:rPr>
        <w:t>/</w:t>
      </w:r>
      <w:proofErr w:type="spellStart"/>
      <w:r w:rsidR="003E0761" w:rsidRPr="004E7DBD">
        <w:rPr>
          <w:rPrChange w:id="7470" w:author="Alexandre Marcondes" w:date="2019-07-09T18:16:00Z">
            <w:rPr/>
          </w:rPrChange>
        </w:rPr>
        <w:t>motor_speed</w:t>
      </w:r>
      <w:proofErr w:type="spellEnd"/>
      <w:r w:rsidR="003E0761" w:rsidRPr="004E7DBD">
        <w:rPr>
          <w:rPrChange w:id="7471" w:author="Alexandre Marcondes" w:date="2019-07-09T18:16:00Z">
            <w:rPr/>
          </w:rPrChange>
        </w:rPr>
        <w:t xml:space="preserve">: este tópico possui as 4 velocidades que são configuradas aos motores do </w:t>
      </w:r>
      <w:r w:rsidR="00595400" w:rsidRPr="004E7DBD">
        <w:rPr>
          <w:rPrChange w:id="7472" w:author="Alexandre Marcondes" w:date="2019-07-09T18:16:00Z">
            <w:rPr/>
          </w:rPrChange>
        </w:rPr>
        <w:t>VANT</w:t>
      </w:r>
      <w:r w:rsidR="003E0761" w:rsidRPr="004E7DBD">
        <w:rPr>
          <w:rPrChange w:id="7473" w:author="Alexandre Marcondes" w:date="2019-07-09T18:16:00Z">
            <w:rPr/>
          </w:rPrChange>
        </w:rPr>
        <w:t xml:space="preserve"> </w:t>
      </w:r>
      <w:r w:rsidR="003E0761" w:rsidRPr="004E7DBD">
        <w:rPr>
          <w:rPrChange w:id="7474" w:author="Alexandre Marcondes" w:date="2019-07-09T18:16:00Z">
            <w:rPr/>
          </w:rPrChange>
        </w:rPr>
        <w:lastRenderedPageBreak/>
        <w:t xml:space="preserve">simulado no </w:t>
      </w:r>
      <w:proofErr w:type="spellStart"/>
      <w:r w:rsidR="003E0761" w:rsidRPr="004E7DBD">
        <w:rPr>
          <w:rPrChange w:id="7475" w:author="Alexandre Marcondes" w:date="2019-07-09T18:16:00Z">
            <w:rPr/>
          </w:rPrChange>
        </w:rPr>
        <w:t>gazebo</w:t>
      </w:r>
      <w:proofErr w:type="spellEnd"/>
      <w:r w:rsidR="003E0761" w:rsidRPr="004E7DBD">
        <w:rPr>
          <w:rPrChange w:id="7476" w:author="Alexandre Marcondes" w:date="2019-07-09T18:16:00Z">
            <w:rPr/>
          </w:rPrChange>
        </w:rPr>
        <w:t>. As velocidade</w:t>
      </w:r>
      <w:r w:rsidR="00072F80" w:rsidRPr="004E7DBD">
        <w:rPr>
          <w:rPrChange w:id="7477" w:author="Alexandre Marcondes" w:date="2019-07-09T18:16:00Z">
            <w:rPr/>
          </w:rPrChange>
        </w:rPr>
        <w:t>s</w:t>
      </w:r>
      <w:r w:rsidR="003E0761" w:rsidRPr="004E7DBD">
        <w:rPr>
          <w:rPrChange w:id="7478" w:author="Alexandre Marcondes" w:date="2019-07-09T18:16:00Z">
            <w:rPr/>
          </w:rPrChange>
        </w:rPr>
        <w:t xml:space="preserve"> são resultado do cont</w:t>
      </w:r>
      <w:r w:rsidR="00072F80" w:rsidRPr="004E7DBD">
        <w:rPr>
          <w:rPrChange w:id="7479" w:author="Alexandre Marcondes" w:date="2019-07-09T18:16:00Z">
            <w:rPr/>
          </w:rPrChange>
        </w:rPr>
        <w:t>r</w:t>
      </w:r>
      <w:r w:rsidR="003E0761" w:rsidRPr="004E7DBD">
        <w:rPr>
          <w:rPrChange w:id="7480" w:author="Alexandre Marcondes" w:date="2019-07-09T18:16:00Z">
            <w:rPr/>
          </w:rPrChange>
        </w:rPr>
        <w:t>olador de orientação</w:t>
      </w:r>
      <w:r w:rsidR="008F56AE" w:rsidRPr="004E7DBD">
        <w:rPr>
          <w:rPrChange w:id="7481" w:author="Alexandre Marcondes" w:date="2019-07-09T18:16:00Z">
            <w:rPr/>
          </w:rPrChange>
        </w:rPr>
        <w:t>.</w:t>
      </w:r>
    </w:p>
    <w:p w:rsidR="003E0761" w:rsidRPr="004E7DBD" w:rsidRDefault="003E0761" w:rsidP="007870AF">
      <w:pPr>
        <w:pStyle w:val="PargrafodaLista"/>
        <w:numPr>
          <w:ilvl w:val="1"/>
          <w:numId w:val="19"/>
        </w:numPr>
        <w:rPr>
          <w:rPrChange w:id="7482" w:author="Alexandre Marcondes" w:date="2019-07-09T18:16:00Z">
            <w:rPr/>
          </w:rPrChange>
        </w:rPr>
      </w:pPr>
      <w:proofErr w:type="spellStart"/>
      <w:r w:rsidRPr="004E7DBD">
        <w:rPr>
          <w:rPrChange w:id="7483" w:author="Alexandre Marcondes" w:date="2019-07-09T18:16:00Z">
            <w:rPr/>
          </w:rPrChange>
        </w:rPr>
        <w:t>Quad</w:t>
      </w:r>
      <w:proofErr w:type="spellEnd"/>
      <w:r w:rsidRPr="004E7DBD">
        <w:rPr>
          <w:rPrChange w:id="7484" w:author="Alexandre Marcondes" w:date="2019-07-09T18:16:00Z">
            <w:rPr/>
          </w:rPrChange>
        </w:rPr>
        <w:t>/</w:t>
      </w:r>
      <w:proofErr w:type="spellStart"/>
      <w:r w:rsidRPr="004E7DBD">
        <w:rPr>
          <w:rPrChange w:id="7485" w:author="Alexandre Marcondes" w:date="2019-07-09T18:16:00Z">
            <w:rPr/>
          </w:rPrChange>
        </w:rPr>
        <w:t>imu</w:t>
      </w:r>
      <w:proofErr w:type="spellEnd"/>
      <w:r w:rsidRPr="004E7DBD">
        <w:rPr>
          <w:rPrChange w:id="7486" w:author="Alexandre Marcondes" w:date="2019-07-09T18:16:00Z">
            <w:rPr/>
          </w:rPrChange>
        </w:rPr>
        <w:t xml:space="preserve">: este tópico possui os dados referentes </w:t>
      </w:r>
      <w:r w:rsidR="008F56AE" w:rsidRPr="004E7DBD">
        <w:rPr>
          <w:rPrChange w:id="7487" w:author="Alexandre Marcondes" w:date="2019-07-09T18:16:00Z">
            <w:rPr/>
          </w:rPrChange>
        </w:rPr>
        <w:t>às</w:t>
      </w:r>
      <w:r w:rsidRPr="004E7DBD">
        <w:rPr>
          <w:rPrChange w:id="7488" w:author="Alexandre Marcondes" w:date="2019-07-09T18:16:00Z">
            <w:rPr/>
          </w:rPrChange>
        </w:rPr>
        <w:t xml:space="preserve"> acelerações do VANT simulado nos três </w:t>
      </w:r>
      <w:r w:rsidR="00595400" w:rsidRPr="004E7DBD">
        <w:rPr>
          <w:rPrChange w:id="7489" w:author="Alexandre Marcondes" w:date="2019-07-09T18:16:00Z">
            <w:rPr/>
          </w:rPrChange>
        </w:rPr>
        <w:t>eixos</w:t>
      </w:r>
      <w:r w:rsidRPr="004E7DBD">
        <w:rPr>
          <w:rPrChange w:id="7490" w:author="Alexandre Marcondes" w:date="2019-07-09T18:16:00Z">
            <w:rPr/>
          </w:rPrChange>
        </w:rPr>
        <w:t xml:space="preserve"> coordenados. O controlador de orientação é alimentado com os dados deste tópico.</w:t>
      </w:r>
    </w:p>
    <w:p w:rsidR="003E0761" w:rsidRPr="004E7DBD" w:rsidRDefault="003E0761" w:rsidP="003E0761">
      <w:pPr>
        <w:pStyle w:val="PargrafodaLista"/>
        <w:ind w:left="2291" w:firstLine="0"/>
        <w:rPr>
          <w:rPrChange w:id="7491" w:author="Alexandre Marcondes" w:date="2019-07-09T18:16:00Z">
            <w:rPr/>
          </w:rPrChange>
        </w:rPr>
      </w:pPr>
    </w:p>
    <w:p w:rsidR="000666C7" w:rsidRPr="004E7DBD" w:rsidRDefault="000666C7" w:rsidP="00DC4933">
      <w:pPr>
        <w:pStyle w:val="Ttulo4"/>
        <w:numPr>
          <w:ilvl w:val="3"/>
          <w:numId w:val="6"/>
        </w:numPr>
        <w:rPr>
          <w:rPrChange w:id="7492" w:author="Alexandre Marcondes" w:date="2019-07-09T18:16:00Z">
            <w:rPr/>
          </w:rPrChange>
        </w:rPr>
      </w:pPr>
      <w:bookmarkStart w:id="7493" w:name="_Ref8463156"/>
      <w:proofErr w:type="spellStart"/>
      <w:proofErr w:type="gramStart"/>
      <w:r w:rsidRPr="004E7DBD">
        <w:rPr>
          <w:rPrChange w:id="7494" w:author="Alexandre Marcondes" w:date="2019-07-09T18:16:00Z">
            <w:rPr/>
          </w:rPrChange>
        </w:rPr>
        <w:t>quad</w:t>
      </w:r>
      <w:proofErr w:type="spellEnd"/>
      <w:proofErr w:type="gramEnd"/>
      <w:r w:rsidRPr="004E7DBD">
        <w:rPr>
          <w:rPrChange w:id="7495" w:author="Alexandre Marcondes" w:date="2019-07-09T18:16:00Z">
            <w:rPr/>
          </w:rPrChange>
        </w:rPr>
        <w:t>/</w:t>
      </w:r>
      <w:proofErr w:type="spellStart"/>
      <w:r w:rsidRPr="004E7DBD">
        <w:rPr>
          <w:rPrChange w:id="7496" w:author="Alexandre Marcondes" w:date="2019-07-09T18:16:00Z">
            <w:rPr/>
          </w:rPrChange>
        </w:rPr>
        <w:t>jo</w:t>
      </w:r>
      <w:r w:rsidR="00DC4933" w:rsidRPr="004E7DBD">
        <w:rPr>
          <w:rPrChange w:id="7497" w:author="Alexandre Marcondes" w:date="2019-07-09T18:16:00Z">
            <w:rPr/>
          </w:rPrChange>
        </w:rPr>
        <w:t>y</w:t>
      </w:r>
      <w:r w:rsidRPr="004E7DBD">
        <w:rPr>
          <w:rPrChange w:id="7498" w:author="Alexandre Marcondes" w:date="2019-07-09T18:16:00Z">
            <w:rPr/>
          </w:rPrChange>
        </w:rPr>
        <w:t>_node</w:t>
      </w:r>
      <w:proofErr w:type="spellEnd"/>
      <w:r w:rsidR="00DC4933" w:rsidRPr="004E7DBD">
        <w:rPr>
          <w:rPrChange w:id="7499" w:author="Alexandre Marcondes" w:date="2019-07-09T18:16:00Z">
            <w:rPr/>
          </w:rPrChange>
        </w:rPr>
        <w:t>:</w:t>
      </w:r>
      <w:bookmarkEnd w:id="7493"/>
    </w:p>
    <w:p w:rsidR="003E0761" w:rsidRPr="004E7DBD" w:rsidRDefault="003E0761" w:rsidP="003E0761">
      <w:pPr>
        <w:rPr>
          <w:rPrChange w:id="7500" w:author="Alexandre Marcondes" w:date="2019-07-09T18:16:00Z">
            <w:rPr/>
          </w:rPrChange>
        </w:rPr>
      </w:pPr>
    </w:p>
    <w:p w:rsidR="0061122A" w:rsidRPr="004E7DBD" w:rsidRDefault="003E0761" w:rsidP="003E0761">
      <w:pPr>
        <w:rPr>
          <w:rPrChange w:id="7501" w:author="Alexandre Marcondes" w:date="2019-07-09T18:16:00Z">
            <w:rPr/>
          </w:rPrChange>
        </w:rPr>
      </w:pPr>
      <w:r w:rsidRPr="004E7DBD">
        <w:rPr>
          <w:rPrChange w:id="7502" w:author="Alexandre Marcondes" w:date="2019-07-09T18:16:00Z">
            <w:rPr/>
          </w:rPrChange>
        </w:rPr>
        <w:t xml:space="preserve">Este nodo realiza a interface entre a porta USB da </w:t>
      </w:r>
      <w:r w:rsidR="00595400" w:rsidRPr="004E7DBD">
        <w:rPr>
          <w:rPrChange w:id="7503" w:author="Alexandre Marcondes" w:date="2019-07-09T18:16:00Z">
            <w:rPr/>
          </w:rPrChange>
        </w:rPr>
        <w:t>estação</w:t>
      </w:r>
      <w:r w:rsidRPr="004E7DBD">
        <w:rPr>
          <w:rPrChange w:id="7504" w:author="Alexandre Marcondes" w:date="2019-07-09T18:16:00Z">
            <w:rPr/>
          </w:rPrChange>
        </w:rPr>
        <w:t xml:space="preserve"> de comando e o </w:t>
      </w:r>
      <w:r w:rsidR="00595400" w:rsidRPr="004E7DBD">
        <w:rPr>
          <w:i/>
          <w:rPrChange w:id="7505" w:author="Alexandre Marcondes" w:date="2019-07-09T18:16:00Z">
            <w:rPr>
              <w:i/>
            </w:rPr>
          </w:rPrChange>
        </w:rPr>
        <w:t>framework</w:t>
      </w:r>
      <w:r w:rsidRPr="004E7DBD">
        <w:rPr>
          <w:rPrChange w:id="7506" w:author="Alexandre Marcondes" w:date="2019-07-09T18:16:00Z">
            <w:rPr/>
          </w:rPrChange>
        </w:rPr>
        <w:t xml:space="preserve"> ROS. É </w:t>
      </w:r>
      <w:proofErr w:type="gramStart"/>
      <w:r w:rsidRPr="004E7DBD">
        <w:rPr>
          <w:rPrChange w:id="7507" w:author="Alexandre Marcondes" w:date="2019-07-09T18:16:00Z">
            <w:rPr/>
          </w:rPrChange>
        </w:rPr>
        <w:t xml:space="preserve">realizado a transferência dos comandos mecânicos </w:t>
      </w:r>
      <w:r w:rsidR="00595400" w:rsidRPr="004E7DBD">
        <w:rPr>
          <w:rPrChange w:id="7508" w:author="Alexandre Marcondes" w:date="2019-07-09T18:16:00Z">
            <w:rPr/>
          </w:rPrChange>
        </w:rPr>
        <w:t>gerados</w:t>
      </w:r>
      <w:r w:rsidRPr="004E7DBD">
        <w:rPr>
          <w:rPrChange w:id="7509" w:author="Alexandre Marcondes" w:date="2019-07-09T18:16:00Z">
            <w:rPr/>
          </w:rPrChange>
        </w:rPr>
        <w:t xml:space="preserve"> no controle </w:t>
      </w:r>
      <w:r w:rsidRPr="004E7DBD">
        <w:rPr>
          <w:i/>
          <w:rPrChange w:id="7510" w:author="Alexandre Marcondes" w:date="2019-07-09T18:16:00Z">
            <w:rPr>
              <w:i/>
            </w:rPr>
          </w:rPrChange>
        </w:rPr>
        <w:t>USB</w:t>
      </w:r>
      <w:proofErr w:type="gramEnd"/>
      <w:r w:rsidRPr="004E7DBD">
        <w:rPr>
          <w:rPrChange w:id="7511" w:author="Alexandre Marcondes" w:date="2019-07-09T18:16:00Z">
            <w:rPr/>
          </w:rPrChange>
        </w:rPr>
        <w:t xml:space="preserve"> para um tópico na camada ROS. </w:t>
      </w:r>
      <w:r w:rsidR="0061122A" w:rsidRPr="004E7DBD">
        <w:rPr>
          <w:rPrChange w:id="7512" w:author="Alexandre Marcondes" w:date="2019-07-09T18:16:00Z">
            <w:rPr/>
          </w:rPrChange>
        </w:rPr>
        <w:t xml:space="preserve">Sua </w:t>
      </w:r>
      <w:r w:rsidR="00595400" w:rsidRPr="004E7DBD">
        <w:rPr>
          <w:rPrChange w:id="7513" w:author="Alexandre Marcondes" w:date="2019-07-09T18:16:00Z">
            <w:rPr/>
          </w:rPrChange>
        </w:rPr>
        <w:t>ação</w:t>
      </w:r>
      <w:r w:rsidR="0061122A" w:rsidRPr="004E7DBD">
        <w:rPr>
          <w:rPrChange w:id="7514" w:author="Alexandre Marcondes" w:date="2019-07-09T18:16:00Z">
            <w:rPr/>
          </w:rPrChange>
        </w:rPr>
        <w:t xml:space="preserve"> é dada </w:t>
      </w:r>
      <w:r w:rsidR="00595400" w:rsidRPr="004E7DBD">
        <w:rPr>
          <w:rPrChange w:id="7515" w:author="Alexandre Marcondes" w:date="2019-07-09T18:16:00Z">
            <w:rPr/>
          </w:rPrChange>
        </w:rPr>
        <w:t>orientada a</w:t>
      </w:r>
      <w:r w:rsidR="0061122A" w:rsidRPr="004E7DBD">
        <w:rPr>
          <w:rPrChange w:id="7516" w:author="Alexandre Marcondes" w:date="2019-07-09T18:16:00Z">
            <w:rPr/>
          </w:rPrChange>
        </w:rPr>
        <w:t xml:space="preserve"> eventos do usuário do controle, somente publica novas </w:t>
      </w:r>
      <w:r w:rsidR="00595400" w:rsidRPr="004E7DBD">
        <w:rPr>
          <w:rPrChange w:id="7517" w:author="Alexandre Marcondes" w:date="2019-07-09T18:16:00Z">
            <w:rPr/>
          </w:rPrChange>
        </w:rPr>
        <w:t>mensagens</w:t>
      </w:r>
      <w:r w:rsidR="0061122A" w:rsidRPr="004E7DBD">
        <w:rPr>
          <w:rPrChange w:id="7518" w:author="Alexandre Marcondes" w:date="2019-07-09T18:16:00Z">
            <w:rPr/>
          </w:rPrChange>
        </w:rPr>
        <w:t xml:space="preserve"> no ROS quando o </w:t>
      </w:r>
      <w:r w:rsidR="00595400" w:rsidRPr="004E7DBD">
        <w:rPr>
          <w:rPrChange w:id="7519" w:author="Alexandre Marcondes" w:date="2019-07-09T18:16:00Z">
            <w:rPr/>
          </w:rPrChange>
        </w:rPr>
        <w:t>usuário</w:t>
      </w:r>
      <w:r w:rsidR="0061122A" w:rsidRPr="004E7DBD">
        <w:rPr>
          <w:rPrChange w:id="7520" w:author="Alexandre Marcondes" w:date="2019-07-09T18:16:00Z">
            <w:rPr/>
          </w:rPrChange>
        </w:rPr>
        <w:t xml:space="preserve"> pressiona o controle. </w:t>
      </w:r>
      <w:r w:rsidR="00595400" w:rsidRPr="004E7DBD">
        <w:rPr>
          <w:rPrChange w:id="7521" w:author="Alexandre Marcondes" w:date="2019-07-09T18:16:00Z">
            <w:rPr/>
          </w:rPrChange>
        </w:rPr>
        <w:t>Abaixo</w:t>
      </w:r>
      <w:r w:rsidR="0061122A" w:rsidRPr="004E7DBD">
        <w:rPr>
          <w:rPrChange w:id="7522" w:author="Alexandre Marcondes" w:date="2019-07-09T18:16:00Z">
            <w:rPr/>
          </w:rPrChange>
        </w:rPr>
        <w:t xml:space="preserve"> a descrição da principal </w:t>
      </w:r>
      <w:r w:rsidR="00595400" w:rsidRPr="004E7DBD">
        <w:rPr>
          <w:rPrChange w:id="7523" w:author="Alexandre Marcondes" w:date="2019-07-09T18:16:00Z">
            <w:rPr/>
          </w:rPrChange>
        </w:rPr>
        <w:t>publicação</w:t>
      </w:r>
      <w:r w:rsidR="0061122A" w:rsidRPr="004E7DBD">
        <w:rPr>
          <w:rPrChange w:id="7524" w:author="Alexandre Marcondes" w:date="2019-07-09T18:16:00Z">
            <w:rPr/>
          </w:rPrChange>
        </w:rPr>
        <w:t xml:space="preserve"> deste nodo:</w:t>
      </w:r>
    </w:p>
    <w:p w:rsidR="0061122A" w:rsidRPr="004E7DBD" w:rsidRDefault="0061122A" w:rsidP="003E0761">
      <w:pPr>
        <w:rPr>
          <w:rPrChange w:id="7525" w:author="Alexandre Marcondes" w:date="2019-07-09T18:16:00Z">
            <w:rPr/>
          </w:rPrChange>
        </w:rPr>
      </w:pPr>
    </w:p>
    <w:p w:rsidR="0061122A" w:rsidRPr="004E7DBD" w:rsidRDefault="00595400" w:rsidP="007870AF">
      <w:pPr>
        <w:pStyle w:val="PargrafodaLista"/>
        <w:numPr>
          <w:ilvl w:val="0"/>
          <w:numId w:val="20"/>
        </w:numPr>
        <w:rPr>
          <w:rPrChange w:id="7526" w:author="Alexandre Marcondes" w:date="2019-07-09T18:16:00Z">
            <w:rPr/>
          </w:rPrChange>
        </w:rPr>
      </w:pPr>
      <w:r w:rsidRPr="004E7DBD">
        <w:rPr>
          <w:rPrChange w:id="7527" w:author="Alexandre Marcondes" w:date="2019-07-09T18:16:00Z">
            <w:rPr/>
          </w:rPrChange>
        </w:rPr>
        <w:t>Publicações</w:t>
      </w:r>
    </w:p>
    <w:p w:rsidR="003E0761" w:rsidRPr="004E7DBD" w:rsidRDefault="0061122A" w:rsidP="007870AF">
      <w:pPr>
        <w:pStyle w:val="PargrafodaLista"/>
        <w:numPr>
          <w:ilvl w:val="1"/>
          <w:numId w:val="20"/>
        </w:numPr>
        <w:rPr>
          <w:rPrChange w:id="7528" w:author="Alexandre Marcondes" w:date="2019-07-09T18:16:00Z">
            <w:rPr/>
          </w:rPrChange>
        </w:rPr>
      </w:pPr>
      <w:proofErr w:type="spellStart"/>
      <w:proofErr w:type="gramStart"/>
      <w:r w:rsidRPr="004E7DBD">
        <w:rPr>
          <w:rPrChange w:id="7529" w:author="Alexandre Marcondes" w:date="2019-07-09T18:16:00Z">
            <w:rPr/>
          </w:rPrChange>
        </w:rPr>
        <w:t>quad_joy</w:t>
      </w:r>
      <w:proofErr w:type="spellEnd"/>
      <w:proofErr w:type="gramEnd"/>
      <w:r w:rsidRPr="004E7DBD">
        <w:rPr>
          <w:rPrChange w:id="7530" w:author="Alexandre Marcondes" w:date="2019-07-09T18:16:00Z">
            <w:rPr/>
          </w:rPrChange>
        </w:rPr>
        <w:t>: este tópico contém v</w:t>
      </w:r>
      <w:r w:rsidR="003E0761" w:rsidRPr="004E7DBD">
        <w:rPr>
          <w:rPrChange w:id="7531" w:author="Alexandre Marcondes" w:date="2019-07-09T18:16:00Z">
            <w:rPr/>
          </w:rPrChange>
        </w:rPr>
        <w:t>alores de entrada de botos</w:t>
      </w:r>
      <w:r w:rsidRPr="004E7DBD">
        <w:rPr>
          <w:rPrChange w:id="7532" w:author="Alexandre Marcondes" w:date="2019-07-09T18:16:00Z">
            <w:rPr/>
          </w:rPrChange>
        </w:rPr>
        <w:t xml:space="preserve"> binários e</w:t>
      </w:r>
      <w:r w:rsidR="003E0761" w:rsidRPr="004E7DBD">
        <w:rPr>
          <w:rPrChange w:id="7533" w:author="Alexandre Marcondes" w:date="2019-07-09T18:16:00Z">
            <w:rPr/>
          </w:rPrChange>
        </w:rPr>
        <w:t xml:space="preserve"> </w:t>
      </w:r>
      <w:r w:rsidR="00595400" w:rsidRPr="004E7DBD">
        <w:rPr>
          <w:rPrChange w:id="7534" w:author="Alexandre Marcondes" w:date="2019-07-09T18:16:00Z">
            <w:rPr/>
          </w:rPrChange>
        </w:rPr>
        <w:t>analógicos</w:t>
      </w:r>
      <w:r w:rsidRPr="004E7DBD">
        <w:rPr>
          <w:rPrChange w:id="7535" w:author="Alexandre Marcondes" w:date="2019-07-09T18:16:00Z">
            <w:rPr/>
          </w:rPrChange>
        </w:rPr>
        <w:t xml:space="preserve"> do controle físico</w:t>
      </w:r>
      <w:r w:rsidR="003E0761" w:rsidRPr="004E7DBD">
        <w:rPr>
          <w:rPrChange w:id="7536" w:author="Alexandre Marcondes" w:date="2019-07-09T18:16:00Z">
            <w:rPr/>
          </w:rPrChange>
        </w:rPr>
        <w:t>.</w:t>
      </w:r>
    </w:p>
    <w:p w:rsidR="003E0761" w:rsidRPr="004E7DBD" w:rsidRDefault="003E0761" w:rsidP="003E0761">
      <w:pPr>
        <w:rPr>
          <w:rPrChange w:id="7537" w:author="Alexandre Marcondes" w:date="2019-07-09T18:16:00Z">
            <w:rPr/>
          </w:rPrChange>
        </w:rPr>
      </w:pPr>
    </w:p>
    <w:p w:rsidR="000666C7" w:rsidRPr="004E7DBD" w:rsidRDefault="000666C7" w:rsidP="00DC4933">
      <w:pPr>
        <w:pStyle w:val="Ttulo4"/>
        <w:numPr>
          <w:ilvl w:val="3"/>
          <w:numId w:val="6"/>
        </w:numPr>
        <w:rPr>
          <w:rPrChange w:id="7538" w:author="Alexandre Marcondes" w:date="2019-07-09T18:16:00Z">
            <w:rPr/>
          </w:rPrChange>
        </w:rPr>
      </w:pPr>
      <w:bookmarkStart w:id="7539" w:name="_Ref8465065"/>
      <w:bookmarkStart w:id="7540" w:name="_Hlk8465009"/>
      <w:proofErr w:type="spellStart"/>
      <w:proofErr w:type="gramStart"/>
      <w:r w:rsidRPr="004E7DBD">
        <w:rPr>
          <w:rPrChange w:id="7541" w:author="Alexandre Marcondes" w:date="2019-07-09T18:16:00Z">
            <w:rPr/>
          </w:rPrChange>
        </w:rPr>
        <w:t>quad</w:t>
      </w:r>
      <w:proofErr w:type="spellEnd"/>
      <w:proofErr w:type="gramEnd"/>
      <w:r w:rsidRPr="004E7DBD">
        <w:rPr>
          <w:rPrChange w:id="7542" w:author="Alexandre Marcondes" w:date="2019-07-09T18:16:00Z">
            <w:rPr/>
          </w:rPrChange>
        </w:rPr>
        <w:t>/</w:t>
      </w:r>
      <w:proofErr w:type="spellStart"/>
      <w:r w:rsidRPr="004E7DBD">
        <w:rPr>
          <w:rPrChange w:id="7543" w:author="Alexandre Marcondes" w:date="2019-07-09T18:16:00Z">
            <w:rPr/>
          </w:rPrChange>
        </w:rPr>
        <w:t>quad_joystick_interface</w:t>
      </w:r>
      <w:bookmarkEnd w:id="7539"/>
      <w:proofErr w:type="spellEnd"/>
    </w:p>
    <w:bookmarkEnd w:id="7540"/>
    <w:p w:rsidR="0061122A" w:rsidRPr="004E7DBD" w:rsidRDefault="0061122A" w:rsidP="0061122A">
      <w:pPr>
        <w:rPr>
          <w:rPrChange w:id="7544" w:author="Alexandre Marcondes" w:date="2019-07-09T18:16:00Z">
            <w:rPr/>
          </w:rPrChange>
        </w:rPr>
      </w:pPr>
    </w:p>
    <w:p w:rsidR="0061122A" w:rsidRPr="004E7DBD" w:rsidRDefault="0061122A" w:rsidP="0061122A">
      <w:pPr>
        <w:rPr>
          <w:rPrChange w:id="7545" w:author="Alexandre Marcondes" w:date="2019-07-09T18:16:00Z">
            <w:rPr/>
          </w:rPrChange>
        </w:rPr>
      </w:pPr>
      <w:r w:rsidRPr="004E7DBD">
        <w:rPr>
          <w:rPrChange w:id="7546" w:author="Alexandre Marcondes" w:date="2019-07-09T18:16:00Z">
            <w:rPr/>
          </w:rPrChange>
        </w:rPr>
        <w:t xml:space="preserve">Este nodo realiza a interpretação dos botões pressionados </w:t>
      </w:r>
      <w:r w:rsidR="00072F80" w:rsidRPr="004E7DBD">
        <w:rPr>
          <w:rPrChange w:id="7547" w:author="Alexandre Marcondes" w:date="2019-07-09T18:16:00Z">
            <w:rPr/>
          </w:rPrChange>
        </w:rPr>
        <w:t>transferindo-os para entrada de</w:t>
      </w:r>
      <w:r w:rsidRPr="004E7DBD">
        <w:rPr>
          <w:rPrChange w:id="7548" w:author="Alexandre Marcondes" w:date="2019-07-09T18:16:00Z">
            <w:rPr/>
          </w:rPrChange>
        </w:rPr>
        <w:t xml:space="preserve"> controle do VANT. Suas funções são a troca entre modos manual e autônomo, publicar as acelerações e impulsos sobre eixos coordenados, no caso de manual. Suas principais publicações são descritas abaixo:</w:t>
      </w:r>
    </w:p>
    <w:p w:rsidR="008F56AE" w:rsidRPr="004E7DBD" w:rsidRDefault="008F56AE" w:rsidP="0061122A">
      <w:pPr>
        <w:rPr>
          <w:rPrChange w:id="7549" w:author="Alexandre Marcondes" w:date="2019-07-09T18:16:00Z">
            <w:rPr/>
          </w:rPrChange>
        </w:rPr>
      </w:pPr>
    </w:p>
    <w:p w:rsidR="0061122A" w:rsidRPr="004E7DBD" w:rsidRDefault="0061122A" w:rsidP="007870AF">
      <w:pPr>
        <w:pStyle w:val="PargrafodaLista"/>
        <w:numPr>
          <w:ilvl w:val="0"/>
          <w:numId w:val="20"/>
        </w:numPr>
        <w:rPr>
          <w:rPrChange w:id="7550" w:author="Alexandre Marcondes" w:date="2019-07-09T18:16:00Z">
            <w:rPr/>
          </w:rPrChange>
        </w:rPr>
      </w:pPr>
      <w:r w:rsidRPr="004E7DBD">
        <w:rPr>
          <w:rPrChange w:id="7551" w:author="Alexandre Marcondes" w:date="2019-07-09T18:16:00Z">
            <w:rPr/>
          </w:rPrChange>
        </w:rPr>
        <w:t>Publicações:</w:t>
      </w:r>
    </w:p>
    <w:p w:rsidR="0061122A" w:rsidRPr="004E7DBD" w:rsidRDefault="0061122A" w:rsidP="007870AF">
      <w:pPr>
        <w:pStyle w:val="PargrafodaLista"/>
        <w:numPr>
          <w:ilvl w:val="1"/>
          <w:numId w:val="20"/>
        </w:numPr>
        <w:rPr>
          <w:rPrChange w:id="7552" w:author="Alexandre Marcondes" w:date="2019-07-09T18:16:00Z">
            <w:rPr/>
          </w:rPrChange>
        </w:rPr>
      </w:pPr>
      <w:proofErr w:type="spellStart"/>
      <w:proofErr w:type="gramStart"/>
      <w:r w:rsidRPr="004E7DBD">
        <w:rPr>
          <w:rPrChange w:id="7553" w:author="Alexandre Marcondes" w:date="2019-07-09T18:16:00Z">
            <w:rPr/>
          </w:rPrChange>
        </w:rPr>
        <w:t>quad</w:t>
      </w:r>
      <w:proofErr w:type="spellEnd"/>
      <w:proofErr w:type="gramEnd"/>
      <w:r w:rsidRPr="004E7DBD">
        <w:rPr>
          <w:rPrChange w:id="7554" w:author="Alexandre Marcondes" w:date="2019-07-09T18:16:00Z">
            <w:rPr/>
          </w:rPrChange>
        </w:rPr>
        <w:t>/</w:t>
      </w:r>
      <w:proofErr w:type="spellStart"/>
      <w:r w:rsidRPr="004E7DBD">
        <w:rPr>
          <w:rPrChange w:id="7555" w:author="Alexandre Marcondes" w:date="2019-07-09T18:16:00Z">
            <w:rPr/>
          </w:rPrChange>
        </w:rPr>
        <w:t>command</w:t>
      </w:r>
      <w:proofErr w:type="spellEnd"/>
      <w:r w:rsidRPr="004E7DBD">
        <w:rPr>
          <w:rPrChange w:id="7556" w:author="Alexandre Marcondes" w:date="2019-07-09T18:16:00Z">
            <w:rPr/>
          </w:rPrChange>
        </w:rPr>
        <w:t>/</w:t>
      </w:r>
      <w:proofErr w:type="spellStart"/>
      <w:r w:rsidRPr="004E7DBD">
        <w:rPr>
          <w:rPrChange w:id="7557" w:author="Alexandre Marcondes" w:date="2019-07-09T18:16:00Z">
            <w:rPr/>
          </w:rPrChange>
        </w:rPr>
        <w:t>trajectory</w:t>
      </w:r>
      <w:proofErr w:type="spellEnd"/>
      <w:r w:rsidRPr="004E7DBD">
        <w:rPr>
          <w:rPrChange w:id="7558" w:author="Alexandre Marcondes" w:date="2019-07-09T18:16:00Z">
            <w:rPr/>
          </w:rPrChange>
        </w:rPr>
        <w:t xml:space="preserve">: neste tópico </w:t>
      </w:r>
      <w:r w:rsidR="00595400" w:rsidRPr="004E7DBD">
        <w:rPr>
          <w:rPrChange w:id="7559" w:author="Alexandre Marcondes" w:date="2019-07-09T18:16:00Z">
            <w:rPr/>
          </w:rPrChange>
        </w:rPr>
        <w:t>são</w:t>
      </w:r>
      <w:r w:rsidRPr="004E7DBD">
        <w:rPr>
          <w:rPrChange w:id="7560" w:author="Alexandre Marcondes" w:date="2019-07-09T18:16:00Z">
            <w:rPr/>
          </w:rPrChange>
        </w:rPr>
        <w:t xml:space="preserve"> </w:t>
      </w:r>
      <w:r w:rsidR="00595400" w:rsidRPr="004E7DBD">
        <w:rPr>
          <w:rPrChange w:id="7561" w:author="Alexandre Marcondes" w:date="2019-07-09T18:16:00Z">
            <w:rPr/>
          </w:rPrChange>
        </w:rPr>
        <w:t>publicados</w:t>
      </w:r>
      <w:r w:rsidRPr="004E7DBD">
        <w:rPr>
          <w:rPrChange w:id="7562" w:author="Alexandre Marcondes" w:date="2019-07-09T18:16:00Z">
            <w:rPr/>
          </w:rPrChange>
        </w:rPr>
        <w:t xml:space="preserve"> os comandos de </w:t>
      </w:r>
      <w:r w:rsidR="00595400" w:rsidRPr="004E7DBD">
        <w:rPr>
          <w:rPrChange w:id="7563" w:author="Alexandre Marcondes" w:date="2019-07-09T18:16:00Z">
            <w:rPr/>
          </w:rPrChange>
        </w:rPr>
        <w:t xml:space="preserve">mudanças </w:t>
      </w:r>
      <w:r w:rsidRPr="004E7DBD">
        <w:rPr>
          <w:rPrChange w:id="7564" w:author="Alexandre Marcondes" w:date="2019-07-09T18:16:00Z">
            <w:rPr/>
          </w:rPrChange>
        </w:rPr>
        <w:t xml:space="preserve">de estado. Os possíveis </w:t>
      </w:r>
      <w:r w:rsidR="00595400" w:rsidRPr="004E7DBD">
        <w:rPr>
          <w:rPrChange w:id="7565" w:author="Alexandre Marcondes" w:date="2019-07-09T18:16:00Z">
            <w:rPr/>
          </w:rPrChange>
        </w:rPr>
        <w:t>estados</w:t>
      </w:r>
      <w:r w:rsidRPr="004E7DBD">
        <w:rPr>
          <w:rPrChange w:id="7566" w:author="Alexandre Marcondes" w:date="2019-07-09T18:16:00Z">
            <w:rPr/>
          </w:rPrChange>
        </w:rPr>
        <w:t xml:space="preserve"> de controle do VANT são </w:t>
      </w:r>
      <w:proofErr w:type="gramStart"/>
      <w:r w:rsidRPr="004E7DBD">
        <w:rPr>
          <w:rPrChange w:id="7567" w:author="Alexandre Marcondes" w:date="2019-07-09T18:16:00Z">
            <w:rPr/>
          </w:rPrChange>
        </w:rPr>
        <w:t xml:space="preserve">manual e </w:t>
      </w:r>
      <w:r w:rsidR="00595400" w:rsidRPr="004E7DBD">
        <w:rPr>
          <w:rPrChange w:id="7568" w:author="Alexandre Marcondes" w:date="2019-07-09T18:16:00Z">
            <w:rPr/>
          </w:rPrChange>
        </w:rPr>
        <w:t>automático</w:t>
      </w:r>
      <w:proofErr w:type="gramEnd"/>
      <w:r w:rsidR="00546E97" w:rsidRPr="004E7DBD">
        <w:rPr>
          <w:rPrChange w:id="7569" w:author="Alexandre Marcondes" w:date="2019-07-09T18:16:00Z">
            <w:rPr/>
          </w:rPrChange>
        </w:rPr>
        <w:t>.</w:t>
      </w:r>
    </w:p>
    <w:p w:rsidR="0061122A" w:rsidRPr="004E7DBD" w:rsidRDefault="0061122A" w:rsidP="007870AF">
      <w:pPr>
        <w:pStyle w:val="PargrafodaLista"/>
        <w:numPr>
          <w:ilvl w:val="1"/>
          <w:numId w:val="20"/>
        </w:numPr>
        <w:rPr>
          <w:rPrChange w:id="7570" w:author="Alexandre Marcondes" w:date="2019-07-09T18:16:00Z">
            <w:rPr/>
          </w:rPrChange>
        </w:rPr>
      </w:pPr>
      <w:proofErr w:type="spellStart"/>
      <w:proofErr w:type="gramStart"/>
      <w:r w:rsidRPr="004E7DBD">
        <w:rPr>
          <w:rPrChange w:id="7571" w:author="Alexandre Marcondes" w:date="2019-07-09T18:16:00Z">
            <w:rPr/>
          </w:rPrChange>
        </w:rPr>
        <w:t>quad</w:t>
      </w:r>
      <w:proofErr w:type="spellEnd"/>
      <w:proofErr w:type="gramEnd"/>
      <w:r w:rsidRPr="004E7DBD">
        <w:rPr>
          <w:rPrChange w:id="7572" w:author="Alexandre Marcondes" w:date="2019-07-09T18:16:00Z">
            <w:rPr/>
          </w:rPrChange>
        </w:rPr>
        <w:t>/</w:t>
      </w:r>
      <w:proofErr w:type="spellStart"/>
      <w:r w:rsidRPr="004E7DBD">
        <w:rPr>
          <w:rPrChange w:id="7573" w:author="Alexandre Marcondes" w:date="2019-07-09T18:16:00Z">
            <w:rPr/>
          </w:rPrChange>
        </w:rPr>
        <w:t>command</w:t>
      </w:r>
      <w:proofErr w:type="spellEnd"/>
      <w:r w:rsidRPr="004E7DBD">
        <w:rPr>
          <w:rPrChange w:id="7574" w:author="Alexandre Marcondes" w:date="2019-07-09T18:16:00Z">
            <w:rPr/>
          </w:rPrChange>
        </w:rPr>
        <w:t>/</w:t>
      </w:r>
      <w:proofErr w:type="spellStart"/>
      <w:r w:rsidRPr="004E7DBD">
        <w:rPr>
          <w:rPrChange w:id="7575" w:author="Alexandre Marcondes" w:date="2019-07-09T18:16:00Z">
            <w:rPr/>
          </w:rPrChange>
        </w:rPr>
        <w:t>roll_pitch_yawrate_thrust</w:t>
      </w:r>
      <w:proofErr w:type="spellEnd"/>
      <w:r w:rsidRPr="004E7DBD">
        <w:rPr>
          <w:rPrChange w:id="7576" w:author="Alexandre Marcondes" w:date="2019-07-09T18:16:00Z">
            <w:rPr/>
          </w:rPrChange>
        </w:rPr>
        <w:t xml:space="preserve">: neste tópico são </w:t>
      </w:r>
      <w:r w:rsidR="00595400" w:rsidRPr="004E7DBD">
        <w:rPr>
          <w:rPrChange w:id="7577" w:author="Alexandre Marcondes" w:date="2019-07-09T18:16:00Z">
            <w:rPr/>
          </w:rPrChange>
        </w:rPr>
        <w:t>publicados</w:t>
      </w:r>
      <w:r w:rsidRPr="004E7DBD">
        <w:rPr>
          <w:rPrChange w:id="7578" w:author="Alexandre Marcondes" w:date="2019-07-09T18:16:00Z">
            <w:rPr/>
          </w:rPrChange>
        </w:rPr>
        <w:t xml:space="preserve"> os valores de aceleração nos eixos coordenados </w:t>
      </w:r>
      <w:r w:rsidR="00595400" w:rsidRPr="004E7DBD">
        <w:rPr>
          <w:rPrChange w:id="7579" w:author="Alexandre Marcondes" w:date="2019-07-09T18:16:00Z">
            <w:rPr/>
          </w:rPrChange>
        </w:rPr>
        <w:t>quando</w:t>
      </w:r>
      <w:r w:rsidRPr="004E7DBD">
        <w:rPr>
          <w:rPrChange w:id="7580" w:author="Alexandre Marcondes" w:date="2019-07-09T18:16:00Z">
            <w:rPr/>
          </w:rPrChange>
        </w:rPr>
        <w:t xml:space="preserve"> </w:t>
      </w:r>
      <w:r w:rsidR="00595400" w:rsidRPr="004E7DBD">
        <w:rPr>
          <w:rPrChange w:id="7581" w:author="Alexandre Marcondes" w:date="2019-07-09T18:16:00Z">
            <w:rPr/>
          </w:rPrChange>
        </w:rPr>
        <w:t xml:space="preserve">o </w:t>
      </w:r>
      <w:r w:rsidRPr="004E7DBD">
        <w:rPr>
          <w:rPrChange w:id="7582" w:author="Alexandre Marcondes" w:date="2019-07-09T18:16:00Z">
            <w:rPr/>
          </w:rPrChange>
        </w:rPr>
        <w:t xml:space="preserve">modo de controle do VANT é manual. É realizada </w:t>
      </w:r>
      <w:r w:rsidR="00595400" w:rsidRPr="004E7DBD">
        <w:rPr>
          <w:rPrChange w:id="7583" w:author="Alexandre Marcondes" w:date="2019-07-09T18:16:00Z">
            <w:rPr/>
          </w:rPrChange>
        </w:rPr>
        <w:t>validação</w:t>
      </w:r>
      <w:r w:rsidRPr="004E7DBD">
        <w:rPr>
          <w:rPrChange w:id="7584" w:author="Alexandre Marcondes" w:date="2019-07-09T18:16:00Z">
            <w:rPr/>
          </w:rPrChange>
        </w:rPr>
        <w:t xml:space="preserve"> e</w:t>
      </w:r>
      <w:r w:rsidR="00595400" w:rsidRPr="004E7DBD">
        <w:rPr>
          <w:rPrChange w:id="7585" w:author="Alexandre Marcondes" w:date="2019-07-09T18:16:00Z">
            <w:rPr/>
          </w:rPrChange>
        </w:rPr>
        <w:t xml:space="preserve"> quando </w:t>
      </w:r>
      <w:proofErr w:type="gramStart"/>
      <w:r w:rsidR="00595400" w:rsidRPr="004E7DBD">
        <w:rPr>
          <w:rPrChange w:id="7586" w:author="Alexandre Marcondes" w:date="2019-07-09T18:16:00Z">
            <w:rPr/>
          </w:rPrChange>
        </w:rPr>
        <w:t>necessário,</w:t>
      </w:r>
      <w:r w:rsidRPr="004E7DBD">
        <w:rPr>
          <w:rPrChange w:id="7587" w:author="Alexandre Marcondes" w:date="2019-07-09T18:16:00Z">
            <w:rPr/>
          </w:rPrChange>
        </w:rPr>
        <w:t xml:space="preserve"> </w:t>
      </w:r>
      <w:r w:rsidR="00595400" w:rsidRPr="004E7DBD">
        <w:rPr>
          <w:rPrChange w:id="7588" w:author="Alexandre Marcondes" w:date="2019-07-09T18:16:00Z">
            <w:rPr/>
          </w:rPrChange>
        </w:rPr>
        <w:t>arredondamentos</w:t>
      </w:r>
      <w:proofErr w:type="gramEnd"/>
      <w:r w:rsidRPr="004E7DBD">
        <w:rPr>
          <w:rPrChange w:id="7589" w:author="Alexandre Marcondes" w:date="2019-07-09T18:16:00Z">
            <w:rPr/>
          </w:rPrChange>
        </w:rPr>
        <w:t xml:space="preserve"> para valores </w:t>
      </w:r>
      <w:r w:rsidRPr="004E7DBD">
        <w:rPr>
          <w:rPrChange w:id="7590" w:author="Alexandre Marcondes" w:date="2019-07-09T18:16:00Z">
            <w:rPr/>
          </w:rPrChange>
        </w:rPr>
        <w:lastRenderedPageBreak/>
        <w:t xml:space="preserve">máximos de aceleração sobre os </w:t>
      </w:r>
      <w:r w:rsidR="00595400" w:rsidRPr="004E7DBD">
        <w:rPr>
          <w:rPrChange w:id="7591" w:author="Alexandre Marcondes" w:date="2019-07-09T18:16:00Z">
            <w:rPr/>
          </w:rPrChange>
        </w:rPr>
        <w:t>eixos</w:t>
      </w:r>
      <w:r w:rsidRPr="004E7DBD">
        <w:rPr>
          <w:rPrChange w:id="7592" w:author="Alexandre Marcondes" w:date="2019-07-09T18:16:00Z">
            <w:rPr/>
          </w:rPrChange>
        </w:rPr>
        <w:t xml:space="preserve"> coordenados caso ultrapassem os limites.</w:t>
      </w:r>
    </w:p>
    <w:p w:rsidR="00072F80" w:rsidRPr="004E7DBD" w:rsidRDefault="00072F80" w:rsidP="00072F80">
      <w:pPr>
        <w:ind w:firstLine="0"/>
        <w:rPr>
          <w:rPrChange w:id="7593" w:author="Alexandre Marcondes" w:date="2019-07-09T18:16:00Z">
            <w:rPr/>
          </w:rPrChange>
        </w:rPr>
      </w:pPr>
    </w:p>
    <w:p w:rsidR="0061122A" w:rsidRPr="004E7DBD" w:rsidRDefault="000666C7" w:rsidP="0061122A">
      <w:pPr>
        <w:pStyle w:val="Ttulo4"/>
        <w:numPr>
          <w:ilvl w:val="3"/>
          <w:numId w:val="6"/>
        </w:numPr>
        <w:rPr>
          <w:rPrChange w:id="7594" w:author="Alexandre Marcondes" w:date="2019-07-09T18:16:00Z">
            <w:rPr/>
          </w:rPrChange>
        </w:rPr>
      </w:pPr>
      <w:bookmarkStart w:id="7595" w:name="_Ref8479561"/>
      <w:proofErr w:type="spellStart"/>
      <w:proofErr w:type="gramStart"/>
      <w:r w:rsidRPr="004E7DBD">
        <w:rPr>
          <w:rPrChange w:id="7596" w:author="Alexandre Marcondes" w:date="2019-07-09T18:16:00Z">
            <w:rPr/>
          </w:rPrChange>
        </w:rPr>
        <w:t>quad</w:t>
      </w:r>
      <w:proofErr w:type="spellEnd"/>
      <w:proofErr w:type="gramEnd"/>
      <w:r w:rsidRPr="004E7DBD">
        <w:rPr>
          <w:rPrChange w:id="7597" w:author="Alexandre Marcondes" w:date="2019-07-09T18:16:00Z">
            <w:rPr/>
          </w:rPrChange>
        </w:rPr>
        <w:t>/</w:t>
      </w:r>
      <w:proofErr w:type="spellStart"/>
      <w:r w:rsidRPr="004E7DBD">
        <w:rPr>
          <w:rPrChange w:id="7598" w:author="Alexandre Marcondes" w:date="2019-07-09T18:16:00Z">
            <w:rPr/>
          </w:rPrChange>
        </w:rPr>
        <w:t>waypoint_node</w:t>
      </w:r>
      <w:bookmarkEnd w:id="7595"/>
      <w:proofErr w:type="spellEnd"/>
    </w:p>
    <w:p w:rsidR="0061122A" w:rsidRPr="004E7DBD" w:rsidRDefault="0061122A" w:rsidP="0061122A">
      <w:pPr>
        <w:rPr>
          <w:rPrChange w:id="7599" w:author="Alexandre Marcondes" w:date="2019-07-09T18:16:00Z">
            <w:rPr/>
          </w:rPrChange>
        </w:rPr>
      </w:pPr>
    </w:p>
    <w:p w:rsidR="0061122A" w:rsidRPr="004E7DBD" w:rsidRDefault="0061122A" w:rsidP="0061122A">
      <w:pPr>
        <w:rPr>
          <w:rPrChange w:id="7600" w:author="Alexandre Marcondes" w:date="2019-07-09T18:16:00Z">
            <w:rPr/>
          </w:rPrChange>
        </w:rPr>
      </w:pPr>
      <w:r w:rsidRPr="004E7DBD">
        <w:rPr>
          <w:rPrChange w:id="7601" w:author="Alexandre Marcondes" w:date="2019-07-09T18:16:00Z">
            <w:rPr/>
          </w:rPrChange>
        </w:rPr>
        <w:t xml:space="preserve">Este nodo é o controlador de missão do VANT. Este controlador checa se novas posições são </w:t>
      </w:r>
      <w:r w:rsidR="00072F80" w:rsidRPr="004E7DBD">
        <w:rPr>
          <w:rPrChange w:id="7602" w:author="Alexandre Marcondes" w:date="2019-07-09T18:16:00Z">
            <w:rPr/>
          </w:rPrChange>
        </w:rPr>
        <w:t>publicadas no tópico cmd_3dnav e dispara eventos de controle de cada posição da missão. Realiza o controle de missa do VANT. Sua interface é descrita abaixo:</w:t>
      </w:r>
    </w:p>
    <w:p w:rsidR="00072F80" w:rsidRPr="004E7DBD" w:rsidRDefault="00072F80" w:rsidP="0061122A">
      <w:pPr>
        <w:rPr>
          <w:rPrChange w:id="7603" w:author="Alexandre Marcondes" w:date="2019-07-09T18:16:00Z">
            <w:rPr/>
          </w:rPrChange>
        </w:rPr>
      </w:pPr>
    </w:p>
    <w:p w:rsidR="00072F80" w:rsidRPr="004E7DBD" w:rsidRDefault="00072F80" w:rsidP="007870AF">
      <w:pPr>
        <w:pStyle w:val="PargrafodaLista"/>
        <w:numPr>
          <w:ilvl w:val="0"/>
          <w:numId w:val="20"/>
        </w:numPr>
        <w:rPr>
          <w:rPrChange w:id="7604" w:author="Alexandre Marcondes" w:date="2019-07-09T18:16:00Z">
            <w:rPr/>
          </w:rPrChange>
        </w:rPr>
      </w:pPr>
      <w:r w:rsidRPr="004E7DBD">
        <w:rPr>
          <w:rPrChange w:id="7605" w:author="Alexandre Marcondes" w:date="2019-07-09T18:16:00Z">
            <w:rPr/>
          </w:rPrChange>
        </w:rPr>
        <w:t>Publicações</w:t>
      </w:r>
    </w:p>
    <w:p w:rsidR="00072F80" w:rsidRPr="004E7DBD" w:rsidRDefault="00072F80" w:rsidP="007870AF">
      <w:pPr>
        <w:pStyle w:val="PargrafodaLista"/>
        <w:numPr>
          <w:ilvl w:val="1"/>
          <w:numId w:val="20"/>
        </w:numPr>
        <w:rPr>
          <w:rPrChange w:id="7606" w:author="Alexandre Marcondes" w:date="2019-07-09T18:16:00Z">
            <w:rPr/>
          </w:rPrChange>
        </w:rPr>
      </w:pPr>
      <w:proofErr w:type="spellStart"/>
      <w:proofErr w:type="gramStart"/>
      <w:r w:rsidRPr="004E7DBD">
        <w:rPr>
          <w:rPrChange w:id="7607" w:author="Alexandre Marcondes" w:date="2019-07-09T18:16:00Z">
            <w:rPr/>
          </w:rPrChange>
        </w:rPr>
        <w:t>quad</w:t>
      </w:r>
      <w:proofErr w:type="spellEnd"/>
      <w:proofErr w:type="gramEnd"/>
      <w:r w:rsidRPr="004E7DBD">
        <w:rPr>
          <w:rPrChange w:id="7608" w:author="Alexandre Marcondes" w:date="2019-07-09T18:16:00Z">
            <w:rPr/>
          </w:rPrChange>
        </w:rPr>
        <w:t>/</w:t>
      </w:r>
      <w:proofErr w:type="spellStart"/>
      <w:r w:rsidRPr="004E7DBD">
        <w:rPr>
          <w:rPrChange w:id="7609" w:author="Alexandre Marcondes" w:date="2019-07-09T18:16:00Z">
            <w:rPr/>
          </w:rPrChange>
        </w:rPr>
        <w:t>command</w:t>
      </w:r>
      <w:proofErr w:type="spellEnd"/>
      <w:r w:rsidRPr="004E7DBD">
        <w:rPr>
          <w:rPrChange w:id="7610" w:author="Alexandre Marcondes" w:date="2019-07-09T18:16:00Z">
            <w:rPr/>
          </w:rPrChange>
        </w:rPr>
        <w:t>/</w:t>
      </w:r>
      <w:proofErr w:type="spellStart"/>
      <w:r w:rsidRPr="004E7DBD">
        <w:rPr>
          <w:rPrChange w:id="7611" w:author="Alexandre Marcondes" w:date="2019-07-09T18:16:00Z">
            <w:rPr/>
          </w:rPrChange>
        </w:rPr>
        <w:t>waypoint</w:t>
      </w:r>
      <w:proofErr w:type="spellEnd"/>
      <w:r w:rsidRPr="004E7DBD">
        <w:rPr>
          <w:rPrChange w:id="7612" w:author="Alexandre Marcondes" w:date="2019-07-09T18:16:00Z">
            <w:rPr/>
          </w:rPrChange>
        </w:rPr>
        <w:t>: este tópico possui dados de um ponto da missão.</w:t>
      </w:r>
    </w:p>
    <w:p w:rsidR="00072F80" w:rsidRPr="004E7DBD" w:rsidRDefault="00072F80" w:rsidP="007870AF">
      <w:pPr>
        <w:pStyle w:val="PargrafodaLista"/>
        <w:numPr>
          <w:ilvl w:val="0"/>
          <w:numId w:val="20"/>
        </w:numPr>
        <w:rPr>
          <w:rPrChange w:id="7613" w:author="Alexandre Marcondes" w:date="2019-07-09T18:16:00Z">
            <w:rPr/>
          </w:rPrChange>
        </w:rPr>
      </w:pPr>
      <w:r w:rsidRPr="004E7DBD">
        <w:rPr>
          <w:rPrChange w:id="7614" w:author="Alexandre Marcondes" w:date="2019-07-09T18:16:00Z">
            <w:rPr/>
          </w:rPrChange>
        </w:rPr>
        <w:t>Subscrições</w:t>
      </w:r>
    </w:p>
    <w:p w:rsidR="00072F80" w:rsidRPr="004E7DBD" w:rsidRDefault="00072F80" w:rsidP="007870AF">
      <w:pPr>
        <w:pStyle w:val="PargrafodaLista"/>
        <w:numPr>
          <w:ilvl w:val="1"/>
          <w:numId w:val="20"/>
        </w:numPr>
        <w:rPr>
          <w:rPrChange w:id="7615" w:author="Alexandre Marcondes" w:date="2019-07-09T18:16:00Z">
            <w:rPr/>
          </w:rPrChange>
        </w:rPr>
      </w:pPr>
      <w:r w:rsidRPr="004E7DBD">
        <w:rPr>
          <w:rPrChange w:id="7616" w:author="Alexandre Marcondes" w:date="2019-07-09T18:16:00Z">
            <w:rPr/>
          </w:rPrChange>
        </w:rPr>
        <w:t xml:space="preserve">/cmd_3dnav: este tópico possui </w:t>
      </w:r>
      <w:r w:rsidR="00595400" w:rsidRPr="004E7DBD">
        <w:rPr>
          <w:rPrChange w:id="7617" w:author="Alexandre Marcondes" w:date="2019-07-09T18:16:00Z">
            <w:rPr/>
          </w:rPrChange>
        </w:rPr>
        <w:t>os</w:t>
      </w:r>
      <w:r w:rsidRPr="004E7DBD">
        <w:rPr>
          <w:rPrChange w:id="7618" w:author="Alexandre Marcondes" w:date="2019-07-09T18:16:00Z">
            <w:rPr/>
          </w:rPrChange>
        </w:rPr>
        <w:t xml:space="preserve"> </w:t>
      </w:r>
      <w:proofErr w:type="spellStart"/>
      <w:r w:rsidR="00595400" w:rsidRPr="004E7DBD">
        <w:rPr>
          <w:i/>
          <w:rPrChange w:id="7619" w:author="Alexandre Marcondes" w:date="2019-07-09T18:16:00Z">
            <w:rPr>
              <w:i/>
            </w:rPr>
          </w:rPrChange>
        </w:rPr>
        <w:t>setpoints</w:t>
      </w:r>
      <w:proofErr w:type="spellEnd"/>
      <w:r w:rsidRPr="004E7DBD">
        <w:rPr>
          <w:rPrChange w:id="7620" w:author="Alexandre Marcondes" w:date="2019-07-09T18:16:00Z">
            <w:rPr/>
          </w:rPrChange>
        </w:rPr>
        <w:t xml:space="preserve"> da missão </w:t>
      </w:r>
      <w:r w:rsidR="00595400" w:rsidRPr="004E7DBD">
        <w:rPr>
          <w:rPrChange w:id="7621" w:author="Alexandre Marcondes" w:date="2019-07-09T18:16:00Z">
            <w:rPr/>
          </w:rPrChange>
        </w:rPr>
        <w:t xml:space="preserve">publicados </w:t>
      </w:r>
      <w:r w:rsidRPr="004E7DBD">
        <w:rPr>
          <w:rPrChange w:id="7622" w:author="Alexandre Marcondes" w:date="2019-07-09T18:16:00Z">
            <w:rPr/>
          </w:rPrChange>
        </w:rPr>
        <w:t xml:space="preserve">pelo </w:t>
      </w:r>
      <w:proofErr w:type="spellStart"/>
      <w:r w:rsidRPr="004E7DBD">
        <w:rPr>
          <w:i/>
          <w:rPrChange w:id="7623" w:author="Alexandre Marcondes" w:date="2019-07-09T18:16:00Z">
            <w:rPr>
              <w:i/>
            </w:rPr>
          </w:rPrChange>
        </w:rPr>
        <w:t>action_controller</w:t>
      </w:r>
      <w:proofErr w:type="spellEnd"/>
      <w:r w:rsidR="00546E97" w:rsidRPr="004E7DBD">
        <w:rPr>
          <w:rPrChange w:id="7624" w:author="Alexandre Marcondes" w:date="2019-07-09T18:16:00Z">
            <w:rPr/>
          </w:rPrChange>
        </w:rPr>
        <w:t>.</w:t>
      </w:r>
    </w:p>
    <w:p w:rsidR="00072F80" w:rsidRPr="004E7DBD" w:rsidRDefault="00072F80" w:rsidP="007870AF">
      <w:pPr>
        <w:pStyle w:val="PargrafodaLista"/>
        <w:numPr>
          <w:ilvl w:val="1"/>
          <w:numId w:val="20"/>
        </w:numPr>
        <w:rPr>
          <w:rPrChange w:id="7625" w:author="Alexandre Marcondes" w:date="2019-07-09T18:16:00Z">
            <w:rPr/>
          </w:rPrChange>
        </w:rPr>
      </w:pPr>
      <w:proofErr w:type="spellStart"/>
      <w:proofErr w:type="gramStart"/>
      <w:r w:rsidRPr="004E7DBD">
        <w:rPr>
          <w:rPrChange w:id="7626" w:author="Alexandre Marcondes" w:date="2019-07-09T18:16:00Z">
            <w:rPr/>
          </w:rPrChange>
        </w:rPr>
        <w:t>quad</w:t>
      </w:r>
      <w:proofErr w:type="spellEnd"/>
      <w:proofErr w:type="gramEnd"/>
      <w:r w:rsidRPr="004E7DBD">
        <w:rPr>
          <w:rPrChange w:id="7627" w:author="Alexandre Marcondes" w:date="2019-07-09T18:16:00Z">
            <w:rPr/>
          </w:rPrChange>
        </w:rPr>
        <w:t>/</w:t>
      </w:r>
      <w:proofErr w:type="spellStart"/>
      <w:r w:rsidRPr="004E7DBD">
        <w:rPr>
          <w:rPrChange w:id="7628" w:author="Alexandre Marcondes" w:date="2019-07-09T18:16:00Z">
            <w:rPr/>
          </w:rPrChange>
        </w:rPr>
        <w:t>command</w:t>
      </w:r>
      <w:proofErr w:type="spellEnd"/>
      <w:r w:rsidRPr="004E7DBD">
        <w:rPr>
          <w:rPrChange w:id="7629" w:author="Alexandre Marcondes" w:date="2019-07-09T18:16:00Z">
            <w:rPr/>
          </w:rPrChange>
        </w:rPr>
        <w:t>/</w:t>
      </w:r>
      <w:proofErr w:type="spellStart"/>
      <w:r w:rsidRPr="004E7DBD">
        <w:rPr>
          <w:rPrChange w:id="7630" w:author="Alexandre Marcondes" w:date="2019-07-09T18:16:00Z">
            <w:rPr/>
          </w:rPrChange>
        </w:rPr>
        <w:t>trajectory</w:t>
      </w:r>
      <w:proofErr w:type="spellEnd"/>
      <w:r w:rsidRPr="004E7DBD">
        <w:rPr>
          <w:rPrChange w:id="7631" w:author="Alexandre Marcondes" w:date="2019-07-09T18:16:00Z">
            <w:rPr/>
          </w:rPrChange>
        </w:rPr>
        <w:t xml:space="preserve">: este </w:t>
      </w:r>
      <w:r w:rsidR="00595400" w:rsidRPr="004E7DBD">
        <w:rPr>
          <w:rPrChange w:id="7632" w:author="Alexandre Marcondes" w:date="2019-07-09T18:16:00Z">
            <w:rPr/>
          </w:rPrChange>
        </w:rPr>
        <w:t>tópico</w:t>
      </w:r>
      <w:r w:rsidRPr="004E7DBD">
        <w:rPr>
          <w:rPrChange w:id="7633" w:author="Alexandre Marcondes" w:date="2019-07-09T18:16:00Z">
            <w:rPr/>
          </w:rPrChange>
        </w:rPr>
        <w:t xml:space="preserve"> possui dados relacionados ao modo como o VANT deve operar, manual ou </w:t>
      </w:r>
      <w:r w:rsidR="00595400" w:rsidRPr="004E7DBD">
        <w:rPr>
          <w:rPrChange w:id="7634" w:author="Alexandre Marcondes" w:date="2019-07-09T18:16:00Z">
            <w:rPr/>
          </w:rPrChange>
        </w:rPr>
        <w:t>autônomo</w:t>
      </w:r>
      <w:r w:rsidR="00546E97" w:rsidRPr="004E7DBD">
        <w:rPr>
          <w:rPrChange w:id="7635" w:author="Alexandre Marcondes" w:date="2019-07-09T18:16:00Z">
            <w:rPr/>
          </w:rPrChange>
        </w:rPr>
        <w:t>.</w:t>
      </w:r>
    </w:p>
    <w:p w:rsidR="00072F80" w:rsidRPr="004E7DBD" w:rsidRDefault="00072F80" w:rsidP="007870AF">
      <w:pPr>
        <w:pStyle w:val="PargrafodaLista"/>
        <w:numPr>
          <w:ilvl w:val="1"/>
          <w:numId w:val="20"/>
        </w:numPr>
        <w:rPr>
          <w:rPrChange w:id="7636" w:author="Alexandre Marcondes" w:date="2019-07-09T18:16:00Z">
            <w:rPr/>
          </w:rPrChange>
        </w:rPr>
      </w:pPr>
      <w:proofErr w:type="spellStart"/>
      <w:proofErr w:type="gramStart"/>
      <w:r w:rsidRPr="004E7DBD">
        <w:rPr>
          <w:rPrChange w:id="7637" w:author="Alexandre Marcondes" w:date="2019-07-09T18:16:00Z">
            <w:rPr/>
          </w:rPrChange>
        </w:rPr>
        <w:t>quad</w:t>
      </w:r>
      <w:proofErr w:type="spellEnd"/>
      <w:proofErr w:type="gramEnd"/>
      <w:r w:rsidRPr="004E7DBD">
        <w:rPr>
          <w:rPrChange w:id="7638" w:author="Alexandre Marcondes" w:date="2019-07-09T18:16:00Z">
            <w:rPr/>
          </w:rPrChange>
        </w:rPr>
        <w:t>/</w:t>
      </w:r>
      <w:proofErr w:type="spellStart"/>
      <w:r w:rsidRPr="004E7DBD">
        <w:rPr>
          <w:rPrChange w:id="7639" w:author="Alexandre Marcondes" w:date="2019-07-09T18:16:00Z">
            <w:rPr/>
          </w:rPrChange>
        </w:rPr>
        <w:t>ground_thruth</w:t>
      </w:r>
      <w:proofErr w:type="spellEnd"/>
      <w:r w:rsidRPr="004E7DBD">
        <w:rPr>
          <w:rPrChange w:id="7640" w:author="Alexandre Marcondes" w:date="2019-07-09T18:16:00Z">
            <w:rPr/>
          </w:rPrChange>
        </w:rPr>
        <w:t xml:space="preserve">: este tópico possui dados sobre a </w:t>
      </w:r>
      <w:r w:rsidR="00595400" w:rsidRPr="004E7DBD">
        <w:rPr>
          <w:rPrChange w:id="7641" w:author="Alexandre Marcondes" w:date="2019-07-09T18:16:00Z">
            <w:rPr/>
          </w:rPrChange>
        </w:rPr>
        <w:t>localização</w:t>
      </w:r>
      <w:r w:rsidRPr="004E7DBD">
        <w:rPr>
          <w:rPrChange w:id="7642" w:author="Alexandre Marcondes" w:date="2019-07-09T18:16:00Z">
            <w:rPr/>
          </w:rPrChange>
        </w:rPr>
        <w:t xml:space="preserve"> do VANT no ambiente simulado. Este dado é utilizado pelo controlador para checar se o ponto da missão foi </w:t>
      </w:r>
      <w:r w:rsidR="00595400" w:rsidRPr="004E7DBD">
        <w:rPr>
          <w:rPrChange w:id="7643" w:author="Alexandre Marcondes" w:date="2019-07-09T18:16:00Z">
            <w:rPr/>
          </w:rPrChange>
        </w:rPr>
        <w:t>alcançado</w:t>
      </w:r>
      <w:r w:rsidR="00546E97" w:rsidRPr="004E7DBD">
        <w:rPr>
          <w:rPrChange w:id="7644" w:author="Alexandre Marcondes" w:date="2019-07-09T18:16:00Z">
            <w:rPr/>
          </w:rPrChange>
        </w:rPr>
        <w:t>.</w:t>
      </w:r>
    </w:p>
    <w:p w:rsidR="00072F80" w:rsidRPr="004E7DBD" w:rsidRDefault="00072F80" w:rsidP="0061122A">
      <w:pPr>
        <w:rPr>
          <w:rPrChange w:id="7645" w:author="Alexandre Marcondes" w:date="2019-07-09T18:16:00Z">
            <w:rPr/>
          </w:rPrChange>
        </w:rPr>
      </w:pPr>
    </w:p>
    <w:p w:rsidR="000666C7" w:rsidRPr="004E7DBD" w:rsidRDefault="000666C7" w:rsidP="00DC4933">
      <w:pPr>
        <w:pStyle w:val="Ttulo4"/>
        <w:numPr>
          <w:ilvl w:val="3"/>
          <w:numId w:val="6"/>
        </w:numPr>
        <w:rPr>
          <w:rPrChange w:id="7646" w:author="Alexandre Marcondes" w:date="2019-07-09T18:16:00Z">
            <w:rPr/>
          </w:rPrChange>
        </w:rPr>
      </w:pPr>
      <w:proofErr w:type="spellStart"/>
      <w:proofErr w:type="gramStart"/>
      <w:r w:rsidRPr="004E7DBD">
        <w:rPr>
          <w:rPrChange w:id="7647" w:author="Alexandre Marcondes" w:date="2019-07-09T18:16:00Z">
            <w:rPr/>
          </w:rPrChange>
        </w:rPr>
        <w:t>quad</w:t>
      </w:r>
      <w:proofErr w:type="spellEnd"/>
      <w:proofErr w:type="gramEnd"/>
      <w:r w:rsidRPr="004E7DBD">
        <w:rPr>
          <w:rPrChange w:id="7648" w:author="Alexandre Marcondes" w:date="2019-07-09T18:16:00Z">
            <w:rPr/>
          </w:rPrChange>
        </w:rPr>
        <w:t>/</w:t>
      </w:r>
      <w:proofErr w:type="spellStart"/>
      <w:r w:rsidRPr="004E7DBD">
        <w:rPr>
          <w:rPrChange w:id="7649" w:author="Alexandre Marcondes" w:date="2019-07-09T18:16:00Z">
            <w:rPr/>
          </w:rPrChange>
        </w:rPr>
        <w:t>position_controller_node</w:t>
      </w:r>
      <w:proofErr w:type="spellEnd"/>
      <w:r w:rsidR="00DC4933" w:rsidRPr="004E7DBD">
        <w:rPr>
          <w:rPrChange w:id="7650" w:author="Alexandre Marcondes" w:date="2019-07-09T18:16:00Z">
            <w:rPr/>
          </w:rPrChange>
        </w:rPr>
        <w:t>:</w:t>
      </w:r>
    </w:p>
    <w:p w:rsidR="0081651B" w:rsidRPr="004E7DBD" w:rsidRDefault="0081651B" w:rsidP="0081651B">
      <w:pPr>
        <w:rPr>
          <w:rPrChange w:id="7651" w:author="Alexandre Marcondes" w:date="2019-07-09T18:16:00Z">
            <w:rPr/>
          </w:rPrChange>
        </w:rPr>
      </w:pPr>
    </w:p>
    <w:p w:rsidR="0081651B" w:rsidRPr="004E7DBD" w:rsidRDefault="0081651B" w:rsidP="0081651B">
      <w:pPr>
        <w:rPr>
          <w:rPrChange w:id="7652" w:author="Alexandre Marcondes" w:date="2019-07-09T18:16:00Z">
            <w:rPr/>
          </w:rPrChange>
        </w:rPr>
      </w:pPr>
      <w:r w:rsidRPr="004E7DBD">
        <w:rPr>
          <w:rPrChange w:id="7653" w:author="Alexandre Marcondes" w:date="2019-07-09T18:16:00Z">
            <w:rPr/>
          </w:rPrChange>
        </w:rPr>
        <w:t xml:space="preserve">Este nodo é o controlador de posição do VANT. Sua </w:t>
      </w:r>
      <w:r w:rsidR="00595400" w:rsidRPr="004E7DBD">
        <w:rPr>
          <w:rPrChange w:id="7654" w:author="Alexandre Marcondes" w:date="2019-07-09T18:16:00Z">
            <w:rPr/>
          </w:rPrChange>
        </w:rPr>
        <w:t>interface</w:t>
      </w:r>
      <w:r w:rsidRPr="004E7DBD">
        <w:rPr>
          <w:rPrChange w:id="7655" w:author="Alexandre Marcondes" w:date="2019-07-09T18:16:00Z">
            <w:rPr/>
          </w:rPrChange>
        </w:rPr>
        <w:t xml:space="preserve"> é descrita abaixo:</w:t>
      </w:r>
    </w:p>
    <w:p w:rsidR="00546E97" w:rsidRPr="004E7DBD" w:rsidRDefault="00546E97" w:rsidP="0081651B">
      <w:pPr>
        <w:rPr>
          <w:rPrChange w:id="7656" w:author="Alexandre Marcondes" w:date="2019-07-09T18:16:00Z">
            <w:rPr/>
          </w:rPrChange>
        </w:rPr>
      </w:pPr>
    </w:p>
    <w:p w:rsidR="0081651B" w:rsidRPr="004E7DBD" w:rsidRDefault="00595400" w:rsidP="007870AF">
      <w:pPr>
        <w:pStyle w:val="PargrafodaLista"/>
        <w:numPr>
          <w:ilvl w:val="0"/>
          <w:numId w:val="22"/>
        </w:numPr>
        <w:rPr>
          <w:rPrChange w:id="7657" w:author="Alexandre Marcondes" w:date="2019-07-09T18:16:00Z">
            <w:rPr/>
          </w:rPrChange>
        </w:rPr>
      </w:pPr>
      <w:r w:rsidRPr="004E7DBD">
        <w:rPr>
          <w:rPrChange w:id="7658" w:author="Alexandre Marcondes" w:date="2019-07-09T18:16:00Z">
            <w:rPr/>
          </w:rPrChange>
        </w:rPr>
        <w:t>Publicações</w:t>
      </w:r>
    </w:p>
    <w:p w:rsidR="0081651B" w:rsidRPr="004E7DBD" w:rsidRDefault="0081651B" w:rsidP="007870AF">
      <w:pPr>
        <w:pStyle w:val="PargrafodaLista"/>
        <w:numPr>
          <w:ilvl w:val="1"/>
          <w:numId w:val="22"/>
        </w:numPr>
        <w:rPr>
          <w:rPrChange w:id="7659" w:author="Alexandre Marcondes" w:date="2019-07-09T18:16:00Z">
            <w:rPr/>
          </w:rPrChange>
        </w:rPr>
      </w:pPr>
      <w:proofErr w:type="spellStart"/>
      <w:proofErr w:type="gramStart"/>
      <w:r w:rsidRPr="004E7DBD">
        <w:rPr>
          <w:rPrChange w:id="7660" w:author="Alexandre Marcondes" w:date="2019-07-09T18:16:00Z">
            <w:rPr/>
          </w:rPrChange>
        </w:rPr>
        <w:t>quad</w:t>
      </w:r>
      <w:proofErr w:type="spellEnd"/>
      <w:proofErr w:type="gramEnd"/>
      <w:r w:rsidRPr="004E7DBD">
        <w:rPr>
          <w:rPrChange w:id="7661" w:author="Alexandre Marcondes" w:date="2019-07-09T18:16:00Z">
            <w:rPr/>
          </w:rPrChange>
        </w:rPr>
        <w:t>/</w:t>
      </w:r>
      <w:proofErr w:type="spellStart"/>
      <w:r w:rsidRPr="004E7DBD">
        <w:rPr>
          <w:rPrChange w:id="7662" w:author="Alexandre Marcondes" w:date="2019-07-09T18:16:00Z">
            <w:rPr/>
          </w:rPrChange>
        </w:rPr>
        <w:t>command</w:t>
      </w:r>
      <w:proofErr w:type="spellEnd"/>
      <w:r w:rsidRPr="004E7DBD">
        <w:rPr>
          <w:rPrChange w:id="7663" w:author="Alexandre Marcondes" w:date="2019-07-09T18:16:00Z">
            <w:rPr/>
          </w:rPrChange>
        </w:rPr>
        <w:t>/</w:t>
      </w:r>
      <w:proofErr w:type="spellStart"/>
      <w:r w:rsidRPr="004E7DBD">
        <w:rPr>
          <w:rPrChange w:id="7664" w:author="Alexandre Marcondes" w:date="2019-07-09T18:16:00Z">
            <w:rPr/>
          </w:rPrChange>
        </w:rPr>
        <w:t>roll_pitch_yawrate_thrust</w:t>
      </w:r>
      <w:proofErr w:type="spellEnd"/>
      <w:r w:rsidRPr="004E7DBD">
        <w:rPr>
          <w:rPrChange w:id="7665" w:author="Alexandre Marcondes" w:date="2019-07-09T18:16:00Z">
            <w:rPr/>
          </w:rPrChange>
        </w:rPr>
        <w:t xml:space="preserve">: quando em modo manual este tópico </w:t>
      </w:r>
      <w:r w:rsidR="00595400" w:rsidRPr="004E7DBD">
        <w:rPr>
          <w:rPrChange w:id="7666" w:author="Alexandre Marcondes" w:date="2019-07-09T18:16:00Z">
            <w:rPr/>
          </w:rPrChange>
        </w:rPr>
        <w:t>receberá</w:t>
      </w:r>
      <w:r w:rsidRPr="004E7DBD">
        <w:rPr>
          <w:rPrChange w:id="7667" w:author="Alexandre Marcondes" w:date="2019-07-09T18:16:00Z">
            <w:rPr/>
          </w:rPrChange>
        </w:rPr>
        <w:t xml:space="preserve"> dados deste controlador. Os dados são a aceleração nos eixos coordenados e o impulso.</w:t>
      </w:r>
    </w:p>
    <w:p w:rsidR="00832CBB" w:rsidRPr="004E7DBD" w:rsidRDefault="00832CBB" w:rsidP="007870AF">
      <w:pPr>
        <w:pStyle w:val="PargrafodaLista"/>
        <w:numPr>
          <w:ilvl w:val="0"/>
          <w:numId w:val="22"/>
        </w:numPr>
        <w:rPr>
          <w:rPrChange w:id="7668" w:author="Alexandre Marcondes" w:date="2019-07-09T18:16:00Z">
            <w:rPr/>
          </w:rPrChange>
        </w:rPr>
      </w:pPr>
      <w:r w:rsidRPr="004E7DBD">
        <w:rPr>
          <w:rPrChange w:id="7669" w:author="Alexandre Marcondes" w:date="2019-07-09T18:16:00Z">
            <w:rPr/>
          </w:rPrChange>
        </w:rPr>
        <w:lastRenderedPageBreak/>
        <w:t>Subscrições</w:t>
      </w:r>
      <w:r w:rsidRPr="004E7DBD">
        <w:rPr>
          <w:rPrChange w:id="7670" w:author="Alexandre Marcondes" w:date="2019-07-09T18:16:00Z">
            <w:rPr/>
          </w:rPrChange>
        </w:rPr>
        <w:tab/>
      </w:r>
    </w:p>
    <w:p w:rsidR="0081651B" w:rsidRPr="004E7DBD" w:rsidRDefault="0081651B" w:rsidP="007870AF">
      <w:pPr>
        <w:pStyle w:val="PargrafodaLista"/>
        <w:numPr>
          <w:ilvl w:val="1"/>
          <w:numId w:val="22"/>
        </w:numPr>
        <w:rPr>
          <w:rPrChange w:id="7671" w:author="Alexandre Marcondes" w:date="2019-07-09T18:16:00Z">
            <w:rPr/>
          </w:rPrChange>
        </w:rPr>
      </w:pPr>
      <w:proofErr w:type="spellStart"/>
      <w:proofErr w:type="gramStart"/>
      <w:r w:rsidRPr="004E7DBD">
        <w:rPr>
          <w:rPrChange w:id="7672" w:author="Alexandre Marcondes" w:date="2019-07-09T18:16:00Z">
            <w:rPr/>
          </w:rPrChange>
        </w:rPr>
        <w:t>quad</w:t>
      </w:r>
      <w:proofErr w:type="spellEnd"/>
      <w:proofErr w:type="gramEnd"/>
      <w:r w:rsidRPr="004E7DBD">
        <w:rPr>
          <w:rPrChange w:id="7673" w:author="Alexandre Marcondes" w:date="2019-07-09T18:16:00Z">
            <w:rPr/>
          </w:rPrChange>
        </w:rPr>
        <w:t>/</w:t>
      </w:r>
      <w:proofErr w:type="spellStart"/>
      <w:r w:rsidRPr="004E7DBD">
        <w:rPr>
          <w:rPrChange w:id="7674" w:author="Alexandre Marcondes" w:date="2019-07-09T18:16:00Z">
            <w:rPr/>
          </w:rPrChange>
        </w:rPr>
        <w:t>command</w:t>
      </w:r>
      <w:proofErr w:type="spellEnd"/>
      <w:r w:rsidRPr="004E7DBD">
        <w:rPr>
          <w:rPrChange w:id="7675" w:author="Alexandre Marcondes" w:date="2019-07-09T18:16:00Z">
            <w:rPr/>
          </w:rPrChange>
        </w:rPr>
        <w:t>/</w:t>
      </w:r>
      <w:proofErr w:type="spellStart"/>
      <w:r w:rsidRPr="004E7DBD">
        <w:rPr>
          <w:rPrChange w:id="7676" w:author="Alexandre Marcondes" w:date="2019-07-09T18:16:00Z">
            <w:rPr/>
          </w:rPrChange>
        </w:rPr>
        <w:t>waypoint</w:t>
      </w:r>
      <w:proofErr w:type="spellEnd"/>
      <w:r w:rsidRPr="004E7DBD">
        <w:rPr>
          <w:rPrChange w:id="7677" w:author="Alexandre Marcondes" w:date="2019-07-09T18:16:00Z">
            <w:rPr/>
          </w:rPrChange>
        </w:rPr>
        <w:t xml:space="preserve">: </w:t>
      </w:r>
      <w:r w:rsidR="00595400" w:rsidRPr="004E7DBD">
        <w:rPr>
          <w:rPrChange w:id="7678" w:author="Alexandre Marcondes" w:date="2019-07-09T18:16:00Z">
            <w:rPr/>
          </w:rPrChange>
        </w:rPr>
        <w:t>este</w:t>
      </w:r>
      <w:r w:rsidRPr="004E7DBD">
        <w:rPr>
          <w:rPrChange w:id="7679" w:author="Alexandre Marcondes" w:date="2019-07-09T18:16:00Z">
            <w:rPr/>
          </w:rPrChange>
        </w:rPr>
        <w:t xml:space="preserve"> tópico possui o</w:t>
      </w:r>
      <w:r w:rsidR="00595400" w:rsidRPr="004E7DBD">
        <w:rPr>
          <w:rPrChange w:id="7680" w:author="Alexandre Marcondes" w:date="2019-07-09T18:16:00Z">
            <w:rPr/>
          </w:rPrChange>
        </w:rPr>
        <w:t xml:space="preserve"> </w:t>
      </w:r>
      <w:proofErr w:type="spellStart"/>
      <w:r w:rsidR="00595400" w:rsidRPr="004E7DBD">
        <w:rPr>
          <w:i/>
          <w:rPrChange w:id="7681" w:author="Alexandre Marcondes" w:date="2019-07-09T18:16:00Z">
            <w:rPr>
              <w:i/>
            </w:rPr>
          </w:rPrChange>
        </w:rPr>
        <w:t>setpoint</w:t>
      </w:r>
      <w:proofErr w:type="spellEnd"/>
      <w:r w:rsidR="00595400" w:rsidRPr="004E7DBD">
        <w:rPr>
          <w:rPrChange w:id="7682" w:author="Alexandre Marcondes" w:date="2019-07-09T18:16:00Z">
            <w:rPr/>
          </w:rPrChange>
        </w:rPr>
        <w:t xml:space="preserve"> </w:t>
      </w:r>
      <w:r w:rsidRPr="004E7DBD">
        <w:rPr>
          <w:rPrChange w:id="7683" w:author="Alexandre Marcondes" w:date="2019-07-09T18:16:00Z">
            <w:rPr/>
          </w:rPrChange>
        </w:rPr>
        <w:t>que deve ser controlado no VANT</w:t>
      </w:r>
      <w:r w:rsidR="00546E97" w:rsidRPr="004E7DBD">
        <w:rPr>
          <w:rPrChange w:id="7684" w:author="Alexandre Marcondes" w:date="2019-07-09T18:16:00Z">
            <w:rPr/>
          </w:rPrChange>
        </w:rPr>
        <w:t>.</w:t>
      </w:r>
    </w:p>
    <w:p w:rsidR="0081651B" w:rsidRPr="004E7DBD" w:rsidRDefault="0081651B" w:rsidP="007870AF">
      <w:pPr>
        <w:pStyle w:val="PargrafodaLista"/>
        <w:numPr>
          <w:ilvl w:val="1"/>
          <w:numId w:val="22"/>
        </w:numPr>
        <w:rPr>
          <w:rPrChange w:id="7685" w:author="Alexandre Marcondes" w:date="2019-07-09T18:16:00Z">
            <w:rPr/>
          </w:rPrChange>
        </w:rPr>
      </w:pPr>
      <w:proofErr w:type="spellStart"/>
      <w:proofErr w:type="gramStart"/>
      <w:r w:rsidRPr="004E7DBD">
        <w:rPr>
          <w:rPrChange w:id="7686" w:author="Alexandre Marcondes" w:date="2019-07-09T18:16:00Z">
            <w:rPr/>
          </w:rPrChange>
        </w:rPr>
        <w:t>quad</w:t>
      </w:r>
      <w:proofErr w:type="spellEnd"/>
      <w:proofErr w:type="gramEnd"/>
      <w:r w:rsidRPr="004E7DBD">
        <w:rPr>
          <w:rPrChange w:id="7687" w:author="Alexandre Marcondes" w:date="2019-07-09T18:16:00Z">
            <w:rPr/>
          </w:rPrChange>
        </w:rPr>
        <w:t>/</w:t>
      </w:r>
      <w:proofErr w:type="spellStart"/>
      <w:r w:rsidRPr="004E7DBD">
        <w:rPr>
          <w:rPrChange w:id="7688" w:author="Alexandre Marcondes" w:date="2019-07-09T18:16:00Z">
            <w:rPr/>
          </w:rPrChange>
        </w:rPr>
        <w:t>ground_truth</w:t>
      </w:r>
      <w:proofErr w:type="spellEnd"/>
      <w:r w:rsidRPr="004E7DBD">
        <w:rPr>
          <w:rPrChange w:id="7689" w:author="Alexandre Marcondes" w:date="2019-07-09T18:16:00Z">
            <w:rPr/>
          </w:rPrChange>
        </w:rPr>
        <w:t>/</w:t>
      </w:r>
      <w:proofErr w:type="spellStart"/>
      <w:r w:rsidRPr="004E7DBD">
        <w:rPr>
          <w:rPrChange w:id="7690" w:author="Alexandre Marcondes" w:date="2019-07-09T18:16:00Z">
            <w:rPr/>
          </w:rPrChange>
        </w:rPr>
        <w:t>odometry</w:t>
      </w:r>
      <w:proofErr w:type="spellEnd"/>
      <w:r w:rsidRPr="004E7DBD">
        <w:rPr>
          <w:rPrChange w:id="7691" w:author="Alexandre Marcondes" w:date="2019-07-09T18:16:00Z">
            <w:rPr/>
          </w:rPrChange>
        </w:rPr>
        <w:t xml:space="preserve">: este tópico possui os dados de </w:t>
      </w:r>
      <w:r w:rsidR="00595400" w:rsidRPr="004E7DBD">
        <w:rPr>
          <w:rPrChange w:id="7692" w:author="Alexandre Marcondes" w:date="2019-07-09T18:16:00Z">
            <w:rPr/>
          </w:rPrChange>
        </w:rPr>
        <w:t xml:space="preserve">localização </w:t>
      </w:r>
      <w:r w:rsidRPr="004E7DBD">
        <w:rPr>
          <w:rPrChange w:id="7693" w:author="Alexandre Marcondes" w:date="2019-07-09T18:16:00Z">
            <w:rPr/>
          </w:rPrChange>
        </w:rPr>
        <w:t xml:space="preserve">do VANT no ambiente </w:t>
      </w:r>
      <w:r w:rsidR="00595400" w:rsidRPr="004E7DBD">
        <w:rPr>
          <w:rPrChange w:id="7694" w:author="Alexandre Marcondes" w:date="2019-07-09T18:16:00Z">
            <w:rPr/>
          </w:rPrChange>
        </w:rPr>
        <w:t>simulado</w:t>
      </w:r>
      <w:r w:rsidR="00546E97" w:rsidRPr="004E7DBD">
        <w:rPr>
          <w:rPrChange w:id="7695" w:author="Alexandre Marcondes" w:date="2019-07-09T18:16:00Z">
            <w:rPr/>
          </w:rPrChange>
        </w:rPr>
        <w:t>.</w:t>
      </w:r>
    </w:p>
    <w:p w:rsidR="0081651B" w:rsidRPr="004E7DBD" w:rsidRDefault="0081651B" w:rsidP="0081651B">
      <w:pPr>
        <w:pStyle w:val="PargrafodaLista"/>
        <w:ind w:left="2291" w:firstLine="0"/>
        <w:rPr>
          <w:rPrChange w:id="7696" w:author="Alexandre Marcondes" w:date="2019-07-09T18:16:00Z">
            <w:rPr/>
          </w:rPrChange>
        </w:rPr>
      </w:pPr>
    </w:p>
    <w:p w:rsidR="000666C7" w:rsidRPr="004E7DBD" w:rsidRDefault="000666C7" w:rsidP="00DC4933">
      <w:pPr>
        <w:pStyle w:val="Ttulo4"/>
        <w:numPr>
          <w:ilvl w:val="3"/>
          <w:numId w:val="6"/>
        </w:numPr>
        <w:rPr>
          <w:rPrChange w:id="7697" w:author="Alexandre Marcondes" w:date="2019-07-09T18:16:00Z">
            <w:rPr/>
          </w:rPrChange>
        </w:rPr>
      </w:pPr>
      <w:proofErr w:type="spellStart"/>
      <w:proofErr w:type="gramStart"/>
      <w:r w:rsidRPr="004E7DBD">
        <w:rPr>
          <w:rPrChange w:id="7698" w:author="Alexandre Marcondes" w:date="2019-07-09T18:16:00Z">
            <w:rPr/>
          </w:rPrChange>
        </w:rPr>
        <w:t>quad</w:t>
      </w:r>
      <w:proofErr w:type="spellEnd"/>
      <w:proofErr w:type="gramEnd"/>
      <w:r w:rsidRPr="004E7DBD">
        <w:rPr>
          <w:rPrChange w:id="7699" w:author="Alexandre Marcondes" w:date="2019-07-09T18:16:00Z">
            <w:rPr/>
          </w:rPrChange>
        </w:rPr>
        <w:t>/</w:t>
      </w:r>
      <w:proofErr w:type="spellStart"/>
      <w:r w:rsidRPr="004E7DBD">
        <w:rPr>
          <w:rPrChange w:id="7700" w:author="Alexandre Marcondes" w:date="2019-07-09T18:16:00Z">
            <w:rPr/>
          </w:rPrChange>
        </w:rPr>
        <w:t>atitude_controller_node</w:t>
      </w:r>
      <w:proofErr w:type="spellEnd"/>
      <w:r w:rsidR="00DC4933" w:rsidRPr="004E7DBD">
        <w:rPr>
          <w:rPrChange w:id="7701" w:author="Alexandre Marcondes" w:date="2019-07-09T18:16:00Z">
            <w:rPr/>
          </w:rPrChange>
        </w:rPr>
        <w:t>:</w:t>
      </w:r>
    </w:p>
    <w:p w:rsidR="0081651B" w:rsidRPr="004E7DBD" w:rsidRDefault="0081651B" w:rsidP="0081651B">
      <w:pPr>
        <w:rPr>
          <w:rPrChange w:id="7702" w:author="Alexandre Marcondes" w:date="2019-07-09T18:16:00Z">
            <w:rPr/>
          </w:rPrChange>
        </w:rPr>
      </w:pPr>
    </w:p>
    <w:p w:rsidR="0081651B" w:rsidRPr="004E7DBD" w:rsidRDefault="0081651B" w:rsidP="0081651B">
      <w:pPr>
        <w:rPr>
          <w:rPrChange w:id="7703" w:author="Alexandre Marcondes" w:date="2019-07-09T18:16:00Z">
            <w:rPr/>
          </w:rPrChange>
        </w:rPr>
      </w:pPr>
      <w:r w:rsidRPr="004E7DBD">
        <w:rPr>
          <w:rPrChange w:id="7704" w:author="Alexandre Marcondes" w:date="2019-07-09T18:16:00Z">
            <w:rPr/>
          </w:rPrChange>
        </w:rPr>
        <w:t xml:space="preserve">Este nodo é o controlador de </w:t>
      </w:r>
      <w:r w:rsidR="00595400" w:rsidRPr="004E7DBD">
        <w:rPr>
          <w:rPrChange w:id="7705" w:author="Alexandre Marcondes" w:date="2019-07-09T18:16:00Z">
            <w:rPr/>
          </w:rPrChange>
        </w:rPr>
        <w:t>orientação</w:t>
      </w:r>
      <w:r w:rsidRPr="004E7DBD">
        <w:rPr>
          <w:rPrChange w:id="7706" w:author="Alexandre Marcondes" w:date="2019-07-09T18:16:00Z">
            <w:rPr/>
          </w:rPrChange>
        </w:rPr>
        <w:t xml:space="preserve"> do VANT. Este controlador </w:t>
      </w:r>
      <w:r w:rsidR="00595400" w:rsidRPr="004E7DBD">
        <w:rPr>
          <w:rPrChange w:id="7707" w:author="Alexandre Marcondes" w:date="2019-07-09T18:16:00Z">
            <w:rPr/>
          </w:rPrChange>
        </w:rPr>
        <w:t>controla</w:t>
      </w:r>
      <w:r w:rsidRPr="004E7DBD">
        <w:rPr>
          <w:rPrChange w:id="7708" w:author="Alexandre Marcondes" w:date="2019-07-09T18:16:00Z">
            <w:rPr/>
          </w:rPrChange>
        </w:rPr>
        <w:t xml:space="preserve"> os </w:t>
      </w:r>
      <w:r w:rsidR="00595400" w:rsidRPr="004E7DBD">
        <w:rPr>
          <w:rPrChange w:id="7709" w:author="Alexandre Marcondes" w:date="2019-07-09T18:16:00Z">
            <w:rPr/>
          </w:rPrChange>
        </w:rPr>
        <w:t xml:space="preserve">ângulos </w:t>
      </w:r>
      <w:proofErr w:type="spellStart"/>
      <w:r w:rsidRPr="004E7DBD">
        <w:rPr>
          <w:i/>
          <w:rPrChange w:id="7710" w:author="Alexandre Marcondes" w:date="2019-07-09T18:16:00Z">
            <w:rPr>
              <w:i/>
            </w:rPr>
          </w:rPrChange>
        </w:rPr>
        <w:t>roll</w:t>
      </w:r>
      <w:proofErr w:type="spellEnd"/>
      <w:r w:rsidRPr="004E7DBD">
        <w:rPr>
          <w:rPrChange w:id="7711" w:author="Alexandre Marcondes" w:date="2019-07-09T18:16:00Z">
            <w:rPr/>
          </w:rPrChange>
        </w:rPr>
        <w:t xml:space="preserve">, </w:t>
      </w:r>
      <w:proofErr w:type="spellStart"/>
      <w:r w:rsidRPr="004E7DBD">
        <w:rPr>
          <w:i/>
          <w:rPrChange w:id="7712" w:author="Alexandre Marcondes" w:date="2019-07-09T18:16:00Z">
            <w:rPr>
              <w:i/>
            </w:rPr>
          </w:rPrChange>
        </w:rPr>
        <w:t>pitch</w:t>
      </w:r>
      <w:proofErr w:type="spellEnd"/>
      <w:r w:rsidRPr="004E7DBD">
        <w:rPr>
          <w:rPrChange w:id="7713" w:author="Alexandre Marcondes" w:date="2019-07-09T18:16:00Z">
            <w:rPr/>
          </w:rPrChange>
        </w:rPr>
        <w:t xml:space="preserve"> e </w:t>
      </w:r>
      <w:proofErr w:type="spellStart"/>
      <w:r w:rsidRPr="004E7DBD">
        <w:rPr>
          <w:i/>
          <w:rPrChange w:id="7714" w:author="Alexandre Marcondes" w:date="2019-07-09T18:16:00Z">
            <w:rPr>
              <w:i/>
            </w:rPr>
          </w:rPrChange>
        </w:rPr>
        <w:t>yaw</w:t>
      </w:r>
      <w:proofErr w:type="spellEnd"/>
      <w:r w:rsidRPr="004E7DBD">
        <w:rPr>
          <w:rPrChange w:id="7715" w:author="Alexandre Marcondes" w:date="2019-07-09T18:16:00Z">
            <w:rPr/>
          </w:rPrChange>
        </w:rPr>
        <w:t xml:space="preserve"> através da </w:t>
      </w:r>
      <w:r w:rsidR="00832CBB" w:rsidRPr="004E7DBD">
        <w:rPr>
          <w:rPrChange w:id="7716" w:author="Alexandre Marcondes" w:date="2019-07-09T18:16:00Z">
            <w:rPr/>
          </w:rPrChange>
        </w:rPr>
        <w:t xml:space="preserve">modificação </w:t>
      </w:r>
      <w:r w:rsidRPr="004E7DBD">
        <w:rPr>
          <w:rPrChange w:id="7717" w:author="Alexandre Marcondes" w:date="2019-07-09T18:16:00Z">
            <w:rPr/>
          </w:rPrChange>
        </w:rPr>
        <w:t xml:space="preserve">das </w:t>
      </w:r>
      <w:r w:rsidR="00832CBB" w:rsidRPr="004E7DBD">
        <w:rPr>
          <w:rPrChange w:id="7718" w:author="Alexandre Marcondes" w:date="2019-07-09T18:16:00Z">
            <w:rPr/>
          </w:rPrChange>
        </w:rPr>
        <w:t>velocidades</w:t>
      </w:r>
      <w:r w:rsidRPr="004E7DBD">
        <w:rPr>
          <w:rPrChange w:id="7719" w:author="Alexandre Marcondes" w:date="2019-07-09T18:16:00Z">
            <w:rPr/>
          </w:rPrChange>
        </w:rPr>
        <w:t xml:space="preserve"> dos motores no VANT simulado. É utilizado em ambos os modos de funcionamento, manual ou </w:t>
      </w:r>
      <w:r w:rsidR="00832CBB" w:rsidRPr="004E7DBD">
        <w:rPr>
          <w:rPrChange w:id="7720" w:author="Alexandre Marcondes" w:date="2019-07-09T18:16:00Z">
            <w:rPr/>
          </w:rPrChange>
        </w:rPr>
        <w:t>automático</w:t>
      </w:r>
      <w:r w:rsidRPr="004E7DBD">
        <w:rPr>
          <w:rPrChange w:id="7721" w:author="Alexandre Marcondes" w:date="2019-07-09T18:16:00Z">
            <w:rPr/>
          </w:rPrChange>
        </w:rPr>
        <w:t xml:space="preserve">. Sua </w:t>
      </w:r>
      <w:r w:rsidR="00832CBB" w:rsidRPr="004E7DBD">
        <w:rPr>
          <w:rPrChange w:id="7722" w:author="Alexandre Marcondes" w:date="2019-07-09T18:16:00Z">
            <w:rPr/>
          </w:rPrChange>
        </w:rPr>
        <w:t>interface</w:t>
      </w:r>
      <w:r w:rsidRPr="004E7DBD">
        <w:rPr>
          <w:rPrChange w:id="7723" w:author="Alexandre Marcondes" w:date="2019-07-09T18:16:00Z">
            <w:rPr/>
          </w:rPrChange>
        </w:rPr>
        <w:t xml:space="preserve"> é descrita abaixo:</w:t>
      </w:r>
    </w:p>
    <w:p w:rsidR="0081651B" w:rsidRPr="004E7DBD" w:rsidRDefault="0081651B" w:rsidP="0081651B">
      <w:pPr>
        <w:rPr>
          <w:rPrChange w:id="7724" w:author="Alexandre Marcondes" w:date="2019-07-09T18:16:00Z">
            <w:rPr/>
          </w:rPrChange>
        </w:rPr>
      </w:pPr>
    </w:p>
    <w:p w:rsidR="0081651B" w:rsidRPr="004E7DBD" w:rsidRDefault="00832CBB" w:rsidP="007870AF">
      <w:pPr>
        <w:pStyle w:val="PargrafodaLista"/>
        <w:numPr>
          <w:ilvl w:val="0"/>
          <w:numId w:val="22"/>
        </w:numPr>
        <w:rPr>
          <w:rPrChange w:id="7725" w:author="Alexandre Marcondes" w:date="2019-07-09T18:16:00Z">
            <w:rPr/>
          </w:rPrChange>
        </w:rPr>
      </w:pPr>
      <w:r w:rsidRPr="004E7DBD">
        <w:rPr>
          <w:rPrChange w:id="7726" w:author="Alexandre Marcondes" w:date="2019-07-09T18:16:00Z">
            <w:rPr/>
          </w:rPrChange>
        </w:rPr>
        <w:t>Publicações</w:t>
      </w:r>
    </w:p>
    <w:p w:rsidR="0081651B" w:rsidRPr="004E7DBD" w:rsidRDefault="0081651B" w:rsidP="007870AF">
      <w:pPr>
        <w:pStyle w:val="PargrafodaLista"/>
        <w:numPr>
          <w:ilvl w:val="1"/>
          <w:numId w:val="22"/>
        </w:numPr>
        <w:rPr>
          <w:rPrChange w:id="7727" w:author="Alexandre Marcondes" w:date="2019-07-09T18:16:00Z">
            <w:rPr/>
          </w:rPrChange>
        </w:rPr>
      </w:pPr>
      <w:proofErr w:type="spellStart"/>
      <w:proofErr w:type="gramStart"/>
      <w:r w:rsidRPr="004E7DBD">
        <w:rPr>
          <w:rPrChange w:id="7728" w:author="Alexandre Marcondes" w:date="2019-07-09T18:16:00Z">
            <w:rPr/>
          </w:rPrChange>
        </w:rPr>
        <w:t>quad</w:t>
      </w:r>
      <w:proofErr w:type="spellEnd"/>
      <w:proofErr w:type="gramEnd"/>
      <w:r w:rsidRPr="004E7DBD">
        <w:rPr>
          <w:rPrChange w:id="7729" w:author="Alexandre Marcondes" w:date="2019-07-09T18:16:00Z">
            <w:rPr/>
          </w:rPrChange>
        </w:rPr>
        <w:t>/</w:t>
      </w:r>
      <w:proofErr w:type="spellStart"/>
      <w:r w:rsidRPr="004E7DBD">
        <w:rPr>
          <w:rPrChange w:id="7730" w:author="Alexandre Marcondes" w:date="2019-07-09T18:16:00Z">
            <w:rPr/>
          </w:rPrChange>
        </w:rPr>
        <w:t>command</w:t>
      </w:r>
      <w:proofErr w:type="spellEnd"/>
      <w:r w:rsidRPr="004E7DBD">
        <w:rPr>
          <w:rPrChange w:id="7731" w:author="Alexandre Marcondes" w:date="2019-07-09T18:16:00Z">
            <w:rPr/>
          </w:rPrChange>
        </w:rPr>
        <w:t>/</w:t>
      </w:r>
      <w:proofErr w:type="spellStart"/>
      <w:r w:rsidRPr="004E7DBD">
        <w:rPr>
          <w:rPrChange w:id="7732" w:author="Alexandre Marcondes" w:date="2019-07-09T18:16:00Z">
            <w:rPr/>
          </w:rPrChange>
        </w:rPr>
        <w:t>motor_speed</w:t>
      </w:r>
      <w:proofErr w:type="spellEnd"/>
      <w:r w:rsidRPr="004E7DBD">
        <w:rPr>
          <w:rPrChange w:id="7733" w:author="Alexandre Marcondes" w:date="2019-07-09T18:16:00Z">
            <w:rPr/>
          </w:rPrChange>
        </w:rPr>
        <w:t xml:space="preserve">: neste tópico </w:t>
      </w:r>
      <w:r w:rsidR="00832CBB" w:rsidRPr="004E7DBD">
        <w:rPr>
          <w:rPrChange w:id="7734" w:author="Alexandre Marcondes" w:date="2019-07-09T18:16:00Z">
            <w:rPr/>
          </w:rPrChange>
        </w:rPr>
        <w:t>são</w:t>
      </w:r>
      <w:r w:rsidRPr="004E7DBD">
        <w:rPr>
          <w:rPrChange w:id="7735" w:author="Alexandre Marcondes" w:date="2019-07-09T18:16:00Z">
            <w:rPr/>
          </w:rPrChange>
        </w:rPr>
        <w:t xml:space="preserve"> publicadas as </w:t>
      </w:r>
      <w:r w:rsidR="00832CBB" w:rsidRPr="004E7DBD">
        <w:rPr>
          <w:rPrChange w:id="7736" w:author="Alexandre Marcondes" w:date="2019-07-09T18:16:00Z">
            <w:rPr/>
          </w:rPrChange>
        </w:rPr>
        <w:t>velocidades</w:t>
      </w:r>
      <w:r w:rsidR="00595400" w:rsidRPr="004E7DBD">
        <w:rPr>
          <w:rPrChange w:id="7737" w:author="Alexandre Marcondes" w:date="2019-07-09T18:16:00Z">
            <w:rPr/>
          </w:rPrChange>
        </w:rPr>
        <w:t xml:space="preserve"> dos motores</w:t>
      </w:r>
      <w:r w:rsidRPr="004E7DBD">
        <w:rPr>
          <w:rPrChange w:id="7738" w:author="Alexandre Marcondes" w:date="2019-07-09T18:16:00Z">
            <w:rPr/>
          </w:rPrChange>
        </w:rPr>
        <w:t xml:space="preserve">. A lógica de como a </w:t>
      </w:r>
      <w:r w:rsidR="00832CBB" w:rsidRPr="004E7DBD">
        <w:rPr>
          <w:rPrChange w:id="7739" w:author="Alexandre Marcondes" w:date="2019-07-09T18:16:00Z">
            <w:rPr/>
          </w:rPrChange>
        </w:rPr>
        <w:t>posição</w:t>
      </w:r>
      <w:r w:rsidRPr="004E7DBD">
        <w:rPr>
          <w:rPrChange w:id="7740" w:author="Alexandre Marcondes" w:date="2019-07-09T18:16:00Z">
            <w:rPr/>
          </w:rPrChange>
        </w:rPr>
        <w:t xml:space="preserve"> e orientação do VANT pode se</w:t>
      </w:r>
      <w:r w:rsidR="00832CBB" w:rsidRPr="004E7DBD">
        <w:rPr>
          <w:rPrChange w:id="7741" w:author="Alexandre Marcondes" w:date="2019-07-09T18:16:00Z">
            <w:rPr/>
          </w:rPrChange>
        </w:rPr>
        <w:t>r modificada</w:t>
      </w:r>
      <w:r w:rsidRPr="004E7DBD">
        <w:rPr>
          <w:rPrChange w:id="7742" w:author="Alexandre Marcondes" w:date="2019-07-09T18:16:00Z">
            <w:rPr/>
          </w:rPrChange>
        </w:rPr>
        <w:t xml:space="preserve"> através da alteração da velo</w:t>
      </w:r>
      <w:r w:rsidR="00832CBB" w:rsidRPr="004E7DBD">
        <w:rPr>
          <w:rPrChange w:id="7743" w:author="Alexandre Marcondes" w:date="2019-07-09T18:16:00Z">
            <w:rPr/>
          </w:rPrChange>
        </w:rPr>
        <w:t>ci</w:t>
      </w:r>
      <w:r w:rsidRPr="004E7DBD">
        <w:rPr>
          <w:rPrChange w:id="7744" w:author="Alexandre Marcondes" w:date="2019-07-09T18:16:00Z">
            <w:rPr/>
          </w:rPrChange>
        </w:rPr>
        <w:t>d</w:t>
      </w:r>
      <w:r w:rsidR="00832CBB" w:rsidRPr="004E7DBD">
        <w:rPr>
          <w:rPrChange w:id="7745" w:author="Alexandre Marcondes" w:date="2019-07-09T18:16:00Z">
            <w:rPr/>
          </w:rPrChange>
        </w:rPr>
        <w:t>a</w:t>
      </w:r>
      <w:r w:rsidRPr="004E7DBD">
        <w:rPr>
          <w:rPrChange w:id="7746" w:author="Alexandre Marcondes" w:date="2019-07-09T18:16:00Z">
            <w:rPr/>
          </w:rPrChange>
        </w:rPr>
        <w:t>d</w:t>
      </w:r>
      <w:r w:rsidR="00832CBB" w:rsidRPr="004E7DBD">
        <w:rPr>
          <w:rPrChange w:id="7747" w:author="Alexandre Marcondes" w:date="2019-07-09T18:16:00Z">
            <w:rPr/>
          </w:rPrChange>
        </w:rPr>
        <w:t>e</w:t>
      </w:r>
      <w:r w:rsidRPr="004E7DBD">
        <w:rPr>
          <w:rPrChange w:id="7748" w:author="Alexandre Marcondes" w:date="2019-07-09T18:16:00Z">
            <w:rPr/>
          </w:rPrChange>
        </w:rPr>
        <w:t xml:space="preserve"> é </w:t>
      </w:r>
      <w:r w:rsidR="00832CBB" w:rsidRPr="004E7DBD">
        <w:rPr>
          <w:rPrChange w:id="7749" w:author="Alexandre Marcondes" w:date="2019-07-09T18:16:00Z">
            <w:rPr/>
          </w:rPrChange>
        </w:rPr>
        <w:t>descrita</w:t>
      </w:r>
      <w:r w:rsidRPr="004E7DBD">
        <w:rPr>
          <w:rPrChange w:id="7750" w:author="Alexandre Marcondes" w:date="2019-07-09T18:16:00Z">
            <w:rPr/>
          </w:rPrChange>
        </w:rPr>
        <w:t xml:space="preserve"> na </w:t>
      </w:r>
      <w:r w:rsidR="00832CBB" w:rsidRPr="004E7DBD">
        <w:rPr>
          <w:rPrChange w:id="7751" w:author="Alexandre Marcondes" w:date="2019-07-09T18:16:00Z">
            <w:rPr/>
          </w:rPrChange>
        </w:rPr>
        <w:t>seção</w:t>
      </w:r>
      <w:r w:rsidRPr="004E7DBD">
        <w:rPr>
          <w:rPrChange w:id="7752" w:author="Alexandre Marcondes" w:date="2019-07-09T18:16:00Z">
            <w:rPr/>
          </w:rPrChange>
        </w:rPr>
        <w:t xml:space="preserve"> </w:t>
      </w:r>
      <w:r w:rsidRPr="004E7DBD">
        <w:rPr>
          <w:rPrChange w:id="7753" w:author="Alexandre Marcondes" w:date="2019-07-09T18:16:00Z">
            <w:rPr/>
          </w:rPrChange>
        </w:rPr>
        <w:fldChar w:fldCharType="begin"/>
      </w:r>
      <w:r w:rsidRPr="004E7DBD">
        <w:rPr>
          <w:rPrChange w:id="7754" w:author="Alexandre Marcondes" w:date="2019-07-09T18:16:00Z">
            <w:rPr/>
          </w:rPrChange>
        </w:rPr>
        <w:instrText xml:space="preserve"> REF _Ref8173337 \r \h </w:instrText>
      </w:r>
      <w:r w:rsidR="008A482D" w:rsidRPr="004E7DBD">
        <w:rPr>
          <w:rPrChange w:id="7755" w:author="Alexandre Marcondes" w:date="2019-07-09T18:16:00Z">
            <w:rPr/>
          </w:rPrChange>
        </w:rPr>
        <w:instrText xml:space="preserve"> \* MERGEFORMAT </w:instrText>
      </w:r>
      <w:r w:rsidRPr="004E7DBD">
        <w:rPr>
          <w:rPrChange w:id="7756" w:author="Alexandre Marcondes" w:date="2019-07-09T18:16:00Z">
            <w:rPr/>
          </w:rPrChange>
        </w:rPr>
      </w:r>
      <w:r w:rsidRPr="004E7DBD">
        <w:rPr>
          <w:rPrChange w:id="7757" w:author="Alexandre Marcondes" w:date="2019-07-09T18:16:00Z">
            <w:rPr/>
          </w:rPrChange>
        </w:rPr>
        <w:fldChar w:fldCharType="separate"/>
      </w:r>
      <w:r w:rsidR="00456096" w:rsidRPr="004E7DBD">
        <w:rPr>
          <w:rPrChange w:id="7758" w:author="Alexandre Marcondes" w:date="2019-07-09T18:16:00Z">
            <w:rPr/>
          </w:rPrChange>
        </w:rPr>
        <w:t>3.5</w:t>
      </w:r>
      <w:r w:rsidRPr="004E7DBD">
        <w:rPr>
          <w:rPrChange w:id="7759" w:author="Alexandre Marcondes" w:date="2019-07-09T18:16:00Z">
            <w:rPr/>
          </w:rPrChange>
        </w:rPr>
        <w:fldChar w:fldCharType="end"/>
      </w:r>
      <w:r w:rsidR="00B231FC" w:rsidRPr="004E7DBD">
        <w:rPr>
          <w:rPrChange w:id="7760" w:author="Alexandre Marcondes" w:date="2019-07-09T18:16:00Z">
            <w:rPr/>
          </w:rPrChange>
        </w:rPr>
        <w:t>.</w:t>
      </w:r>
    </w:p>
    <w:p w:rsidR="0081651B" w:rsidRPr="004E7DBD" w:rsidRDefault="00832CBB" w:rsidP="007870AF">
      <w:pPr>
        <w:pStyle w:val="PargrafodaLista"/>
        <w:numPr>
          <w:ilvl w:val="0"/>
          <w:numId w:val="22"/>
        </w:numPr>
        <w:rPr>
          <w:rPrChange w:id="7761" w:author="Alexandre Marcondes" w:date="2019-07-09T18:16:00Z">
            <w:rPr/>
          </w:rPrChange>
        </w:rPr>
      </w:pPr>
      <w:r w:rsidRPr="004E7DBD">
        <w:rPr>
          <w:rPrChange w:id="7762" w:author="Alexandre Marcondes" w:date="2019-07-09T18:16:00Z">
            <w:rPr/>
          </w:rPrChange>
        </w:rPr>
        <w:t>Subscrições</w:t>
      </w:r>
    </w:p>
    <w:p w:rsidR="0081651B" w:rsidRPr="004E7DBD" w:rsidRDefault="0081651B" w:rsidP="007870AF">
      <w:pPr>
        <w:pStyle w:val="PargrafodaLista"/>
        <w:numPr>
          <w:ilvl w:val="1"/>
          <w:numId w:val="22"/>
        </w:numPr>
        <w:rPr>
          <w:rPrChange w:id="7763" w:author="Alexandre Marcondes" w:date="2019-07-09T18:16:00Z">
            <w:rPr/>
          </w:rPrChange>
        </w:rPr>
      </w:pPr>
      <w:proofErr w:type="spellStart"/>
      <w:proofErr w:type="gramStart"/>
      <w:r w:rsidRPr="004E7DBD">
        <w:rPr>
          <w:rPrChange w:id="7764" w:author="Alexandre Marcondes" w:date="2019-07-09T18:16:00Z">
            <w:rPr/>
          </w:rPrChange>
        </w:rPr>
        <w:t>quad</w:t>
      </w:r>
      <w:proofErr w:type="spellEnd"/>
      <w:proofErr w:type="gramEnd"/>
      <w:r w:rsidRPr="004E7DBD">
        <w:rPr>
          <w:rPrChange w:id="7765" w:author="Alexandre Marcondes" w:date="2019-07-09T18:16:00Z">
            <w:rPr/>
          </w:rPrChange>
        </w:rPr>
        <w:t>/</w:t>
      </w:r>
      <w:proofErr w:type="spellStart"/>
      <w:r w:rsidR="00595400" w:rsidRPr="004E7DBD">
        <w:rPr>
          <w:rPrChange w:id="7766" w:author="Alexandre Marcondes" w:date="2019-07-09T18:16:00Z">
            <w:rPr/>
          </w:rPrChange>
        </w:rPr>
        <w:t>imu</w:t>
      </w:r>
      <w:proofErr w:type="spellEnd"/>
      <w:r w:rsidR="00595400" w:rsidRPr="004E7DBD">
        <w:rPr>
          <w:rPrChange w:id="7767" w:author="Alexandre Marcondes" w:date="2019-07-09T18:16:00Z">
            <w:rPr/>
          </w:rPrChange>
        </w:rPr>
        <w:t xml:space="preserve">: este tópico possui dados de aceleração do VANT medidos pelos sensores simulados do </w:t>
      </w:r>
      <w:proofErr w:type="spellStart"/>
      <w:r w:rsidR="00595400" w:rsidRPr="004E7DBD">
        <w:rPr>
          <w:rPrChange w:id="7768" w:author="Alexandre Marcondes" w:date="2019-07-09T18:16:00Z">
            <w:rPr/>
          </w:rPrChange>
        </w:rPr>
        <w:t>Gazebo</w:t>
      </w:r>
      <w:proofErr w:type="spellEnd"/>
      <w:r w:rsidR="00595400" w:rsidRPr="004E7DBD">
        <w:rPr>
          <w:rPrChange w:id="7769" w:author="Alexandre Marcondes" w:date="2019-07-09T18:16:00Z">
            <w:rPr/>
          </w:rPrChange>
        </w:rPr>
        <w:t>. É utilizado pelo controlador para controlar os ângulos nos eixos.</w:t>
      </w:r>
    </w:p>
    <w:p w:rsidR="00AB4093" w:rsidRPr="004E7DBD" w:rsidRDefault="0081651B" w:rsidP="007870AF">
      <w:pPr>
        <w:pStyle w:val="PargrafodaLista"/>
        <w:numPr>
          <w:ilvl w:val="1"/>
          <w:numId w:val="22"/>
        </w:numPr>
        <w:rPr>
          <w:rPrChange w:id="7770" w:author="Alexandre Marcondes" w:date="2019-07-09T18:16:00Z">
            <w:rPr/>
          </w:rPrChange>
        </w:rPr>
      </w:pPr>
      <w:proofErr w:type="spellStart"/>
      <w:proofErr w:type="gramStart"/>
      <w:r w:rsidRPr="004E7DBD">
        <w:rPr>
          <w:rPrChange w:id="7771" w:author="Alexandre Marcondes" w:date="2019-07-09T18:16:00Z">
            <w:rPr/>
          </w:rPrChange>
        </w:rPr>
        <w:t>quad</w:t>
      </w:r>
      <w:proofErr w:type="spellEnd"/>
      <w:proofErr w:type="gramEnd"/>
      <w:r w:rsidRPr="004E7DBD">
        <w:rPr>
          <w:rPrChange w:id="7772" w:author="Alexandre Marcondes" w:date="2019-07-09T18:16:00Z">
            <w:rPr/>
          </w:rPrChange>
        </w:rPr>
        <w:t>/</w:t>
      </w:r>
      <w:proofErr w:type="spellStart"/>
      <w:r w:rsidR="00595400" w:rsidRPr="004E7DBD">
        <w:rPr>
          <w:rPrChange w:id="7773" w:author="Alexandre Marcondes" w:date="2019-07-09T18:16:00Z">
            <w:rPr/>
          </w:rPrChange>
        </w:rPr>
        <w:t>command</w:t>
      </w:r>
      <w:proofErr w:type="spellEnd"/>
      <w:r w:rsidR="00595400" w:rsidRPr="004E7DBD">
        <w:rPr>
          <w:rPrChange w:id="7774" w:author="Alexandre Marcondes" w:date="2019-07-09T18:16:00Z">
            <w:rPr/>
          </w:rPrChange>
        </w:rPr>
        <w:t>/</w:t>
      </w:r>
      <w:proofErr w:type="spellStart"/>
      <w:r w:rsidR="00832CBB" w:rsidRPr="004E7DBD">
        <w:rPr>
          <w:rPrChange w:id="7775" w:author="Alexandre Marcondes" w:date="2019-07-09T18:16:00Z">
            <w:rPr/>
          </w:rPrChange>
        </w:rPr>
        <w:t>roll_pitch_yawrate_thrust</w:t>
      </w:r>
      <w:proofErr w:type="spellEnd"/>
      <w:r w:rsidR="00595400" w:rsidRPr="004E7DBD">
        <w:rPr>
          <w:rPrChange w:id="7776" w:author="Alexandre Marcondes" w:date="2019-07-09T18:16:00Z">
            <w:rPr/>
          </w:rPrChange>
        </w:rPr>
        <w:t xml:space="preserve"> este tópico possui as </w:t>
      </w:r>
      <w:proofErr w:type="spellStart"/>
      <w:r w:rsidR="00595400" w:rsidRPr="004E7DBD">
        <w:rPr>
          <w:i/>
          <w:rPrChange w:id="7777" w:author="Alexandre Marcondes" w:date="2019-07-09T18:16:00Z">
            <w:rPr>
              <w:i/>
            </w:rPr>
          </w:rPrChange>
        </w:rPr>
        <w:t>setpoints</w:t>
      </w:r>
      <w:proofErr w:type="spellEnd"/>
      <w:r w:rsidR="00595400" w:rsidRPr="004E7DBD">
        <w:rPr>
          <w:i/>
          <w:rPrChange w:id="7778" w:author="Alexandre Marcondes" w:date="2019-07-09T18:16:00Z">
            <w:rPr>
              <w:i/>
            </w:rPr>
          </w:rPrChange>
        </w:rPr>
        <w:t xml:space="preserve"> de </w:t>
      </w:r>
      <w:r w:rsidR="00595400" w:rsidRPr="004E7DBD">
        <w:rPr>
          <w:rPrChange w:id="7779" w:author="Alexandre Marcondes" w:date="2019-07-09T18:16:00Z">
            <w:rPr/>
          </w:rPrChange>
        </w:rPr>
        <w:t>angulo que devem ser controladas pelo nodo.</w:t>
      </w:r>
    </w:p>
    <w:p w:rsidR="00F77099" w:rsidRPr="004E7DBD" w:rsidRDefault="00F77099" w:rsidP="00F77099">
      <w:pPr>
        <w:pStyle w:val="PargrafodaLista"/>
        <w:ind w:left="2291" w:firstLine="0"/>
        <w:rPr>
          <w:rPrChange w:id="7780" w:author="Alexandre Marcondes" w:date="2019-07-09T18:16:00Z">
            <w:rPr/>
          </w:rPrChange>
        </w:rPr>
      </w:pPr>
    </w:p>
    <w:p w:rsidR="00F77099" w:rsidRPr="004E7DBD" w:rsidRDefault="00F77099" w:rsidP="00F77099">
      <w:pPr>
        <w:pStyle w:val="Ttulo3"/>
        <w:numPr>
          <w:ilvl w:val="2"/>
          <w:numId w:val="6"/>
        </w:numPr>
        <w:rPr>
          <w:rPrChange w:id="7781" w:author="Alexandre Marcondes" w:date="2019-07-09T18:16:00Z">
            <w:rPr/>
          </w:rPrChange>
        </w:rPr>
      </w:pPr>
      <w:bookmarkStart w:id="7782" w:name="_Toc9088220"/>
      <w:bookmarkStart w:id="7783" w:name="_Toc9088724"/>
      <w:bookmarkStart w:id="7784" w:name="_Toc9088929"/>
      <w:bookmarkStart w:id="7785" w:name="_Toc11256297"/>
      <w:r w:rsidRPr="004E7DBD">
        <w:rPr>
          <w:rPrChange w:id="7786" w:author="Alexandre Marcondes" w:date="2019-07-09T18:16:00Z">
            <w:rPr/>
          </w:rPrChange>
        </w:rPr>
        <w:t>Instalação do ROS</w:t>
      </w:r>
      <w:bookmarkEnd w:id="7782"/>
      <w:bookmarkEnd w:id="7783"/>
      <w:bookmarkEnd w:id="7784"/>
      <w:bookmarkEnd w:id="7785"/>
    </w:p>
    <w:p w:rsidR="00D014C6" w:rsidRPr="004E7DBD" w:rsidRDefault="00D014C6" w:rsidP="00AB4093">
      <w:pPr>
        <w:ind w:firstLine="0"/>
        <w:rPr>
          <w:rPrChange w:id="7787" w:author="Alexandre Marcondes" w:date="2019-07-09T18:16:00Z">
            <w:rPr/>
          </w:rPrChange>
        </w:rPr>
      </w:pPr>
    </w:p>
    <w:p w:rsidR="00B231FC" w:rsidRPr="004E7DBD" w:rsidRDefault="00F77099" w:rsidP="00B231FC">
      <w:pPr>
        <w:rPr>
          <w:rPrChange w:id="7788" w:author="Alexandre Marcondes" w:date="2019-07-09T18:16:00Z">
            <w:rPr/>
          </w:rPrChange>
        </w:rPr>
      </w:pPr>
      <w:r w:rsidRPr="004E7DBD">
        <w:rPr>
          <w:rPrChange w:id="7789" w:author="Alexandre Marcondes" w:date="2019-07-09T18:16:00Z">
            <w:rPr/>
          </w:rPrChange>
        </w:rPr>
        <w:t xml:space="preserve">O ROS possui diferentes distribuições. O objetivo de </w:t>
      </w:r>
      <w:r w:rsidR="006E0A3C" w:rsidRPr="004E7DBD">
        <w:rPr>
          <w:rPrChange w:id="7790" w:author="Alexandre Marcondes" w:date="2019-07-09T18:16:00Z">
            <w:rPr/>
          </w:rPrChange>
        </w:rPr>
        <w:t xml:space="preserve">estabelecimento de versões do </w:t>
      </w:r>
      <w:r w:rsidRPr="004E7DBD">
        <w:rPr>
          <w:rPrChange w:id="7791" w:author="Alexandre Marcondes" w:date="2019-07-09T18:16:00Z">
            <w:rPr/>
          </w:rPrChange>
        </w:rPr>
        <w:t>o ROS é garantir a validação e confiabilidade de uma coleção de pacotes desenvolvidos para uma determinada versão</w:t>
      </w:r>
      <w:r w:rsidR="008E3E7E" w:rsidRPr="004E7DBD">
        <w:rPr>
          <w:rPrChange w:id="7792" w:author="Alexandre Marcondes" w:date="2019-07-09T18:16:00Z">
            <w:rPr/>
          </w:rPrChange>
        </w:rPr>
        <w:t xml:space="preserve"> após correções da comunidade</w:t>
      </w:r>
      <w:r w:rsidRPr="004E7DBD">
        <w:rPr>
          <w:rPrChange w:id="7793" w:author="Alexandre Marcondes" w:date="2019-07-09T18:16:00Z">
            <w:rPr/>
          </w:rPrChange>
        </w:rPr>
        <w:t>. Uma nova versão do ROS é lançada sempre que um</w:t>
      </w:r>
      <w:r w:rsidR="008E3E7E" w:rsidRPr="004E7DBD">
        <w:rPr>
          <w:rPrChange w:id="7794" w:author="Alexandre Marcondes" w:date="2019-07-09T18:16:00Z">
            <w:rPr/>
          </w:rPrChange>
        </w:rPr>
        <w:t>a</w:t>
      </w:r>
      <w:r w:rsidRPr="004E7DBD">
        <w:rPr>
          <w:rPrChange w:id="7795" w:author="Alexandre Marcondes" w:date="2019-07-09T18:16:00Z">
            <w:rPr/>
          </w:rPrChange>
        </w:rPr>
        <w:t xml:space="preserve"> nova versão do </w:t>
      </w:r>
      <w:proofErr w:type="spellStart"/>
      <w:r w:rsidRPr="004E7DBD">
        <w:rPr>
          <w:rPrChange w:id="7796" w:author="Alexandre Marcondes" w:date="2019-07-09T18:16:00Z">
            <w:rPr/>
          </w:rPrChange>
        </w:rPr>
        <w:t>Ubuntu</w:t>
      </w:r>
      <w:proofErr w:type="spellEnd"/>
      <w:r w:rsidRPr="004E7DBD">
        <w:rPr>
          <w:rPrChange w:id="7797" w:author="Alexandre Marcondes" w:date="2019-07-09T18:16:00Z">
            <w:rPr/>
          </w:rPrChange>
        </w:rPr>
        <w:t xml:space="preserve"> é lançada</w:t>
      </w:r>
      <w:r w:rsidR="00737760" w:rsidRPr="004E7DBD">
        <w:rPr>
          <w:rPrChange w:id="7798" w:author="Alexandre Marcondes" w:date="2019-07-09T18:16:00Z">
            <w:rPr/>
          </w:rPrChange>
        </w:rPr>
        <w:t xml:space="preserve"> </w:t>
      </w:r>
      <w:sdt>
        <w:sdtPr>
          <w:rPr>
            <w:rPrChange w:id="7799" w:author="Alexandre Marcondes" w:date="2019-07-09T18:16:00Z">
              <w:rPr/>
            </w:rPrChange>
          </w:rPr>
          <w:id w:val="1346061389"/>
          <w:citation/>
        </w:sdtPr>
        <w:sdtContent>
          <w:r w:rsidR="000F60CF" w:rsidRPr="004E7DBD">
            <w:rPr>
              <w:rPrChange w:id="7800" w:author="Alexandre Marcondes" w:date="2019-07-09T18:16:00Z">
                <w:rPr/>
              </w:rPrChange>
            </w:rPr>
            <w:fldChar w:fldCharType="begin"/>
          </w:r>
          <w:r w:rsidR="000F60CF" w:rsidRPr="004E7DBD">
            <w:rPr>
              <w:rPrChange w:id="7801" w:author="Alexandre Marcondes" w:date="2019-07-09T18:16:00Z">
                <w:rPr/>
              </w:rPrChange>
            </w:rPr>
            <w:instrText xml:space="preserve"> CITATION Ros181 \l 1046 </w:instrText>
          </w:r>
          <w:r w:rsidR="000F60CF" w:rsidRPr="004E7DBD">
            <w:rPr>
              <w:rPrChange w:id="7802" w:author="Alexandre Marcondes" w:date="2019-07-09T18:16:00Z">
                <w:rPr/>
              </w:rPrChange>
            </w:rPr>
            <w:fldChar w:fldCharType="separate"/>
          </w:r>
          <w:r w:rsidR="00FF594D" w:rsidRPr="004E7DBD">
            <w:rPr>
              <w:noProof/>
              <w:rPrChange w:id="7803" w:author="Alexandre Marcondes" w:date="2019-07-09T18:16:00Z">
                <w:rPr>
                  <w:noProof/>
                </w:rPr>
              </w:rPrChange>
            </w:rPr>
            <w:t>(37)</w:t>
          </w:r>
          <w:r w:rsidR="000F60CF" w:rsidRPr="004E7DBD">
            <w:rPr>
              <w:rPrChange w:id="7804" w:author="Alexandre Marcondes" w:date="2019-07-09T18:16:00Z">
                <w:rPr/>
              </w:rPrChange>
            </w:rPr>
            <w:fldChar w:fldCharType="end"/>
          </w:r>
        </w:sdtContent>
      </w:sdt>
      <w:r w:rsidR="00B231FC" w:rsidRPr="004E7DBD">
        <w:rPr>
          <w:rPrChange w:id="7805" w:author="Alexandre Marcondes" w:date="2019-07-09T18:16:00Z">
            <w:rPr/>
          </w:rPrChange>
        </w:rPr>
        <w:t>.</w:t>
      </w:r>
    </w:p>
    <w:p w:rsidR="00F77099" w:rsidRPr="004E7DBD" w:rsidRDefault="00F77099" w:rsidP="00F77099">
      <w:pPr>
        <w:rPr>
          <w:rPrChange w:id="7806" w:author="Alexandre Marcondes" w:date="2019-07-09T18:16:00Z">
            <w:rPr/>
          </w:rPrChange>
        </w:rPr>
      </w:pPr>
      <w:r w:rsidRPr="004E7DBD">
        <w:rPr>
          <w:rPrChange w:id="7807" w:author="Alexandre Marcondes" w:date="2019-07-09T18:16:00Z">
            <w:rPr/>
          </w:rPrChange>
        </w:rPr>
        <w:t>O critério para decisão de qual versão instalar foi tomado com base no pacote utilizado par a simulação do ambiente virtual e do VANT</w:t>
      </w:r>
      <w:r w:rsidR="008E3E7E" w:rsidRPr="004E7DBD">
        <w:rPr>
          <w:rPrChange w:id="7808" w:author="Alexandre Marcondes" w:date="2019-07-09T18:16:00Z">
            <w:rPr/>
          </w:rPrChange>
        </w:rPr>
        <w:t xml:space="preserve"> descrito na seção </w:t>
      </w:r>
      <w:r w:rsidR="008E3E7E" w:rsidRPr="004E7DBD">
        <w:rPr>
          <w:rPrChange w:id="7809" w:author="Alexandre Marcondes" w:date="2019-07-09T18:16:00Z">
            <w:rPr/>
          </w:rPrChange>
        </w:rPr>
        <w:lastRenderedPageBreak/>
        <w:fldChar w:fldCharType="begin"/>
      </w:r>
      <w:r w:rsidR="008E3E7E" w:rsidRPr="004E7DBD">
        <w:rPr>
          <w:rPrChange w:id="7810" w:author="Alexandre Marcondes" w:date="2019-07-09T18:16:00Z">
            <w:rPr/>
          </w:rPrChange>
        </w:rPr>
        <w:instrText xml:space="preserve"> REF _Ref8247768 \r \h </w:instrText>
      </w:r>
      <w:r w:rsidR="006E0A3C" w:rsidRPr="004E7DBD">
        <w:rPr>
          <w:rPrChange w:id="7811" w:author="Alexandre Marcondes" w:date="2019-07-09T18:16:00Z">
            <w:rPr/>
          </w:rPrChange>
        </w:rPr>
        <w:instrText xml:space="preserve"> \* MERGEFORMAT </w:instrText>
      </w:r>
      <w:r w:rsidR="008E3E7E" w:rsidRPr="004E7DBD">
        <w:rPr>
          <w:rPrChange w:id="7812" w:author="Alexandre Marcondes" w:date="2019-07-09T18:16:00Z">
            <w:rPr/>
          </w:rPrChange>
        </w:rPr>
      </w:r>
      <w:r w:rsidR="008E3E7E" w:rsidRPr="004E7DBD">
        <w:rPr>
          <w:rPrChange w:id="7813" w:author="Alexandre Marcondes" w:date="2019-07-09T18:16:00Z">
            <w:rPr/>
          </w:rPrChange>
        </w:rPr>
        <w:fldChar w:fldCharType="separate"/>
      </w:r>
      <w:r w:rsidR="00C239C6" w:rsidRPr="004E7DBD">
        <w:rPr>
          <w:rPrChange w:id="7814" w:author="Alexandre Marcondes" w:date="2019-07-09T18:16:00Z">
            <w:rPr/>
          </w:rPrChange>
        </w:rPr>
        <w:t>5.4.1</w:t>
      </w:r>
      <w:r w:rsidR="008E3E7E" w:rsidRPr="004E7DBD">
        <w:rPr>
          <w:rPrChange w:id="7815" w:author="Alexandre Marcondes" w:date="2019-07-09T18:16:00Z">
            <w:rPr/>
          </w:rPrChange>
        </w:rPr>
        <w:fldChar w:fldCharType="end"/>
      </w:r>
      <w:r w:rsidRPr="004E7DBD">
        <w:rPr>
          <w:rPrChange w:id="7816" w:author="Alexandre Marcondes" w:date="2019-07-09T18:16:00Z">
            <w:rPr/>
          </w:rPrChange>
        </w:rPr>
        <w:t>.</w:t>
      </w:r>
      <w:r w:rsidR="0078314A" w:rsidRPr="004E7DBD">
        <w:rPr>
          <w:rPrChange w:id="7817" w:author="Alexandre Marcondes" w:date="2019-07-09T18:16:00Z">
            <w:rPr/>
          </w:rPrChange>
        </w:rPr>
        <w:t xml:space="preserve"> Ess</w:t>
      </w:r>
      <w:r w:rsidR="00E0764A" w:rsidRPr="004E7DBD">
        <w:rPr>
          <w:rPrChange w:id="7818" w:author="Alexandre Marcondes" w:date="2019-07-09T18:16:00Z">
            <w:rPr/>
          </w:rPrChange>
        </w:rPr>
        <w:t>a decisão foi tomada com prioridade a este pacote</w:t>
      </w:r>
      <w:r w:rsidR="0078314A" w:rsidRPr="004E7DBD">
        <w:rPr>
          <w:rPrChange w:id="7819" w:author="Alexandre Marcondes" w:date="2019-07-09T18:16:00Z">
            <w:rPr/>
          </w:rPrChange>
        </w:rPr>
        <w:t>, pois</w:t>
      </w:r>
      <w:r w:rsidR="00E0764A" w:rsidRPr="004E7DBD">
        <w:rPr>
          <w:rPrChange w:id="7820" w:author="Alexandre Marcondes" w:date="2019-07-09T18:16:00Z">
            <w:rPr/>
          </w:rPrChange>
        </w:rPr>
        <w:t xml:space="preserve"> este apresenta muitos </w:t>
      </w:r>
      <w:proofErr w:type="gramStart"/>
      <w:r w:rsidR="00E0764A" w:rsidRPr="004E7DBD">
        <w:rPr>
          <w:rPrChange w:id="7821" w:author="Alexandre Marcondes" w:date="2019-07-09T18:16:00Z">
            <w:rPr/>
          </w:rPrChange>
        </w:rPr>
        <w:t>sub pacotes</w:t>
      </w:r>
      <w:proofErr w:type="gramEnd"/>
      <w:r w:rsidR="00E0764A" w:rsidRPr="004E7DBD">
        <w:rPr>
          <w:rPrChange w:id="7822" w:author="Alexandre Marcondes" w:date="2019-07-09T18:16:00Z">
            <w:rPr/>
          </w:rPrChange>
        </w:rPr>
        <w:t xml:space="preserve"> que são essenciais para o funcionamento da lógica de </w:t>
      </w:r>
      <w:proofErr w:type="spellStart"/>
      <w:r w:rsidR="00E0764A" w:rsidRPr="004E7DBD">
        <w:rPr>
          <w:i/>
          <w:rPrChange w:id="7823" w:author="Alexandre Marcondes" w:date="2019-07-09T18:16:00Z">
            <w:rPr>
              <w:i/>
            </w:rPr>
          </w:rPrChange>
        </w:rPr>
        <w:t>motion</w:t>
      </w:r>
      <w:proofErr w:type="spellEnd"/>
      <w:r w:rsidR="00E0764A" w:rsidRPr="004E7DBD">
        <w:rPr>
          <w:i/>
          <w:rPrChange w:id="7824" w:author="Alexandre Marcondes" w:date="2019-07-09T18:16:00Z">
            <w:rPr>
              <w:i/>
            </w:rPr>
          </w:rPrChange>
        </w:rPr>
        <w:t xml:space="preserve"> </w:t>
      </w:r>
      <w:proofErr w:type="spellStart"/>
      <w:r w:rsidR="00E0764A" w:rsidRPr="004E7DBD">
        <w:rPr>
          <w:i/>
          <w:rPrChange w:id="7825" w:author="Alexandre Marcondes" w:date="2019-07-09T18:16:00Z">
            <w:rPr>
              <w:i/>
            </w:rPr>
          </w:rPrChange>
        </w:rPr>
        <w:t>planning</w:t>
      </w:r>
      <w:proofErr w:type="spellEnd"/>
      <w:r w:rsidR="00E0764A" w:rsidRPr="004E7DBD">
        <w:rPr>
          <w:rPrChange w:id="7826" w:author="Alexandre Marcondes" w:date="2019-07-09T18:16:00Z">
            <w:rPr/>
          </w:rPrChange>
        </w:rPr>
        <w:t xml:space="preserve"> e de movimentação do VANT virtual.</w:t>
      </w:r>
      <w:r w:rsidRPr="004E7DBD">
        <w:rPr>
          <w:rPrChange w:id="7827" w:author="Alexandre Marcondes" w:date="2019-07-09T18:16:00Z">
            <w:rPr/>
          </w:rPrChange>
        </w:rPr>
        <w:t xml:space="preserve"> </w:t>
      </w:r>
      <w:r w:rsidR="008E3E7E" w:rsidRPr="004E7DBD">
        <w:rPr>
          <w:rPrChange w:id="7828" w:author="Alexandre Marcondes" w:date="2019-07-09T18:16:00Z">
            <w:rPr/>
          </w:rPrChange>
        </w:rPr>
        <w:t xml:space="preserve">O pacote foi originalmente implementado utilizando a versão </w:t>
      </w:r>
      <w:proofErr w:type="spellStart"/>
      <w:r w:rsidR="008E3E7E" w:rsidRPr="004E7DBD">
        <w:rPr>
          <w:rPrChange w:id="7829" w:author="Alexandre Marcondes" w:date="2019-07-09T18:16:00Z">
            <w:rPr/>
          </w:rPrChange>
        </w:rPr>
        <w:t>Kinetic</w:t>
      </w:r>
      <w:proofErr w:type="spellEnd"/>
      <w:r w:rsidR="008E3E7E" w:rsidRPr="004E7DBD">
        <w:rPr>
          <w:rPrChange w:id="7830" w:author="Alexandre Marcondes" w:date="2019-07-09T18:16:00Z">
            <w:rPr/>
          </w:rPrChange>
        </w:rPr>
        <w:t xml:space="preserve"> </w:t>
      </w:r>
      <w:proofErr w:type="spellStart"/>
      <w:r w:rsidR="008E3E7E" w:rsidRPr="004E7DBD">
        <w:rPr>
          <w:rPrChange w:id="7831" w:author="Alexandre Marcondes" w:date="2019-07-09T18:16:00Z">
            <w:rPr/>
          </w:rPrChange>
        </w:rPr>
        <w:t>Kame</w:t>
      </w:r>
      <w:proofErr w:type="spellEnd"/>
      <w:r w:rsidR="008E3E7E" w:rsidRPr="004E7DBD">
        <w:rPr>
          <w:rPrChange w:id="7832" w:author="Alexandre Marcondes" w:date="2019-07-09T18:16:00Z">
            <w:rPr/>
          </w:rPrChange>
        </w:rPr>
        <w:t xml:space="preserve"> do ROS, portanto esta foi </w:t>
      </w:r>
      <w:proofErr w:type="gramStart"/>
      <w:r w:rsidR="008E3E7E" w:rsidRPr="004E7DBD">
        <w:rPr>
          <w:rPrChange w:id="7833" w:author="Alexandre Marcondes" w:date="2019-07-09T18:16:00Z">
            <w:rPr/>
          </w:rPrChange>
        </w:rPr>
        <w:t>a</w:t>
      </w:r>
      <w:proofErr w:type="gramEnd"/>
      <w:r w:rsidR="008E3E7E" w:rsidRPr="004E7DBD">
        <w:rPr>
          <w:rPrChange w:id="7834" w:author="Alexandre Marcondes" w:date="2019-07-09T18:16:00Z">
            <w:rPr/>
          </w:rPrChange>
        </w:rPr>
        <w:t xml:space="preserve"> distribuição escolhida</w:t>
      </w:r>
      <w:r w:rsidRPr="004E7DBD">
        <w:rPr>
          <w:rPrChange w:id="7835" w:author="Alexandre Marcondes" w:date="2019-07-09T18:16:00Z">
            <w:rPr/>
          </w:rPrChange>
        </w:rPr>
        <w:t>.</w:t>
      </w:r>
    </w:p>
    <w:p w:rsidR="00F77099" w:rsidRPr="004E7DBD" w:rsidRDefault="00F77099" w:rsidP="00F77099">
      <w:pPr>
        <w:rPr>
          <w:rPrChange w:id="7836" w:author="Alexandre Marcondes" w:date="2019-07-09T18:16:00Z">
            <w:rPr/>
          </w:rPrChange>
        </w:rPr>
      </w:pPr>
      <w:r w:rsidRPr="004E7DBD">
        <w:rPr>
          <w:rPrChange w:id="7837" w:author="Alexandre Marcondes" w:date="2019-07-09T18:16:00Z">
            <w:rPr/>
          </w:rPrChange>
        </w:rPr>
        <w:t xml:space="preserve">A instalação da versão completa ROS </w:t>
      </w:r>
      <w:proofErr w:type="spellStart"/>
      <w:r w:rsidRPr="004E7DBD">
        <w:rPr>
          <w:rPrChange w:id="7838" w:author="Alexandre Marcondes" w:date="2019-07-09T18:16:00Z">
            <w:rPr/>
          </w:rPrChange>
        </w:rPr>
        <w:t>Kinetic</w:t>
      </w:r>
      <w:proofErr w:type="spellEnd"/>
      <w:r w:rsidR="008E3E7E" w:rsidRPr="004E7DBD">
        <w:rPr>
          <w:rPrChange w:id="7839" w:author="Alexandre Marcondes" w:date="2019-07-09T18:16:00Z">
            <w:rPr/>
          </w:rPrChange>
        </w:rPr>
        <w:t xml:space="preserve"> é bem genérica e dispensável de descrição de detalhes.</w:t>
      </w:r>
      <w:r w:rsidRPr="004E7DBD">
        <w:rPr>
          <w:rPrChange w:id="7840" w:author="Alexandre Marcondes" w:date="2019-07-09T18:16:00Z">
            <w:rPr/>
          </w:rPrChange>
        </w:rPr>
        <w:t xml:space="preserve"> </w:t>
      </w:r>
      <w:r w:rsidR="008E3E7E" w:rsidRPr="004E7DBD">
        <w:rPr>
          <w:rPrChange w:id="7841" w:author="Alexandre Marcondes" w:date="2019-07-09T18:16:00Z">
            <w:rPr/>
          </w:rPrChange>
        </w:rPr>
        <w:t>F</w:t>
      </w:r>
      <w:r w:rsidRPr="004E7DBD">
        <w:rPr>
          <w:rPrChange w:id="7842" w:author="Alexandre Marcondes" w:date="2019-07-09T18:16:00Z">
            <w:rPr/>
          </w:rPrChange>
        </w:rPr>
        <w:t>oi realiz</w:t>
      </w:r>
      <w:r w:rsidR="008B4E2F" w:rsidRPr="004E7DBD">
        <w:rPr>
          <w:rPrChange w:id="7843" w:author="Alexandre Marcondes" w:date="2019-07-09T18:16:00Z">
            <w:rPr/>
          </w:rPrChange>
        </w:rPr>
        <w:t>ada conforme instruções do site</w:t>
      </w:r>
      <w:r w:rsidR="002C012A" w:rsidRPr="004E7DBD">
        <w:rPr>
          <w:rPrChange w:id="7844" w:author="Alexandre Marcondes" w:date="2019-07-09T18:16:00Z">
            <w:rPr/>
          </w:rPrChange>
        </w:rPr>
        <w:t xml:space="preserve"> </w:t>
      </w:r>
      <w:r w:rsidRPr="004E7DBD">
        <w:rPr>
          <w:rPrChange w:id="7845" w:author="Alexandre Marcondes" w:date="2019-07-09T18:16:00Z">
            <w:rPr/>
          </w:rPrChange>
        </w:rPr>
        <w:t>do ROS.org</w:t>
      </w:r>
      <w:r w:rsidR="002F578A" w:rsidRPr="004E7DBD">
        <w:rPr>
          <w:rPrChange w:id="7846" w:author="Alexandre Marcondes" w:date="2019-07-09T18:16:00Z">
            <w:rPr/>
          </w:rPrChange>
        </w:rPr>
        <w:t xml:space="preserve"> </w:t>
      </w:r>
      <w:sdt>
        <w:sdtPr>
          <w:rPr>
            <w:rPrChange w:id="7847" w:author="Alexandre Marcondes" w:date="2019-07-09T18:16:00Z">
              <w:rPr/>
            </w:rPrChange>
          </w:rPr>
          <w:id w:val="1684930349"/>
          <w:citation/>
        </w:sdtPr>
        <w:sdtContent>
          <w:r w:rsidR="002F578A" w:rsidRPr="004E7DBD">
            <w:rPr>
              <w:rPrChange w:id="7848" w:author="Alexandre Marcondes" w:date="2019-07-09T18:16:00Z">
                <w:rPr/>
              </w:rPrChange>
            </w:rPr>
            <w:fldChar w:fldCharType="begin"/>
          </w:r>
          <w:r w:rsidR="002F578A" w:rsidRPr="004E7DBD">
            <w:rPr>
              <w:rPrChange w:id="7849" w:author="Alexandre Marcondes" w:date="2019-07-09T18:16:00Z">
                <w:rPr/>
              </w:rPrChange>
            </w:rPr>
            <w:instrText xml:space="preserve"> CITATION ROS195 \l 1046 </w:instrText>
          </w:r>
          <w:r w:rsidR="002F578A" w:rsidRPr="004E7DBD">
            <w:rPr>
              <w:rPrChange w:id="7850" w:author="Alexandre Marcondes" w:date="2019-07-09T18:16:00Z">
                <w:rPr/>
              </w:rPrChange>
            </w:rPr>
            <w:fldChar w:fldCharType="separate"/>
          </w:r>
          <w:r w:rsidR="00FF594D" w:rsidRPr="004E7DBD">
            <w:rPr>
              <w:noProof/>
              <w:rPrChange w:id="7851" w:author="Alexandre Marcondes" w:date="2019-07-09T18:16:00Z">
                <w:rPr>
                  <w:noProof/>
                </w:rPr>
              </w:rPrChange>
            </w:rPr>
            <w:t>(38)</w:t>
          </w:r>
          <w:r w:rsidR="002F578A" w:rsidRPr="004E7DBD">
            <w:rPr>
              <w:rPrChange w:id="7852" w:author="Alexandre Marcondes" w:date="2019-07-09T18:16:00Z">
                <w:rPr/>
              </w:rPrChange>
            </w:rPr>
            <w:fldChar w:fldCharType="end"/>
          </w:r>
        </w:sdtContent>
      </w:sdt>
      <w:r w:rsidRPr="004E7DBD">
        <w:rPr>
          <w:rPrChange w:id="7853" w:author="Alexandre Marcondes" w:date="2019-07-09T18:16:00Z">
            <w:rPr/>
          </w:rPrChange>
        </w:rPr>
        <w:t>.</w:t>
      </w:r>
    </w:p>
    <w:p w:rsidR="00F77099" w:rsidRPr="004E7DBD" w:rsidRDefault="00F77099" w:rsidP="00F77099">
      <w:pPr>
        <w:rPr>
          <w:rPrChange w:id="7854" w:author="Alexandre Marcondes" w:date="2019-07-09T18:16:00Z">
            <w:rPr/>
          </w:rPrChange>
        </w:rPr>
      </w:pPr>
    </w:p>
    <w:p w:rsidR="002E4D50" w:rsidRPr="004E7DBD" w:rsidRDefault="002E4D50" w:rsidP="001A128E">
      <w:pPr>
        <w:pStyle w:val="PargrafodaLista"/>
        <w:numPr>
          <w:ilvl w:val="2"/>
          <w:numId w:val="6"/>
        </w:numPr>
        <w:rPr>
          <w:rPrChange w:id="7855" w:author="Alexandre Marcondes" w:date="2019-07-09T18:16:00Z">
            <w:rPr/>
          </w:rPrChange>
        </w:rPr>
      </w:pPr>
      <w:bookmarkStart w:id="7856" w:name="_Ref8382741"/>
      <w:r w:rsidRPr="004E7DBD">
        <w:rPr>
          <w:rPrChange w:id="7857" w:author="Alexandre Marcondes" w:date="2019-07-09T18:16:00Z">
            <w:rPr/>
          </w:rPrChange>
        </w:rPr>
        <w:t>Inserir modelo de simulação</w:t>
      </w:r>
      <w:r w:rsidR="00BC085C" w:rsidRPr="004E7DBD">
        <w:rPr>
          <w:rPrChange w:id="7858" w:author="Alexandre Marcondes" w:date="2019-07-09T18:16:00Z">
            <w:rPr/>
          </w:rPrChange>
        </w:rPr>
        <w:t xml:space="preserve"> e mapa de </w:t>
      </w:r>
      <w:r w:rsidR="00B552C4" w:rsidRPr="004E7DBD">
        <w:rPr>
          <w:rPrChange w:id="7859" w:author="Alexandre Marcondes" w:date="2019-07-09T18:16:00Z">
            <w:rPr/>
          </w:rPrChange>
        </w:rPr>
        <w:t>colisão</w:t>
      </w:r>
      <w:r w:rsidR="00D014C6" w:rsidRPr="004E7DBD">
        <w:rPr>
          <w:rPrChange w:id="7860" w:author="Alexandre Marcondes" w:date="2019-07-09T18:16:00Z">
            <w:rPr/>
          </w:rPrChange>
        </w:rPr>
        <w:t>.</w:t>
      </w:r>
      <w:bookmarkEnd w:id="7856"/>
    </w:p>
    <w:p w:rsidR="00023962" w:rsidRPr="004E7DBD" w:rsidRDefault="00023962" w:rsidP="009A3F86">
      <w:pPr>
        <w:ind w:firstLine="0"/>
        <w:rPr>
          <w:rPrChange w:id="7861" w:author="Alexandre Marcondes" w:date="2019-07-09T18:16:00Z">
            <w:rPr/>
          </w:rPrChange>
        </w:rPr>
      </w:pPr>
    </w:p>
    <w:p w:rsidR="00023962" w:rsidRPr="004E7DBD" w:rsidRDefault="00023962" w:rsidP="002604A8">
      <w:pPr>
        <w:rPr>
          <w:rPrChange w:id="7862" w:author="Alexandre Marcondes" w:date="2019-07-09T18:16:00Z">
            <w:rPr/>
          </w:rPrChange>
        </w:rPr>
      </w:pPr>
      <w:r w:rsidRPr="004E7DBD">
        <w:rPr>
          <w:rPrChange w:id="7863" w:author="Alexandre Marcondes" w:date="2019-07-09T18:16:00Z">
            <w:rPr/>
          </w:rPrChange>
        </w:rPr>
        <w:t xml:space="preserve">Esta seção trata da inserção do modelo 3D pelo usuário no ambiente de simulação e na conversão do modelo 3D para um mapa de colisão no formato </w:t>
      </w:r>
      <w:proofErr w:type="spellStart"/>
      <w:r w:rsidRPr="004E7DBD">
        <w:rPr>
          <w:i/>
          <w:rPrChange w:id="7864" w:author="Alexandre Marcondes" w:date="2019-07-09T18:16:00Z">
            <w:rPr>
              <w:i/>
            </w:rPr>
          </w:rPrChange>
        </w:rPr>
        <w:t>Octomap</w:t>
      </w:r>
      <w:proofErr w:type="spellEnd"/>
      <w:r w:rsidRPr="004E7DBD">
        <w:rPr>
          <w:rPrChange w:id="7865" w:author="Alexandre Marcondes" w:date="2019-07-09T18:16:00Z">
            <w:rPr/>
          </w:rPrChange>
        </w:rPr>
        <w:t xml:space="preserve">. Com base no mapa de colisão, os nodos do </w:t>
      </w:r>
      <w:proofErr w:type="spellStart"/>
      <w:proofErr w:type="gramStart"/>
      <w:r w:rsidR="00657644" w:rsidRPr="004E7DBD">
        <w:rPr>
          <w:i/>
          <w:rPrChange w:id="7866" w:author="Alexandre Marcondes" w:date="2019-07-09T18:16:00Z">
            <w:rPr>
              <w:i/>
            </w:rPr>
          </w:rPrChange>
        </w:rPr>
        <w:t>MoveIt</w:t>
      </w:r>
      <w:proofErr w:type="spellEnd"/>
      <w:proofErr w:type="gramEnd"/>
      <w:r w:rsidRPr="004E7DBD">
        <w:rPr>
          <w:rPrChange w:id="7867" w:author="Alexandre Marcondes" w:date="2019-07-09T18:16:00Z">
            <w:rPr/>
          </w:rPrChange>
        </w:rPr>
        <w:t xml:space="preserve"> realiza</w:t>
      </w:r>
      <w:r w:rsidR="00BC085C" w:rsidRPr="004E7DBD">
        <w:rPr>
          <w:rPrChange w:id="7868" w:author="Alexandre Marcondes" w:date="2019-07-09T18:16:00Z">
            <w:rPr/>
          </w:rPrChange>
        </w:rPr>
        <w:t>m</w:t>
      </w:r>
      <w:r w:rsidRPr="004E7DBD">
        <w:rPr>
          <w:rPrChange w:id="7869" w:author="Alexandre Marcondes" w:date="2019-07-09T18:16:00Z">
            <w:rPr/>
          </w:rPrChange>
        </w:rPr>
        <w:t xml:space="preserve"> o planejamento com base nas </w:t>
      </w:r>
      <w:r w:rsidR="00BC085C" w:rsidRPr="004E7DBD">
        <w:rPr>
          <w:rPrChange w:id="7870" w:author="Alexandre Marcondes" w:date="2019-07-09T18:16:00Z">
            <w:rPr/>
          </w:rPrChange>
        </w:rPr>
        <w:t>informações</w:t>
      </w:r>
      <w:r w:rsidRPr="004E7DBD">
        <w:rPr>
          <w:rPrChange w:id="7871" w:author="Alexandre Marcondes" w:date="2019-07-09T18:16:00Z">
            <w:rPr/>
          </w:rPrChange>
        </w:rPr>
        <w:t xml:space="preserve"> de áreas livres e ocupadas que o mapa de </w:t>
      </w:r>
      <w:r w:rsidR="00BC085C" w:rsidRPr="004E7DBD">
        <w:rPr>
          <w:rPrChange w:id="7872" w:author="Alexandre Marcondes" w:date="2019-07-09T18:16:00Z">
            <w:rPr/>
          </w:rPrChange>
        </w:rPr>
        <w:t>colisão</w:t>
      </w:r>
      <w:r w:rsidRPr="004E7DBD">
        <w:rPr>
          <w:rPrChange w:id="7873" w:author="Alexandre Marcondes" w:date="2019-07-09T18:16:00Z">
            <w:rPr/>
          </w:rPrChange>
        </w:rPr>
        <w:t xml:space="preserve"> possui.</w:t>
      </w:r>
    </w:p>
    <w:p w:rsidR="00023962" w:rsidRPr="004E7DBD" w:rsidRDefault="00023962" w:rsidP="002604A8">
      <w:pPr>
        <w:rPr>
          <w:rPrChange w:id="7874" w:author="Alexandre Marcondes" w:date="2019-07-09T18:16:00Z">
            <w:rPr/>
          </w:rPrChange>
        </w:rPr>
      </w:pPr>
      <w:r w:rsidRPr="004E7DBD">
        <w:rPr>
          <w:rPrChange w:id="7875" w:author="Alexandre Marcondes" w:date="2019-07-09T18:16:00Z">
            <w:rPr/>
          </w:rPrChange>
        </w:rPr>
        <w:t xml:space="preserve">Para o trabalho em desenvolvimento optou-se por não automatizar o processo de conversão de modelo 3D para o mapa de obstáculos. </w:t>
      </w:r>
      <w:r w:rsidR="00BC085C" w:rsidRPr="004E7DBD">
        <w:rPr>
          <w:rPrChange w:id="7876" w:author="Alexandre Marcondes" w:date="2019-07-09T18:16:00Z">
            <w:rPr/>
          </w:rPrChange>
        </w:rPr>
        <w:t>A</w:t>
      </w:r>
      <w:r w:rsidRPr="004E7DBD">
        <w:rPr>
          <w:rPrChange w:id="7877" w:author="Alexandre Marcondes" w:date="2019-07-09T18:16:00Z">
            <w:rPr/>
          </w:rPrChange>
        </w:rPr>
        <w:t xml:space="preserve"> justifica é </w:t>
      </w:r>
      <w:proofErr w:type="gramStart"/>
      <w:r w:rsidRPr="004E7DBD">
        <w:rPr>
          <w:rPrChange w:id="7878" w:author="Alexandre Marcondes" w:date="2019-07-09T18:16:00Z">
            <w:rPr/>
          </w:rPrChange>
        </w:rPr>
        <w:t>fundada</w:t>
      </w:r>
      <w:proofErr w:type="gramEnd"/>
      <w:r w:rsidRPr="004E7DBD">
        <w:rPr>
          <w:rPrChange w:id="7879" w:author="Alexandre Marcondes" w:date="2019-07-09T18:16:00Z">
            <w:rPr/>
          </w:rPrChange>
        </w:rPr>
        <w:t xml:space="preserve"> no fato de que esse processo</w:t>
      </w:r>
      <w:r w:rsidR="00BC085C" w:rsidRPr="004E7DBD">
        <w:rPr>
          <w:rPrChange w:id="7880" w:author="Alexandre Marcondes" w:date="2019-07-09T18:16:00Z">
            <w:rPr/>
          </w:rPrChange>
        </w:rPr>
        <w:t xml:space="preserve"> mesmo em ambientes virtuais tende a ocorrer com rara frequência. Em aplicações reais a conversão do modelo 3D do ambiente poderia servir como um primeiro mapa do ambiente, porém devido </w:t>
      </w:r>
      <w:proofErr w:type="gramStart"/>
      <w:r w:rsidR="00BC085C" w:rsidRPr="004E7DBD">
        <w:rPr>
          <w:rPrChange w:id="7881" w:author="Alexandre Marcondes" w:date="2019-07-09T18:16:00Z">
            <w:rPr/>
          </w:rPrChange>
        </w:rPr>
        <w:t>a</w:t>
      </w:r>
      <w:proofErr w:type="gramEnd"/>
      <w:r w:rsidR="00BC085C" w:rsidRPr="004E7DBD">
        <w:rPr>
          <w:rPrChange w:id="7882" w:author="Alexandre Marcondes" w:date="2019-07-09T18:16:00Z">
            <w:rPr/>
          </w:rPrChange>
        </w:rPr>
        <w:t xml:space="preserve"> dinâmica e mudança nos ambientes é recomendada a </w:t>
      </w:r>
      <w:r w:rsidR="00CC31E4" w:rsidRPr="004E7DBD">
        <w:rPr>
          <w:rPrChange w:id="7883" w:author="Alexandre Marcondes" w:date="2019-07-09T18:16:00Z">
            <w:rPr/>
          </w:rPrChange>
        </w:rPr>
        <w:t>atualização</w:t>
      </w:r>
      <w:r w:rsidR="00BC085C" w:rsidRPr="004E7DBD">
        <w:rPr>
          <w:rPrChange w:id="7884" w:author="Alexandre Marcondes" w:date="2019-07-09T18:16:00Z">
            <w:rPr/>
          </w:rPrChange>
        </w:rPr>
        <w:t xml:space="preserve"> constante através sensores de </w:t>
      </w:r>
      <w:r w:rsidR="00BC085C" w:rsidRPr="004E7DBD">
        <w:rPr>
          <w:i/>
          <w:rPrChange w:id="7885" w:author="Alexandre Marcondes" w:date="2019-07-09T18:16:00Z">
            <w:rPr>
              <w:i/>
            </w:rPr>
          </w:rPrChange>
        </w:rPr>
        <w:t xml:space="preserve">point </w:t>
      </w:r>
      <w:proofErr w:type="spellStart"/>
      <w:r w:rsidR="00BC085C" w:rsidRPr="004E7DBD">
        <w:rPr>
          <w:i/>
          <w:rPrChange w:id="7886" w:author="Alexandre Marcondes" w:date="2019-07-09T18:16:00Z">
            <w:rPr>
              <w:i/>
            </w:rPr>
          </w:rPrChange>
        </w:rPr>
        <w:t>cloud</w:t>
      </w:r>
      <w:proofErr w:type="spellEnd"/>
      <w:r w:rsidR="00BC085C" w:rsidRPr="004E7DBD">
        <w:rPr>
          <w:rPrChange w:id="7887" w:author="Alexandre Marcondes" w:date="2019-07-09T18:16:00Z">
            <w:rPr/>
          </w:rPrChange>
        </w:rPr>
        <w:t>.</w:t>
      </w:r>
    </w:p>
    <w:p w:rsidR="00BC085C" w:rsidRPr="004E7DBD" w:rsidRDefault="00BC085C" w:rsidP="002604A8">
      <w:pPr>
        <w:rPr>
          <w:rPrChange w:id="7888" w:author="Alexandre Marcondes" w:date="2019-07-09T18:16:00Z">
            <w:rPr/>
          </w:rPrChange>
        </w:rPr>
      </w:pPr>
      <w:r w:rsidRPr="004E7DBD">
        <w:rPr>
          <w:rPrChange w:id="7889" w:author="Alexandre Marcondes" w:date="2019-07-09T18:16:00Z">
            <w:rPr/>
          </w:rPrChange>
        </w:rPr>
        <w:t xml:space="preserve">A seguir serão descritos os procedimentos utilizados na conversão de um modelo 3D de subestação para o arquivo que representa o </w:t>
      </w:r>
      <w:proofErr w:type="spellStart"/>
      <w:r w:rsidRPr="004E7DBD">
        <w:rPr>
          <w:i/>
          <w:rPrChange w:id="7890" w:author="Alexandre Marcondes" w:date="2019-07-09T18:16:00Z">
            <w:rPr>
              <w:i/>
            </w:rPr>
          </w:rPrChange>
        </w:rPr>
        <w:t>Octomap</w:t>
      </w:r>
      <w:proofErr w:type="spellEnd"/>
      <w:r w:rsidRPr="004E7DBD">
        <w:rPr>
          <w:rPrChange w:id="7891" w:author="Alexandre Marcondes" w:date="2019-07-09T18:16:00Z">
            <w:rPr/>
          </w:rPrChange>
        </w:rPr>
        <w:t xml:space="preserve"> deste modelo.</w:t>
      </w:r>
    </w:p>
    <w:p w:rsidR="00023962" w:rsidRPr="004E7DBD" w:rsidRDefault="00BC085C" w:rsidP="00BC085C">
      <w:pPr>
        <w:rPr>
          <w:rPrChange w:id="7892" w:author="Alexandre Marcondes" w:date="2019-07-09T18:16:00Z">
            <w:rPr/>
          </w:rPrChange>
        </w:rPr>
      </w:pPr>
      <w:r w:rsidRPr="004E7DBD">
        <w:rPr>
          <w:rPrChange w:id="7893" w:author="Alexandre Marcondes" w:date="2019-07-09T18:16:00Z">
            <w:rPr/>
          </w:rPrChange>
        </w:rPr>
        <w:t xml:space="preserve"> </w:t>
      </w:r>
    </w:p>
    <w:p w:rsidR="00023962" w:rsidRPr="004E7DBD" w:rsidRDefault="00BC085C" w:rsidP="007870AF">
      <w:pPr>
        <w:pStyle w:val="PargrafodaLista"/>
        <w:numPr>
          <w:ilvl w:val="0"/>
          <w:numId w:val="23"/>
        </w:numPr>
        <w:rPr>
          <w:rPrChange w:id="7894" w:author="Alexandre Marcondes" w:date="2019-07-09T18:16:00Z">
            <w:rPr/>
          </w:rPrChange>
        </w:rPr>
      </w:pPr>
      <w:r w:rsidRPr="004E7DBD">
        <w:rPr>
          <w:rPrChange w:id="7895" w:author="Alexandre Marcondes" w:date="2019-07-09T18:16:00Z">
            <w:rPr/>
          </w:rPrChange>
        </w:rPr>
        <w:t>Encontrar modelo</w:t>
      </w:r>
    </w:p>
    <w:p w:rsidR="00BC085C" w:rsidRPr="004E7DBD" w:rsidRDefault="00BC085C" w:rsidP="00BC085C">
      <w:pPr>
        <w:rPr>
          <w:rPrChange w:id="7896" w:author="Alexandre Marcondes" w:date="2019-07-09T18:16:00Z">
            <w:rPr/>
          </w:rPrChange>
        </w:rPr>
      </w:pPr>
    </w:p>
    <w:p w:rsidR="009C5C06" w:rsidRPr="004E7DBD" w:rsidRDefault="00BC085C" w:rsidP="009C5C06">
      <w:pPr>
        <w:rPr>
          <w:rPrChange w:id="7897" w:author="Alexandre Marcondes" w:date="2019-07-09T18:16:00Z">
            <w:rPr/>
          </w:rPrChange>
        </w:rPr>
      </w:pPr>
      <w:r w:rsidRPr="004E7DBD">
        <w:rPr>
          <w:rPrChange w:id="7898" w:author="Alexandre Marcondes" w:date="2019-07-09T18:16:00Z">
            <w:rPr/>
          </w:rPrChange>
        </w:rPr>
        <w:t xml:space="preserve">O modelo de subestação foi encontrado no site </w:t>
      </w:r>
      <w:r w:rsidR="00AC6783" w:rsidRPr="004E7DBD">
        <w:rPr>
          <w:rPrChange w:id="7899" w:author="Alexandre Marcondes" w:date="2019-07-09T18:16:00Z">
            <w:rPr/>
          </w:rPrChange>
        </w:rPr>
        <w:fldChar w:fldCharType="begin"/>
      </w:r>
      <w:r w:rsidR="00AC6783" w:rsidRPr="004E7DBD">
        <w:rPr>
          <w:rPrChange w:id="7900" w:author="Alexandre Marcondes" w:date="2019-07-09T18:16:00Z">
            <w:rPr/>
          </w:rPrChange>
        </w:rPr>
        <w:instrText xml:space="preserve"> HYPERLINK "https://3dwarehouse.sketchup.com/" </w:instrText>
      </w:r>
      <w:r w:rsidR="00AC6783" w:rsidRPr="004E7DBD">
        <w:rPr>
          <w:rPrChange w:id="7901" w:author="Alexandre Marcondes" w:date="2019-07-09T18:16:00Z">
            <w:rPr/>
          </w:rPrChange>
        </w:rPr>
        <w:fldChar w:fldCharType="separate"/>
      </w:r>
      <w:r w:rsidRPr="004E7DBD">
        <w:rPr>
          <w:rStyle w:val="Hyperlink"/>
          <w:color w:val="auto"/>
          <w:rPrChange w:id="7902" w:author="Alexandre Marcondes" w:date="2019-07-09T18:16:00Z">
            <w:rPr>
              <w:rStyle w:val="Hyperlink"/>
            </w:rPr>
          </w:rPrChange>
        </w:rPr>
        <w:t>https://3dwarehouse.sketchup.com</w:t>
      </w:r>
      <w:r w:rsidR="00AC6783" w:rsidRPr="004E7DBD">
        <w:rPr>
          <w:rStyle w:val="Hyperlink"/>
          <w:color w:val="auto"/>
          <w:rPrChange w:id="7903" w:author="Alexandre Marcondes" w:date="2019-07-09T18:16:00Z">
            <w:rPr>
              <w:rStyle w:val="Hyperlink"/>
            </w:rPr>
          </w:rPrChange>
        </w:rPr>
        <w:fldChar w:fldCharType="end"/>
      </w:r>
      <w:r w:rsidRPr="004E7DBD">
        <w:rPr>
          <w:rPrChange w:id="7904" w:author="Alexandre Marcondes" w:date="2019-07-09T18:16:00Z">
            <w:rPr/>
          </w:rPrChange>
        </w:rPr>
        <w:t xml:space="preserve">. </w:t>
      </w:r>
      <w:r w:rsidR="00CC31E4" w:rsidRPr="004E7DBD">
        <w:rPr>
          <w:rPrChange w:id="7905" w:author="Alexandre Marcondes" w:date="2019-07-09T18:16:00Z">
            <w:rPr/>
          </w:rPrChange>
        </w:rPr>
        <w:t>Ness</w:t>
      </w:r>
      <w:r w:rsidR="009C5C06" w:rsidRPr="004E7DBD">
        <w:rPr>
          <w:rPrChange w:id="7906" w:author="Alexandre Marcondes" w:date="2019-07-09T18:16:00Z">
            <w:rPr/>
          </w:rPrChange>
        </w:rPr>
        <w:t xml:space="preserve">e site, modelos 3D gratuitos podem ser encontrados. Na busca pelo modelo optou-se por um modelo que contivesse isoladores, transformadores e cabos. O formato para inserção no </w:t>
      </w:r>
      <w:proofErr w:type="spellStart"/>
      <w:r w:rsidR="009C5C06" w:rsidRPr="004E7DBD">
        <w:rPr>
          <w:rPrChange w:id="7907" w:author="Alexandre Marcondes" w:date="2019-07-09T18:16:00Z">
            <w:rPr/>
          </w:rPrChange>
        </w:rPr>
        <w:t>Gazebo</w:t>
      </w:r>
      <w:proofErr w:type="spellEnd"/>
      <w:r w:rsidR="009C5C06" w:rsidRPr="004E7DBD">
        <w:rPr>
          <w:rPrChange w:id="7908" w:author="Alexandre Marcondes" w:date="2019-07-09T18:16:00Z">
            <w:rPr/>
          </w:rPrChange>
        </w:rPr>
        <w:t xml:space="preserve"> (simulação) é preferencialmente COLLADA, port</w:t>
      </w:r>
      <w:r w:rsidR="00CC31E4" w:rsidRPr="004E7DBD">
        <w:rPr>
          <w:rPrChange w:id="7909" w:author="Alexandre Marcondes" w:date="2019-07-09T18:16:00Z">
            <w:rPr/>
          </w:rPrChange>
        </w:rPr>
        <w:t>anto optou-se por um modelo ness</w:t>
      </w:r>
      <w:r w:rsidR="009C5C06" w:rsidRPr="004E7DBD">
        <w:rPr>
          <w:rPrChange w:id="7910" w:author="Alexandre Marcondes" w:date="2019-07-09T18:16:00Z">
            <w:rPr/>
          </w:rPrChange>
        </w:rPr>
        <w:t xml:space="preserve">e </w:t>
      </w:r>
      <w:r w:rsidR="009C5C06" w:rsidRPr="004E7DBD">
        <w:rPr>
          <w:rPrChange w:id="7911" w:author="Alexandre Marcondes" w:date="2019-07-09T18:16:00Z">
            <w:rPr/>
          </w:rPrChange>
        </w:rPr>
        <w:lastRenderedPageBreak/>
        <w:t xml:space="preserve">formato. O modelo é representado </w:t>
      </w:r>
      <w:r w:rsidR="00B552C4" w:rsidRPr="004E7DBD">
        <w:rPr>
          <w:rPrChange w:id="7912" w:author="Alexandre Marcondes" w:date="2019-07-09T18:16:00Z">
            <w:rPr/>
          </w:rPrChange>
        </w:rPr>
        <w:t xml:space="preserve">no </w:t>
      </w:r>
      <w:r w:rsidR="00B552C4" w:rsidRPr="004E7DBD">
        <w:rPr>
          <w:i/>
          <w:rPrChange w:id="7913" w:author="Alexandre Marcondes" w:date="2019-07-09T18:16:00Z">
            <w:rPr>
              <w:i/>
            </w:rPr>
          </w:rPrChange>
        </w:rPr>
        <w:t>software</w:t>
      </w:r>
      <w:r w:rsidR="00B552C4" w:rsidRPr="004E7DBD">
        <w:rPr>
          <w:rPrChange w:id="7914" w:author="Alexandre Marcondes" w:date="2019-07-09T18:16:00Z">
            <w:rPr/>
          </w:rPrChange>
        </w:rPr>
        <w:t xml:space="preserve"> </w:t>
      </w:r>
      <w:proofErr w:type="spellStart"/>
      <w:proofErr w:type="gramStart"/>
      <w:r w:rsidR="00B552C4" w:rsidRPr="004E7DBD">
        <w:rPr>
          <w:rPrChange w:id="7915" w:author="Alexandre Marcondes" w:date="2019-07-09T18:16:00Z">
            <w:rPr/>
          </w:rPrChange>
        </w:rPr>
        <w:t>MeshLab</w:t>
      </w:r>
      <w:proofErr w:type="spellEnd"/>
      <w:proofErr w:type="gramEnd"/>
      <w:r w:rsidR="00B552C4" w:rsidRPr="004E7DBD">
        <w:rPr>
          <w:rPrChange w:id="7916" w:author="Alexandre Marcondes" w:date="2019-07-09T18:16:00Z">
            <w:rPr/>
          </w:rPrChange>
        </w:rPr>
        <w:t xml:space="preserve"> (</w:t>
      </w:r>
      <w:r w:rsidR="00AC6783" w:rsidRPr="004E7DBD">
        <w:rPr>
          <w:rPrChange w:id="7917" w:author="Alexandre Marcondes" w:date="2019-07-09T18:16:00Z">
            <w:rPr/>
          </w:rPrChange>
        </w:rPr>
        <w:fldChar w:fldCharType="begin"/>
      </w:r>
      <w:r w:rsidR="00AC6783" w:rsidRPr="004E7DBD">
        <w:rPr>
          <w:rPrChange w:id="7918" w:author="Alexandre Marcondes" w:date="2019-07-09T18:16:00Z">
            <w:rPr/>
          </w:rPrChange>
        </w:rPr>
        <w:instrText xml:space="preserve"> HYPERLINK "http://www.meshlab.net/" </w:instrText>
      </w:r>
      <w:r w:rsidR="00AC6783" w:rsidRPr="004E7DBD">
        <w:rPr>
          <w:rPrChange w:id="7919" w:author="Alexandre Marcondes" w:date="2019-07-09T18:16:00Z">
            <w:rPr/>
          </w:rPrChange>
        </w:rPr>
        <w:fldChar w:fldCharType="separate"/>
      </w:r>
      <w:r w:rsidR="00B552C4" w:rsidRPr="004E7DBD">
        <w:rPr>
          <w:rStyle w:val="Hyperlink"/>
          <w:color w:val="auto"/>
          <w:rPrChange w:id="7920" w:author="Alexandre Marcondes" w:date="2019-07-09T18:16:00Z">
            <w:rPr>
              <w:rStyle w:val="Hyperlink"/>
            </w:rPr>
          </w:rPrChange>
        </w:rPr>
        <w:t>http://www.meshlab.net/</w:t>
      </w:r>
      <w:r w:rsidR="00AC6783" w:rsidRPr="004E7DBD">
        <w:rPr>
          <w:rStyle w:val="Hyperlink"/>
          <w:color w:val="auto"/>
          <w:rPrChange w:id="7921" w:author="Alexandre Marcondes" w:date="2019-07-09T18:16:00Z">
            <w:rPr>
              <w:rStyle w:val="Hyperlink"/>
            </w:rPr>
          </w:rPrChange>
        </w:rPr>
        <w:fldChar w:fldCharType="end"/>
      </w:r>
      <w:r w:rsidR="00B552C4" w:rsidRPr="004E7DBD">
        <w:rPr>
          <w:rPrChange w:id="7922" w:author="Alexandre Marcondes" w:date="2019-07-09T18:16:00Z">
            <w:rPr/>
          </w:rPrChange>
        </w:rPr>
        <w:t xml:space="preserve">) </w:t>
      </w:r>
      <w:r w:rsidR="009C5C06" w:rsidRPr="004E7DBD">
        <w:rPr>
          <w:rPrChange w:id="7923" w:author="Alexandre Marcondes" w:date="2019-07-09T18:16:00Z">
            <w:rPr/>
          </w:rPrChange>
        </w:rPr>
        <w:t xml:space="preserve">na </w:t>
      </w:r>
      <w:r w:rsidR="0009508B" w:rsidRPr="004E7DBD">
        <w:rPr>
          <w:rPrChange w:id="7924" w:author="Alexandre Marcondes" w:date="2019-07-09T18:16:00Z">
            <w:rPr/>
          </w:rPrChange>
        </w:rPr>
        <w:fldChar w:fldCharType="begin"/>
      </w:r>
      <w:r w:rsidR="0009508B" w:rsidRPr="004E7DBD">
        <w:rPr>
          <w:rPrChange w:id="7925" w:author="Alexandre Marcondes" w:date="2019-07-09T18:16:00Z">
            <w:rPr/>
          </w:rPrChange>
        </w:rPr>
        <w:instrText xml:space="preserve"> REF _Ref8243593 \h </w:instrText>
      </w:r>
      <w:r w:rsidR="006E0A3C" w:rsidRPr="004E7DBD">
        <w:rPr>
          <w:rPrChange w:id="7926" w:author="Alexandre Marcondes" w:date="2019-07-09T18:16:00Z">
            <w:rPr/>
          </w:rPrChange>
        </w:rPr>
        <w:instrText xml:space="preserve"> \* MERGEFORMAT </w:instrText>
      </w:r>
      <w:r w:rsidR="0009508B" w:rsidRPr="004E7DBD">
        <w:rPr>
          <w:rPrChange w:id="7927" w:author="Alexandre Marcondes" w:date="2019-07-09T18:16:00Z">
            <w:rPr/>
          </w:rPrChange>
        </w:rPr>
      </w:r>
      <w:r w:rsidR="0009508B" w:rsidRPr="004E7DBD">
        <w:rPr>
          <w:rPrChange w:id="7928" w:author="Alexandre Marcondes" w:date="2019-07-09T18:16:00Z">
            <w:rPr/>
          </w:rPrChange>
        </w:rPr>
        <w:fldChar w:fldCharType="separate"/>
      </w:r>
      <w:r w:rsidR="00C239C6" w:rsidRPr="004E7DBD">
        <w:rPr>
          <w:rPrChange w:id="7929" w:author="Alexandre Marcondes" w:date="2019-07-09T18:16:00Z">
            <w:rPr/>
          </w:rPrChange>
        </w:rPr>
        <w:t xml:space="preserve">Figura </w:t>
      </w:r>
      <w:r w:rsidR="00C239C6" w:rsidRPr="004E7DBD">
        <w:rPr>
          <w:noProof/>
          <w:rPrChange w:id="7930" w:author="Alexandre Marcondes" w:date="2019-07-09T18:16:00Z">
            <w:rPr>
              <w:noProof/>
            </w:rPr>
          </w:rPrChange>
        </w:rPr>
        <w:t>19</w:t>
      </w:r>
      <w:r w:rsidR="0009508B" w:rsidRPr="004E7DBD">
        <w:rPr>
          <w:rPrChange w:id="7931" w:author="Alexandre Marcondes" w:date="2019-07-09T18:16:00Z">
            <w:rPr/>
          </w:rPrChange>
        </w:rPr>
        <w:fldChar w:fldCharType="end"/>
      </w:r>
      <w:r w:rsidR="0009508B" w:rsidRPr="004E7DBD">
        <w:rPr>
          <w:rPrChange w:id="7932" w:author="Alexandre Marcondes" w:date="2019-07-09T18:16:00Z">
            <w:rPr/>
          </w:rPrChange>
        </w:rPr>
        <w:t>.</w:t>
      </w:r>
    </w:p>
    <w:p w:rsidR="009C5C06" w:rsidRPr="004E7DBD" w:rsidRDefault="009C5C06" w:rsidP="009C5C06">
      <w:pPr>
        <w:rPr>
          <w:rPrChange w:id="7933" w:author="Alexandre Marcondes" w:date="2019-07-09T18:16:00Z">
            <w:rPr/>
          </w:rPrChange>
        </w:rPr>
      </w:pPr>
    </w:p>
    <w:p w:rsidR="0009508B" w:rsidRPr="004E7DBD" w:rsidRDefault="0009508B" w:rsidP="0009508B">
      <w:pPr>
        <w:pStyle w:val="Legenda"/>
        <w:keepNext/>
        <w:jc w:val="center"/>
        <w:rPr>
          <w:rPrChange w:id="7934" w:author="Alexandre Marcondes" w:date="2019-07-09T18:16:00Z">
            <w:rPr/>
          </w:rPrChange>
        </w:rPr>
      </w:pPr>
      <w:bookmarkStart w:id="7935" w:name="_Ref8243593"/>
      <w:bookmarkStart w:id="7936" w:name="_Toc9086562"/>
      <w:bookmarkStart w:id="7937" w:name="_Toc9086887"/>
      <w:bookmarkStart w:id="7938" w:name="_Toc9087014"/>
      <w:bookmarkStart w:id="7939" w:name="_Toc9088025"/>
      <w:bookmarkStart w:id="7940" w:name="_Toc9088366"/>
      <w:bookmarkStart w:id="7941" w:name="_Toc9088491"/>
      <w:r w:rsidRPr="004E7DBD">
        <w:rPr>
          <w:rPrChange w:id="7942" w:author="Alexandre Marcondes" w:date="2019-07-09T18:16:00Z">
            <w:rPr/>
          </w:rPrChange>
        </w:rPr>
        <w:t xml:space="preserve">Figura </w:t>
      </w:r>
      <w:r w:rsidR="00DF2272" w:rsidRPr="004E7DBD">
        <w:rPr>
          <w:noProof/>
          <w:rPrChange w:id="7943" w:author="Alexandre Marcondes" w:date="2019-07-09T18:16:00Z">
            <w:rPr>
              <w:noProof/>
            </w:rPr>
          </w:rPrChange>
        </w:rPr>
        <w:fldChar w:fldCharType="begin"/>
      </w:r>
      <w:r w:rsidR="00DF2272" w:rsidRPr="004E7DBD">
        <w:rPr>
          <w:noProof/>
          <w:rPrChange w:id="7944" w:author="Alexandre Marcondes" w:date="2019-07-09T18:16:00Z">
            <w:rPr>
              <w:noProof/>
            </w:rPr>
          </w:rPrChange>
        </w:rPr>
        <w:instrText xml:space="preserve"> SEQ Figura \* ARABIC </w:instrText>
      </w:r>
      <w:r w:rsidR="00DF2272" w:rsidRPr="004E7DBD">
        <w:rPr>
          <w:noProof/>
          <w:rPrChange w:id="7945" w:author="Alexandre Marcondes" w:date="2019-07-09T18:16:00Z">
            <w:rPr>
              <w:noProof/>
            </w:rPr>
          </w:rPrChange>
        </w:rPr>
        <w:fldChar w:fldCharType="separate"/>
      </w:r>
      <w:r w:rsidR="00881DF2" w:rsidRPr="004E7DBD">
        <w:rPr>
          <w:noProof/>
          <w:rPrChange w:id="7946" w:author="Alexandre Marcondes" w:date="2019-07-09T18:16:00Z">
            <w:rPr>
              <w:noProof/>
            </w:rPr>
          </w:rPrChange>
        </w:rPr>
        <w:t>19</w:t>
      </w:r>
      <w:r w:rsidR="00DF2272" w:rsidRPr="004E7DBD">
        <w:rPr>
          <w:noProof/>
          <w:rPrChange w:id="7947" w:author="Alexandre Marcondes" w:date="2019-07-09T18:16:00Z">
            <w:rPr>
              <w:noProof/>
            </w:rPr>
          </w:rPrChange>
        </w:rPr>
        <w:fldChar w:fldCharType="end"/>
      </w:r>
      <w:bookmarkEnd w:id="7935"/>
      <w:r w:rsidRPr="004E7DBD">
        <w:rPr>
          <w:rPrChange w:id="7948" w:author="Alexandre Marcondes" w:date="2019-07-09T18:16:00Z">
            <w:rPr/>
          </w:rPrChange>
        </w:rPr>
        <w:t xml:space="preserve"> - Modelo 3D de simulação</w:t>
      </w:r>
      <w:bookmarkEnd w:id="7936"/>
      <w:bookmarkEnd w:id="7937"/>
      <w:bookmarkEnd w:id="7938"/>
      <w:bookmarkEnd w:id="7939"/>
      <w:bookmarkEnd w:id="7940"/>
      <w:bookmarkEnd w:id="7941"/>
    </w:p>
    <w:p w:rsidR="0009508B" w:rsidRPr="004E7DBD" w:rsidRDefault="0009508B" w:rsidP="0009508B">
      <w:pPr>
        <w:rPr>
          <w:rPrChange w:id="7949" w:author="Alexandre Marcondes" w:date="2019-07-09T18:16:00Z">
            <w:rPr/>
          </w:rPrChange>
        </w:rPr>
      </w:pPr>
      <w:r w:rsidRPr="004E7DBD">
        <w:rPr>
          <w:noProof/>
          <w:lang w:eastAsia="pt-BR"/>
          <w:rPrChange w:id="7950" w:author="Alexandre Marcondes" w:date="2019-07-09T18:16:00Z">
            <w:rPr>
              <w:noProof/>
              <w:lang w:eastAsia="pt-BR"/>
            </w:rPr>
          </w:rPrChange>
        </w:rPr>
        <w:drawing>
          <wp:inline distT="0" distB="0" distL="0" distR="0" wp14:anchorId="028C5AA9" wp14:editId="5D7EBC04">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4E7DBD" w:rsidRDefault="0009508B" w:rsidP="0009508B">
      <w:pPr>
        <w:jc w:val="center"/>
        <w:rPr>
          <w:rPrChange w:id="7951" w:author="Alexandre Marcondes" w:date="2019-07-09T18:16:00Z">
            <w:rPr/>
          </w:rPrChange>
        </w:rPr>
      </w:pPr>
      <w:r w:rsidRPr="004E7DBD">
        <w:rPr>
          <w:rPrChange w:id="7952" w:author="Alexandre Marcondes" w:date="2019-07-09T18:16:00Z">
            <w:rPr/>
          </w:rPrChange>
        </w:rPr>
        <w:t>Fonte: arquivo pessoal</w:t>
      </w:r>
    </w:p>
    <w:p w:rsidR="0009508B" w:rsidRPr="004E7DBD" w:rsidRDefault="0009508B" w:rsidP="0009508B">
      <w:pPr>
        <w:jc w:val="center"/>
        <w:rPr>
          <w:rPrChange w:id="7953" w:author="Alexandre Marcondes" w:date="2019-07-09T18:16:00Z">
            <w:rPr/>
          </w:rPrChange>
        </w:rPr>
      </w:pPr>
    </w:p>
    <w:p w:rsidR="00023962" w:rsidRPr="004E7DBD" w:rsidRDefault="00BC085C" w:rsidP="007870AF">
      <w:pPr>
        <w:pStyle w:val="PargrafodaLista"/>
        <w:numPr>
          <w:ilvl w:val="0"/>
          <w:numId w:val="23"/>
        </w:numPr>
        <w:rPr>
          <w:rPrChange w:id="7954" w:author="Alexandre Marcondes" w:date="2019-07-09T18:16:00Z">
            <w:rPr/>
          </w:rPrChange>
        </w:rPr>
      </w:pPr>
      <w:r w:rsidRPr="004E7DBD">
        <w:rPr>
          <w:rPrChange w:id="7955" w:author="Alexandre Marcondes" w:date="2019-07-09T18:16:00Z">
            <w:rPr/>
          </w:rPrChange>
        </w:rPr>
        <w:t>Converter para STL</w:t>
      </w:r>
    </w:p>
    <w:p w:rsidR="009C5C06" w:rsidRPr="004E7DBD" w:rsidRDefault="009C5C06" w:rsidP="009C5C06">
      <w:pPr>
        <w:rPr>
          <w:rPrChange w:id="7956" w:author="Alexandre Marcondes" w:date="2019-07-09T18:16:00Z">
            <w:rPr/>
          </w:rPrChange>
        </w:rPr>
      </w:pPr>
    </w:p>
    <w:p w:rsidR="009A3F86" w:rsidRPr="004E7DBD" w:rsidRDefault="009C5C06" w:rsidP="009C5C06">
      <w:pPr>
        <w:rPr>
          <w:rPrChange w:id="7957" w:author="Alexandre Marcondes" w:date="2019-07-09T18:16:00Z">
            <w:rPr/>
          </w:rPrChange>
        </w:rPr>
      </w:pPr>
      <w:r w:rsidRPr="004E7DBD">
        <w:rPr>
          <w:rPrChange w:id="7958" w:author="Alexandre Marcondes" w:date="2019-07-09T18:16:00Z">
            <w:rPr/>
          </w:rPrChange>
        </w:rPr>
        <w:t xml:space="preserve">Para realizar a conversão do modelo COLLADA para </w:t>
      </w:r>
      <w:proofErr w:type="spellStart"/>
      <w:r w:rsidRPr="004E7DBD">
        <w:rPr>
          <w:rPrChange w:id="7959" w:author="Alexandre Marcondes" w:date="2019-07-09T18:16:00Z">
            <w:rPr/>
          </w:rPrChange>
        </w:rPr>
        <w:t>Octomap</w:t>
      </w:r>
      <w:proofErr w:type="spellEnd"/>
      <w:r w:rsidRPr="004E7DBD">
        <w:rPr>
          <w:rPrChange w:id="7960" w:author="Alexandre Marcondes" w:date="2019-07-09T18:16:00Z">
            <w:rPr/>
          </w:rPrChange>
        </w:rPr>
        <w:t xml:space="preserve"> é necessário converter o modelo para um formato intermediário, neste caso</w:t>
      </w:r>
      <w:proofErr w:type="gramStart"/>
      <w:r w:rsidR="00C97D42" w:rsidRPr="004E7DBD">
        <w:rPr>
          <w:rPrChange w:id="7961" w:author="Alexandre Marcondes" w:date="2019-07-09T18:16:00Z">
            <w:rPr/>
          </w:rPrChange>
        </w:rPr>
        <w:t>:</w:t>
      </w:r>
      <w:r w:rsidRPr="004E7DBD">
        <w:rPr>
          <w:rPrChange w:id="7962" w:author="Alexandre Marcondes" w:date="2019-07-09T18:16:00Z">
            <w:rPr/>
          </w:rPrChange>
        </w:rPr>
        <w:t xml:space="preserve"> .</w:t>
      </w:r>
      <w:proofErr w:type="gramEnd"/>
      <w:r w:rsidRPr="004E7DBD">
        <w:rPr>
          <w:rPrChange w:id="7963" w:author="Alexandre Marcondes" w:date="2019-07-09T18:16:00Z">
            <w:rPr/>
          </w:rPrChange>
        </w:rPr>
        <w:t>STL. A razão des</w:t>
      </w:r>
      <w:r w:rsidR="00C97D42" w:rsidRPr="004E7DBD">
        <w:rPr>
          <w:rPrChange w:id="7964" w:author="Alexandre Marcondes" w:date="2019-07-09T18:16:00Z">
            <w:rPr/>
          </w:rPrChange>
        </w:rPr>
        <w:t>s</w:t>
      </w:r>
      <w:r w:rsidRPr="004E7DBD">
        <w:rPr>
          <w:rPrChange w:id="7965" w:author="Alexandre Marcondes" w:date="2019-07-09T18:16:00Z">
            <w:rPr/>
          </w:rPrChange>
        </w:rPr>
        <w:t xml:space="preserve">a conversão é que o algoritmo utilizado para conversão do modelo 3D para </w:t>
      </w:r>
      <w:proofErr w:type="spellStart"/>
      <w:r w:rsidRPr="004E7DBD">
        <w:rPr>
          <w:rPrChange w:id="7966" w:author="Alexandre Marcondes" w:date="2019-07-09T18:16:00Z">
            <w:rPr/>
          </w:rPrChange>
        </w:rPr>
        <w:t>Octomap</w:t>
      </w:r>
      <w:proofErr w:type="spellEnd"/>
      <w:r w:rsidRPr="004E7DBD">
        <w:rPr>
          <w:rPrChange w:id="7967" w:author="Alexandre Marcondes" w:date="2019-07-09T18:16:00Z">
            <w:rPr/>
          </w:rPrChange>
        </w:rPr>
        <w:t xml:space="preserve"> aceita</w:t>
      </w:r>
      <w:r w:rsidR="009A3F86" w:rsidRPr="004E7DBD">
        <w:rPr>
          <w:rPrChange w:id="7968" w:author="Alexandre Marcondes" w:date="2019-07-09T18:16:00Z">
            <w:rPr/>
          </w:rPrChange>
        </w:rPr>
        <w:t xml:space="preserve"> preferencialmente</w:t>
      </w:r>
      <w:r w:rsidRPr="004E7DBD">
        <w:rPr>
          <w:rPrChange w:id="7969" w:author="Alexandre Marcondes" w:date="2019-07-09T18:16:00Z">
            <w:rPr/>
          </w:rPrChange>
        </w:rPr>
        <w:t xml:space="preserve"> como </w:t>
      </w:r>
      <w:proofErr w:type="gramStart"/>
      <w:r w:rsidRPr="004E7DBD">
        <w:rPr>
          <w:rPrChange w:id="7970" w:author="Alexandre Marcondes" w:date="2019-07-09T18:16:00Z">
            <w:rPr/>
          </w:rPrChange>
        </w:rPr>
        <w:t>entrada .</w:t>
      </w:r>
      <w:proofErr w:type="gramEnd"/>
      <w:r w:rsidRPr="004E7DBD">
        <w:rPr>
          <w:rPrChange w:id="7971" w:author="Alexandre Marcondes" w:date="2019-07-09T18:16:00Z">
            <w:rPr/>
          </w:rPrChange>
        </w:rPr>
        <w:t>STL.</w:t>
      </w:r>
      <w:r w:rsidR="009A3F86" w:rsidRPr="004E7DBD">
        <w:rPr>
          <w:rPrChange w:id="7972" w:author="Alexandre Marcondes" w:date="2019-07-09T18:16:00Z">
            <w:rPr/>
          </w:rPrChange>
        </w:rPr>
        <w:t xml:space="preserve"> </w:t>
      </w:r>
      <w:r w:rsidR="00C97D42" w:rsidRPr="004E7DBD">
        <w:rPr>
          <w:rPrChange w:id="7973" w:author="Alexandre Marcondes" w:date="2019-07-09T18:16:00Z">
            <w:rPr/>
          </w:rPrChange>
        </w:rPr>
        <w:t>A c</w:t>
      </w:r>
      <w:r w:rsidR="0009508B" w:rsidRPr="004E7DBD">
        <w:rPr>
          <w:rPrChange w:id="7974" w:author="Alexandre Marcondes" w:date="2019-07-09T18:16:00Z">
            <w:rPr/>
          </w:rPrChange>
        </w:rPr>
        <w:t>onversão</w:t>
      </w:r>
      <w:r w:rsidR="00B552C4" w:rsidRPr="004E7DBD">
        <w:rPr>
          <w:rPrChange w:id="7975" w:author="Alexandre Marcondes" w:date="2019-07-09T18:16:00Z">
            <w:rPr/>
          </w:rPrChange>
        </w:rPr>
        <w:t xml:space="preserve"> foi realizada no </w:t>
      </w:r>
      <w:r w:rsidR="0009508B" w:rsidRPr="004E7DBD">
        <w:rPr>
          <w:rPrChange w:id="7976" w:author="Alexandre Marcondes" w:date="2019-07-09T18:16:00Z">
            <w:rPr/>
          </w:rPrChange>
        </w:rPr>
        <w:t>software</w:t>
      </w:r>
      <w:r w:rsidR="009A3F86" w:rsidRPr="004E7DBD">
        <w:rPr>
          <w:rPrChange w:id="7977" w:author="Alexandre Marcondes" w:date="2019-07-09T18:16:00Z">
            <w:rPr/>
          </w:rPrChange>
        </w:rPr>
        <w:t xml:space="preserve"> </w:t>
      </w:r>
      <w:proofErr w:type="spellStart"/>
      <w:proofErr w:type="gramStart"/>
      <w:r w:rsidR="009A3F86" w:rsidRPr="004E7DBD">
        <w:rPr>
          <w:rPrChange w:id="7978" w:author="Alexandre Marcondes" w:date="2019-07-09T18:16:00Z">
            <w:rPr/>
          </w:rPrChange>
        </w:rPr>
        <w:t>MeshLab</w:t>
      </w:r>
      <w:proofErr w:type="spellEnd"/>
      <w:proofErr w:type="gramEnd"/>
      <w:r w:rsidR="009A3F86" w:rsidRPr="004E7DBD">
        <w:rPr>
          <w:rPrChange w:id="7979" w:author="Alexandre Marcondes" w:date="2019-07-09T18:16:00Z">
            <w:rPr/>
          </w:rPrChange>
        </w:rPr>
        <w:t>.</w:t>
      </w:r>
    </w:p>
    <w:p w:rsidR="009C5C06" w:rsidRPr="004E7DBD" w:rsidRDefault="00C97D42" w:rsidP="00B552C4">
      <w:pPr>
        <w:rPr>
          <w:rPrChange w:id="7980" w:author="Alexandre Marcondes" w:date="2019-07-09T18:16:00Z">
            <w:rPr/>
          </w:rPrChange>
        </w:rPr>
      </w:pPr>
      <w:r w:rsidRPr="004E7DBD">
        <w:rPr>
          <w:rPrChange w:id="7981" w:author="Alexandre Marcondes" w:date="2019-07-09T18:16:00Z">
            <w:rPr/>
          </w:rPrChange>
        </w:rPr>
        <w:t>A m</w:t>
      </w:r>
      <w:r w:rsidR="009A3F86" w:rsidRPr="004E7DBD">
        <w:rPr>
          <w:rPrChange w:id="7982" w:author="Alexandre Marcondes" w:date="2019-07-09T18:16:00Z">
            <w:rPr/>
          </w:rPrChange>
        </w:rPr>
        <w:t xml:space="preserve">aioria dos modelos no formato COLLADA disponíveis no </w:t>
      </w:r>
      <w:r w:rsidR="00AC6783" w:rsidRPr="004E7DBD">
        <w:rPr>
          <w:rPrChange w:id="7983" w:author="Alexandre Marcondes" w:date="2019-07-09T18:16:00Z">
            <w:rPr/>
          </w:rPrChange>
        </w:rPr>
        <w:fldChar w:fldCharType="begin"/>
      </w:r>
      <w:r w:rsidR="00AC6783" w:rsidRPr="004E7DBD">
        <w:rPr>
          <w:rPrChange w:id="7984" w:author="Alexandre Marcondes" w:date="2019-07-09T18:16:00Z">
            <w:rPr/>
          </w:rPrChange>
        </w:rPr>
        <w:instrText xml:space="preserve"> HYPERLINK "https://3dwarehouse.sketchup.com/" </w:instrText>
      </w:r>
      <w:r w:rsidR="00AC6783" w:rsidRPr="004E7DBD">
        <w:rPr>
          <w:rPrChange w:id="7985" w:author="Alexandre Marcondes" w:date="2019-07-09T18:16:00Z">
            <w:rPr/>
          </w:rPrChange>
        </w:rPr>
        <w:fldChar w:fldCharType="separate"/>
      </w:r>
      <w:r w:rsidR="009A3F86" w:rsidRPr="004E7DBD">
        <w:rPr>
          <w:rStyle w:val="Hyperlink"/>
          <w:color w:val="auto"/>
          <w:rPrChange w:id="7986" w:author="Alexandre Marcondes" w:date="2019-07-09T18:16:00Z">
            <w:rPr>
              <w:rStyle w:val="Hyperlink"/>
            </w:rPr>
          </w:rPrChange>
        </w:rPr>
        <w:t>https://3dwarehouse.sketchup.com</w:t>
      </w:r>
      <w:r w:rsidR="00AC6783" w:rsidRPr="004E7DBD">
        <w:rPr>
          <w:rStyle w:val="Hyperlink"/>
          <w:color w:val="auto"/>
          <w:rPrChange w:id="7987" w:author="Alexandre Marcondes" w:date="2019-07-09T18:16:00Z">
            <w:rPr>
              <w:rStyle w:val="Hyperlink"/>
            </w:rPr>
          </w:rPrChange>
        </w:rPr>
        <w:fldChar w:fldCharType="end"/>
      </w:r>
      <w:r w:rsidR="009A3F86" w:rsidRPr="004E7DBD">
        <w:rPr>
          <w:rPrChange w:id="7988" w:author="Alexandre Marcondes" w:date="2019-07-09T18:16:00Z">
            <w:rPr/>
          </w:rPrChange>
        </w:rPr>
        <w:t xml:space="preserve"> estão originalmente configurados com unidade de polegadas. </w:t>
      </w:r>
      <w:r w:rsidR="00B552C4" w:rsidRPr="004E7DBD">
        <w:rPr>
          <w:rPrChange w:id="7989" w:author="Alexandre Marcondes" w:date="2019-07-09T18:16:00Z">
            <w:rPr/>
          </w:rPrChange>
        </w:rPr>
        <w:t xml:space="preserve">O </w:t>
      </w:r>
      <w:r w:rsidR="00B552C4" w:rsidRPr="004E7DBD">
        <w:rPr>
          <w:i/>
          <w:rPrChange w:id="7990" w:author="Alexandre Marcondes" w:date="2019-07-09T18:16:00Z">
            <w:rPr>
              <w:i/>
            </w:rPr>
          </w:rPrChange>
        </w:rPr>
        <w:t>software</w:t>
      </w:r>
      <w:r w:rsidR="00B552C4" w:rsidRPr="004E7DBD">
        <w:rPr>
          <w:rPrChange w:id="7991" w:author="Alexandre Marcondes" w:date="2019-07-09T18:16:00Z">
            <w:rPr/>
          </w:rPrChange>
        </w:rPr>
        <w:t xml:space="preserve"> </w:t>
      </w:r>
      <w:proofErr w:type="spellStart"/>
      <w:proofErr w:type="gramStart"/>
      <w:r w:rsidR="00B552C4" w:rsidRPr="004E7DBD">
        <w:rPr>
          <w:rPrChange w:id="7992" w:author="Alexandre Marcondes" w:date="2019-07-09T18:16:00Z">
            <w:rPr/>
          </w:rPrChange>
        </w:rPr>
        <w:t>MeshLab</w:t>
      </w:r>
      <w:proofErr w:type="spellEnd"/>
      <w:proofErr w:type="gramEnd"/>
      <w:r w:rsidR="00B552C4" w:rsidRPr="004E7DBD">
        <w:rPr>
          <w:rPrChange w:id="7993" w:author="Alexandre Marcondes" w:date="2019-07-09T18:16:00Z">
            <w:rPr/>
          </w:rPrChange>
        </w:rPr>
        <w:t xml:space="preserve"> espera que os arquivos</w:t>
      </w:r>
      <w:r w:rsidR="00B51D26" w:rsidRPr="004E7DBD">
        <w:rPr>
          <w:rPrChange w:id="7994" w:author="Alexandre Marcondes" w:date="2019-07-09T18:16:00Z">
            <w:rPr/>
          </w:rPrChange>
        </w:rPr>
        <w:t xml:space="preserve"> </w:t>
      </w:r>
      <w:r w:rsidR="00B552C4" w:rsidRPr="004E7DBD">
        <w:rPr>
          <w:rPrChange w:id="7995" w:author="Alexandre Marcondes" w:date="2019-07-09T18:16:00Z">
            <w:rPr/>
          </w:rPrChange>
        </w:rPr>
        <w:t xml:space="preserve">estejam com unidade configurada em metros, </w:t>
      </w:r>
      <w:r w:rsidR="0009508B" w:rsidRPr="004E7DBD">
        <w:rPr>
          <w:rPrChange w:id="7996" w:author="Alexandre Marcondes" w:date="2019-07-09T18:16:00Z">
            <w:rPr/>
          </w:rPrChange>
        </w:rPr>
        <w:t>portanto</w:t>
      </w:r>
      <w:r w:rsidR="00B552C4" w:rsidRPr="004E7DBD">
        <w:rPr>
          <w:rPrChange w:id="7997" w:author="Alexandre Marcondes" w:date="2019-07-09T18:16:00Z">
            <w:rPr/>
          </w:rPrChange>
        </w:rPr>
        <w:t xml:space="preserve"> é</w:t>
      </w:r>
      <w:r w:rsidR="009A3F86" w:rsidRPr="004E7DBD">
        <w:rPr>
          <w:rPrChange w:id="7998" w:author="Alexandre Marcondes" w:date="2019-07-09T18:16:00Z">
            <w:rPr/>
          </w:rPrChange>
        </w:rPr>
        <w:t xml:space="preserve"> necessário </w:t>
      </w:r>
      <w:r w:rsidR="00B552C4" w:rsidRPr="004E7DBD">
        <w:rPr>
          <w:rPrChange w:id="7999" w:author="Alexandre Marcondes" w:date="2019-07-09T18:16:00Z">
            <w:rPr/>
          </w:rPrChange>
        </w:rPr>
        <w:t>r</w:t>
      </w:r>
      <w:r w:rsidR="00E3191D" w:rsidRPr="004E7DBD">
        <w:rPr>
          <w:rPrChange w:id="8000" w:author="Alexandre Marcondes" w:date="2019-07-09T18:16:00Z">
            <w:rPr/>
          </w:rPrChange>
        </w:rPr>
        <w:t>ealizar um ajuste de escala ness</w:t>
      </w:r>
      <w:r w:rsidR="00B552C4" w:rsidRPr="004E7DBD">
        <w:rPr>
          <w:rPrChange w:id="8001" w:author="Alexandre Marcondes" w:date="2019-07-09T18:16:00Z">
            <w:rPr/>
          </w:rPrChange>
        </w:rPr>
        <w:t>e caso. Para reali</w:t>
      </w:r>
      <w:r w:rsidR="0009508B" w:rsidRPr="004E7DBD">
        <w:rPr>
          <w:rPrChange w:id="8002" w:author="Alexandre Marcondes" w:date="2019-07-09T18:16:00Z">
            <w:rPr/>
          </w:rPrChange>
        </w:rPr>
        <w:t>za</w:t>
      </w:r>
      <w:r w:rsidR="00B552C4" w:rsidRPr="004E7DBD">
        <w:rPr>
          <w:rPrChange w:id="8003" w:author="Alexandre Marcondes" w:date="2019-07-09T18:16:00Z">
            <w:rPr/>
          </w:rPrChange>
        </w:rPr>
        <w:t xml:space="preserve">r </w:t>
      </w:r>
      <w:r w:rsidR="0009508B" w:rsidRPr="004E7DBD">
        <w:rPr>
          <w:rPrChange w:id="8004" w:author="Alexandre Marcondes" w:date="2019-07-09T18:16:00Z">
            <w:rPr/>
          </w:rPrChange>
        </w:rPr>
        <w:t>modificação</w:t>
      </w:r>
      <w:r w:rsidR="00B552C4" w:rsidRPr="004E7DBD">
        <w:rPr>
          <w:rPrChange w:id="8005" w:author="Alexandre Marcondes" w:date="2019-07-09T18:16:00Z">
            <w:rPr/>
          </w:rPrChange>
        </w:rPr>
        <w:t xml:space="preserve"> </w:t>
      </w:r>
      <w:r w:rsidR="00B51D26" w:rsidRPr="004E7DBD">
        <w:rPr>
          <w:rPrChange w:id="8006" w:author="Alexandre Marcondes" w:date="2019-07-09T18:16:00Z">
            <w:rPr/>
          </w:rPrChange>
        </w:rPr>
        <w:t>t</w:t>
      </w:r>
      <w:r w:rsidR="00B552C4" w:rsidRPr="004E7DBD">
        <w:rPr>
          <w:rPrChange w:id="8007" w:author="Alexandre Marcondes" w:date="2019-07-09T18:16:00Z">
            <w:rPr/>
          </w:rPrChange>
        </w:rPr>
        <w:t>odas as dimensões foram escaladas usando o fato</w:t>
      </w:r>
      <w:r w:rsidR="00E3191D" w:rsidRPr="004E7DBD">
        <w:rPr>
          <w:rPrChange w:id="8008" w:author="Alexandre Marcondes" w:date="2019-07-09T18:16:00Z">
            <w:rPr/>
          </w:rPrChange>
        </w:rPr>
        <w:t>r de multiplicação de 0,</w:t>
      </w:r>
      <w:r w:rsidR="00B552C4" w:rsidRPr="004E7DBD">
        <w:rPr>
          <w:rPrChange w:id="8009" w:author="Alexandre Marcondes" w:date="2019-07-09T18:16:00Z">
            <w:rPr/>
          </w:rPrChange>
        </w:rPr>
        <w:t xml:space="preserve">0254. Na </w:t>
      </w:r>
      <w:r w:rsidR="0009508B" w:rsidRPr="004E7DBD">
        <w:rPr>
          <w:rPrChange w:id="8010" w:author="Alexandre Marcondes" w:date="2019-07-09T18:16:00Z">
            <w:rPr/>
          </w:rPrChange>
        </w:rPr>
        <w:fldChar w:fldCharType="begin"/>
      </w:r>
      <w:r w:rsidR="0009508B" w:rsidRPr="004E7DBD">
        <w:rPr>
          <w:rPrChange w:id="8011" w:author="Alexandre Marcondes" w:date="2019-07-09T18:16:00Z">
            <w:rPr/>
          </w:rPrChange>
        </w:rPr>
        <w:instrText xml:space="preserve"> REF _Ref8243702 \h </w:instrText>
      </w:r>
      <w:r w:rsidR="0009508B" w:rsidRPr="004E7DBD">
        <w:rPr>
          <w:rPrChange w:id="8012" w:author="Alexandre Marcondes" w:date="2019-07-09T18:16:00Z">
            <w:rPr/>
          </w:rPrChange>
        </w:rPr>
      </w:r>
      <w:r w:rsidR="0009508B" w:rsidRPr="004E7DBD">
        <w:rPr>
          <w:rPrChange w:id="8013" w:author="Alexandre Marcondes" w:date="2019-07-09T18:16:00Z">
            <w:rPr/>
          </w:rPrChange>
        </w:rPr>
        <w:fldChar w:fldCharType="separate"/>
      </w:r>
      <w:r w:rsidR="00C239C6" w:rsidRPr="004E7DBD">
        <w:rPr>
          <w:rPrChange w:id="8014" w:author="Alexandre Marcondes" w:date="2019-07-09T18:16:00Z">
            <w:rPr/>
          </w:rPrChange>
        </w:rPr>
        <w:t xml:space="preserve">Figura </w:t>
      </w:r>
      <w:r w:rsidR="00C239C6" w:rsidRPr="004E7DBD">
        <w:rPr>
          <w:noProof/>
          <w:rPrChange w:id="8015" w:author="Alexandre Marcondes" w:date="2019-07-09T18:16:00Z">
            <w:rPr>
              <w:noProof/>
            </w:rPr>
          </w:rPrChange>
        </w:rPr>
        <w:t>20</w:t>
      </w:r>
      <w:r w:rsidR="0009508B" w:rsidRPr="004E7DBD">
        <w:rPr>
          <w:rPrChange w:id="8016" w:author="Alexandre Marcondes" w:date="2019-07-09T18:16:00Z">
            <w:rPr/>
          </w:rPrChange>
        </w:rPr>
        <w:fldChar w:fldCharType="end"/>
      </w:r>
      <w:r w:rsidR="0009508B" w:rsidRPr="004E7DBD">
        <w:rPr>
          <w:rPrChange w:id="8017" w:author="Alexandre Marcondes" w:date="2019-07-09T18:16:00Z">
            <w:rPr/>
          </w:rPrChange>
        </w:rPr>
        <w:t xml:space="preserve"> </w:t>
      </w:r>
      <w:r w:rsidR="00B552C4" w:rsidRPr="004E7DBD">
        <w:rPr>
          <w:rPrChange w:id="8018" w:author="Alexandre Marcondes" w:date="2019-07-09T18:16:00Z">
            <w:rPr/>
          </w:rPrChange>
        </w:rPr>
        <w:t>o processo de alteração de escala é exibido:</w:t>
      </w:r>
      <w:r w:rsidR="00D320A5" w:rsidRPr="004E7DBD">
        <w:rPr>
          <w:rPrChange w:id="8019" w:author="Alexandre Marcondes" w:date="2019-07-09T18:16:00Z">
            <w:rPr/>
          </w:rPrChange>
        </w:rPr>
        <w:t xml:space="preserve"> </w:t>
      </w:r>
      <w:r w:rsidR="00D320A5" w:rsidRPr="004E7DBD">
        <w:rPr>
          <w:highlight w:val="yellow"/>
          <w:rPrChange w:id="8020" w:author="Alexandre Marcondes" w:date="2019-07-09T18:16:00Z">
            <w:rPr>
              <w:highlight w:val="yellow"/>
            </w:rPr>
          </w:rPrChange>
        </w:rPr>
        <w:t>[vou respeitar o seu texto, mas acho que vão pedir para você tirar isso</w:t>
      </w:r>
      <w:proofErr w:type="gramStart"/>
      <w:r w:rsidR="00D320A5" w:rsidRPr="004E7DBD">
        <w:rPr>
          <w:highlight w:val="yellow"/>
          <w:rPrChange w:id="8021" w:author="Alexandre Marcondes" w:date="2019-07-09T18:16:00Z">
            <w:rPr>
              <w:highlight w:val="yellow"/>
            </w:rPr>
          </w:rPrChange>
        </w:rPr>
        <w:t>]</w:t>
      </w:r>
      <w:proofErr w:type="gramEnd"/>
    </w:p>
    <w:p w:rsidR="0009508B" w:rsidRPr="004E7DBD" w:rsidRDefault="0009508B" w:rsidP="0009508B">
      <w:pPr>
        <w:pStyle w:val="Legenda"/>
        <w:keepNext/>
        <w:jc w:val="center"/>
        <w:rPr>
          <w:rPrChange w:id="8022" w:author="Alexandre Marcondes" w:date="2019-07-09T18:16:00Z">
            <w:rPr/>
          </w:rPrChange>
        </w:rPr>
      </w:pPr>
      <w:bookmarkStart w:id="8023" w:name="_Ref8243702"/>
      <w:bookmarkStart w:id="8024" w:name="_Toc9086563"/>
      <w:bookmarkStart w:id="8025" w:name="_Toc9086888"/>
      <w:bookmarkStart w:id="8026" w:name="_Toc9087015"/>
      <w:bookmarkStart w:id="8027" w:name="_Toc9088026"/>
      <w:bookmarkStart w:id="8028" w:name="_Toc9088367"/>
      <w:bookmarkStart w:id="8029" w:name="_Toc9088492"/>
      <w:r w:rsidRPr="004E7DBD">
        <w:rPr>
          <w:rPrChange w:id="8030" w:author="Alexandre Marcondes" w:date="2019-07-09T18:16:00Z">
            <w:rPr/>
          </w:rPrChange>
        </w:rPr>
        <w:lastRenderedPageBreak/>
        <w:t xml:space="preserve">Figura </w:t>
      </w:r>
      <w:r w:rsidR="00DF2272" w:rsidRPr="004E7DBD">
        <w:rPr>
          <w:noProof/>
          <w:rPrChange w:id="8031" w:author="Alexandre Marcondes" w:date="2019-07-09T18:16:00Z">
            <w:rPr>
              <w:noProof/>
            </w:rPr>
          </w:rPrChange>
        </w:rPr>
        <w:fldChar w:fldCharType="begin"/>
      </w:r>
      <w:r w:rsidR="00DF2272" w:rsidRPr="004E7DBD">
        <w:rPr>
          <w:noProof/>
          <w:rPrChange w:id="8032" w:author="Alexandre Marcondes" w:date="2019-07-09T18:16:00Z">
            <w:rPr>
              <w:noProof/>
            </w:rPr>
          </w:rPrChange>
        </w:rPr>
        <w:instrText xml:space="preserve"> SEQ Figura \* ARABIC </w:instrText>
      </w:r>
      <w:r w:rsidR="00DF2272" w:rsidRPr="004E7DBD">
        <w:rPr>
          <w:noProof/>
          <w:rPrChange w:id="8033" w:author="Alexandre Marcondes" w:date="2019-07-09T18:16:00Z">
            <w:rPr>
              <w:noProof/>
            </w:rPr>
          </w:rPrChange>
        </w:rPr>
        <w:fldChar w:fldCharType="separate"/>
      </w:r>
      <w:r w:rsidR="00881DF2" w:rsidRPr="004E7DBD">
        <w:rPr>
          <w:noProof/>
          <w:rPrChange w:id="8034" w:author="Alexandre Marcondes" w:date="2019-07-09T18:16:00Z">
            <w:rPr>
              <w:noProof/>
            </w:rPr>
          </w:rPrChange>
        </w:rPr>
        <w:t>20</w:t>
      </w:r>
      <w:r w:rsidR="00DF2272" w:rsidRPr="004E7DBD">
        <w:rPr>
          <w:noProof/>
          <w:rPrChange w:id="8035" w:author="Alexandre Marcondes" w:date="2019-07-09T18:16:00Z">
            <w:rPr>
              <w:noProof/>
            </w:rPr>
          </w:rPrChange>
        </w:rPr>
        <w:fldChar w:fldCharType="end"/>
      </w:r>
      <w:bookmarkEnd w:id="8023"/>
      <w:r w:rsidRPr="004E7DBD">
        <w:rPr>
          <w:rPrChange w:id="8036" w:author="Alexandre Marcondes" w:date="2019-07-09T18:16:00Z">
            <w:rPr/>
          </w:rPrChange>
        </w:rPr>
        <w:t xml:space="preserve"> - Alteração de escala no Modelo 3D</w:t>
      </w:r>
      <w:bookmarkEnd w:id="8024"/>
      <w:bookmarkEnd w:id="8025"/>
      <w:bookmarkEnd w:id="8026"/>
      <w:bookmarkEnd w:id="8027"/>
      <w:bookmarkEnd w:id="8028"/>
      <w:bookmarkEnd w:id="8029"/>
    </w:p>
    <w:p w:rsidR="00B552C4" w:rsidRPr="004E7DBD" w:rsidRDefault="00B552C4" w:rsidP="0009508B">
      <w:pPr>
        <w:ind w:firstLine="0"/>
        <w:rPr>
          <w:rPrChange w:id="8037" w:author="Alexandre Marcondes" w:date="2019-07-09T18:16:00Z">
            <w:rPr/>
          </w:rPrChange>
        </w:rPr>
      </w:pPr>
      <w:r w:rsidRPr="004E7DBD">
        <w:rPr>
          <w:noProof/>
          <w:lang w:eastAsia="pt-BR"/>
          <w:rPrChange w:id="8038" w:author="Alexandre Marcondes" w:date="2019-07-09T18:16:00Z">
            <w:rPr>
              <w:noProof/>
              <w:lang w:eastAsia="pt-BR"/>
            </w:rPr>
          </w:rPrChange>
        </w:rPr>
        <w:drawing>
          <wp:inline distT="0" distB="0" distL="0" distR="0" wp14:anchorId="581FBEB2" wp14:editId="54E38B27">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4E7DBD" w:rsidRDefault="0009508B" w:rsidP="0009508B">
      <w:pPr>
        <w:jc w:val="center"/>
        <w:rPr>
          <w:rPrChange w:id="8039" w:author="Alexandre Marcondes" w:date="2019-07-09T18:16:00Z">
            <w:rPr/>
          </w:rPrChange>
        </w:rPr>
      </w:pPr>
      <w:r w:rsidRPr="004E7DBD">
        <w:rPr>
          <w:rPrChange w:id="8040" w:author="Alexandre Marcondes" w:date="2019-07-09T18:16:00Z">
            <w:rPr/>
          </w:rPrChange>
        </w:rPr>
        <w:t>Fonte: Arquivo pessoal</w:t>
      </w:r>
    </w:p>
    <w:p w:rsidR="00B552C4" w:rsidRPr="004E7DBD" w:rsidRDefault="00B552C4" w:rsidP="00B552C4">
      <w:pPr>
        <w:rPr>
          <w:rPrChange w:id="8041" w:author="Alexandre Marcondes" w:date="2019-07-09T18:16:00Z">
            <w:rPr/>
          </w:rPrChange>
        </w:rPr>
      </w:pPr>
    </w:p>
    <w:p w:rsidR="00B552C4" w:rsidRPr="004E7DBD" w:rsidRDefault="00215C39" w:rsidP="00B552C4">
      <w:pPr>
        <w:rPr>
          <w:rPrChange w:id="8042" w:author="Alexandre Marcondes" w:date="2019-07-09T18:16:00Z">
            <w:rPr/>
          </w:rPrChange>
        </w:rPr>
      </w:pPr>
      <w:r w:rsidRPr="004E7DBD">
        <w:rPr>
          <w:rPrChange w:id="8043" w:author="Alexandre Marcondes" w:date="2019-07-09T18:16:00Z">
            <w:rPr/>
          </w:rPrChange>
        </w:rPr>
        <w:t>Uma vez</w:t>
      </w:r>
      <w:r w:rsidR="00B51D26" w:rsidRPr="004E7DBD">
        <w:rPr>
          <w:rPrChange w:id="8044" w:author="Alexandre Marcondes" w:date="2019-07-09T18:16:00Z">
            <w:rPr/>
          </w:rPrChange>
        </w:rPr>
        <w:t xml:space="preserve"> </w:t>
      </w:r>
      <w:r w:rsidR="0009508B" w:rsidRPr="004E7DBD">
        <w:rPr>
          <w:rPrChange w:id="8045" w:author="Alexandre Marcondes" w:date="2019-07-09T18:16:00Z">
            <w:rPr/>
          </w:rPrChange>
        </w:rPr>
        <w:t>obtido</w:t>
      </w:r>
      <w:r w:rsidR="00B51D26" w:rsidRPr="004E7DBD">
        <w:rPr>
          <w:rPrChange w:id="8046" w:author="Alexandre Marcondes" w:date="2019-07-09T18:16:00Z">
            <w:rPr/>
          </w:rPrChange>
        </w:rPr>
        <w:t xml:space="preserve"> o mapa na escala correta, o assistente de exportação é utilizado para converter o modelo para o </w:t>
      </w:r>
      <w:proofErr w:type="gramStart"/>
      <w:r w:rsidR="00B51D26" w:rsidRPr="004E7DBD">
        <w:rPr>
          <w:rPrChange w:id="8047" w:author="Alexandre Marcondes" w:date="2019-07-09T18:16:00Z">
            <w:rPr/>
          </w:rPrChange>
        </w:rPr>
        <w:t>formato .</w:t>
      </w:r>
      <w:proofErr w:type="gramEnd"/>
      <w:r w:rsidR="00B51D26" w:rsidRPr="004E7DBD">
        <w:rPr>
          <w:rPrChange w:id="8048" w:author="Alexandre Marcondes" w:date="2019-07-09T18:16:00Z">
            <w:rPr/>
          </w:rPrChange>
        </w:rPr>
        <w:t>STL</w:t>
      </w:r>
      <w:r w:rsidR="00E3191D" w:rsidRPr="004E7DBD">
        <w:rPr>
          <w:rPrChange w:id="8049" w:author="Alexandre Marcondes" w:date="2019-07-09T18:16:00Z">
            <w:rPr/>
          </w:rPrChange>
        </w:rPr>
        <w:t>.</w:t>
      </w:r>
    </w:p>
    <w:p w:rsidR="009C5C06" w:rsidRPr="004E7DBD" w:rsidRDefault="009C5C06" w:rsidP="009C5C06">
      <w:pPr>
        <w:rPr>
          <w:rPrChange w:id="8050" w:author="Alexandre Marcondes" w:date="2019-07-09T18:16:00Z">
            <w:rPr/>
          </w:rPrChange>
        </w:rPr>
      </w:pPr>
    </w:p>
    <w:p w:rsidR="00023962" w:rsidRPr="004E7DBD" w:rsidRDefault="00BC085C" w:rsidP="007870AF">
      <w:pPr>
        <w:pStyle w:val="PargrafodaLista"/>
        <w:numPr>
          <w:ilvl w:val="0"/>
          <w:numId w:val="23"/>
        </w:numPr>
        <w:rPr>
          <w:rPrChange w:id="8051" w:author="Alexandre Marcondes" w:date="2019-07-09T18:16:00Z">
            <w:rPr/>
          </w:rPrChange>
        </w:rPr>
      </w:pPr>
      <w:r w:rsidRPr="004E7DBD">
        <w:rPr>
          <w:rPrChange w:id="8052" w:author="Alexandre Marcondes" w:date="2019-07-09T18:16:00Z">
            <w:rPr/>
          </w:rPrChange>
        </w:rPr>
        <w:t>Converter para</w:t>
      </w:r>
      <w:r w:rsidR="00B51D26" w:rsidRPr="004E7DBD">
        <w:rPr>
          <w:rPrChange w:id="8053" w:author="Alexandre Marcondes" w:date="2019-07-09T18:16:00Z">
            <w:rPr/>
          </w:rPrChange>
        </w:rPr>
        <w:t xml:space="preserve"> formato</w:t>
      </w:r>
      <w:r w:rsidRPr="004E7DBD">
        <w:rPr>
          <w:rPrChange w:id="8054" w:author="Alexandre Marcondes" w:date="2019-07-09T18:16:00Z">
            <w:rPr/>
          </w:rPrChange>
        </w:rPr>
        <w:t xml:space="preserve"> </w:t>
      </w:r>
      <w:proofErr w:type="spellStart"/>
      <w:r w:rsidR="00FD4F47" w:rsidRPr="004E7DBD">
        <w:rPr>
          <w:rPrChange w:id="8055" w:author="Alexandre Marcondes" w:date="2019-07-09T18:16:00Z">
            <w:rPr/>
          </w:rPrChange>
        </w:rPr>
        <w:t>Octomap</w:t>
      </w:r>
      <w:proofErr w:type="spellEnd"/>
    </w:p>
    <w:p w:rsidR="00B51D26" w:rsidRPr="004E7DBD" w:rsidRDefault="00B51D26" w:rsidP="00B51D26">
      <w:pPr>
        <w:rPr>
          <w:rPrChange w:id="8056" w:author="Alexandre Marcondes" w:date="2019-07-09T18:16:00Z">
            <w:rPr/>
          </w:rPrChange>
        </w:rPr>
      </w:pPr>
    </w:p>
    <w:p w:rsidR="00426B8D" w:rsidRPr="004E7DBD" w:rsidRDefault="00426B8D" w:rsidP="00B51D26">
      <w:pPr>
        <w:rPr>
          <w:rPrChange w:id="8057" w:author="Alexandre Marcondes" w:date="2019-07-09T18:16:00Z">
            <w:rPr/>
          </w:rPrChange>
        </w:rPr>
      </w:pPr>
      <w:r w:rsidRPr="004E7DBD">
        <w:rPr>
          <w:rPrChange w:id="8058" w:author="Alexandre Marcondes" w:date="2019-07-09T18:16:00Z">
            <w:rPr/>
          </w:rPrChange>
        </w:rPr>
        <w:t>O procedimento p</w:t>
      </w:r>
      <w:r w:rsidR="0009508B" w:rsidRPr="004E7DBD">
        <w:rPr>
          <w:rPrChange w:id="8059" w:author="Alexandre Marcondes" w:date="2019-07-09T18:16:00Z">
            <w:rPr/>
          </w:rPrChange>
        </w:rPr>
        <w:t>ara</w:t>
      </w:r>
      <w:r w:rsidRPr="004E7DBD">
        <w:rPr>
          <w:rPrChange w:id="8060" w:author="Alexandre Marcondes" w:date="2019-07-09T18:16:00Z">
            <w:rPr/>
          </w:rPrChange>
        </w:rPr>
        <w:t xml:space="preserve"> converter um modelo</w:t>
      </w:r>
      <w:r w:rsidR="00FD4F47" w:rsidRPr="004E7DBD">
        <w:rPr>
          <w:rPrChange w:id="8061" w:author="Alexandre Marcondes" w:date="2019-07-09T18:16:00Z">
            <w:rPr/>
          </w:rPrChange>
        </w:rPr>
        <w:t xml:space="preserve"> 3D STL</w:t>
      </w:r>
      <w:r w:rsidRPr="004E7DBD">
        <w:rPr>
          <w:rPrChange w:id="8062" w:author="Alexandre Marcondes" w:date="2019-07-09T18:16:00Z">
            <w:rPr/>
          </w:rPrChange>
        </w:rPr>
        <w:t xml:space="preserve"> para um</w:t>
      </w:r>
      <w:r w:rsidR="0009508B" w:rsidRPr="004E7DBD">
        <w:rPr>
          <w:rPrChange w:id="8063" w:author="Alexandre Marcondes" w:date="2019-07-09T18:16:00Z">
            <w:rPr/>
          </w:rPrChange>
        </w:rPr>
        <w:t xml:space="preserve"> </w:t>
      </w:r>
      <w:r w:rsidR="00FD4F47" w:rsidRPr="004E7DBD">
        <w:rPr>
          <w:rPrChange w:id="8064" w:author="Alexandre Marcondes" w:date="2019-07-09T18:16:00Z">
            <w:rPr/>
          </w:rPrChange>
        </w:rPr>
        <w:t xml:space="preserve">formato </w:t>
      </w:r>
      <w:proofErr w:type="spellStart"/>
      <w:r w:rsidR="00FD4F47" w:rsidRPr="004E7DBD">
        <w:rPr>
          <w:i/>
          <w:rPrChange w:id="8065" w:author="Alexandre Marcondes" w:date="2019-07-09T18:16:00Z">
            <w:rPr>
              <w:i/>
            </w:rPr>
          </w:rPrChange>
        </w:rPr>
        <w:t>Octomap</w:t>
      </w:r>
      <w:proofErr w:type="spellEnd"/>
      <w:r w:rsidR="00FD4F47" w:rsidRPr="004E7DBD">
        <w:rPr>
          <w:i/>
          <w:rPrChange w:id="8066" w:author="Alexandre Marcondes" w:date="2019-07-09T18:16:00Z">
            <w:rPr>
              <w:i/>
            </w:rPr>
          </w:rPrChange>
        </w:rPr>
        <w:t xml:space="preserve"> </w:t>
      </w:r>
      <w:r w:rsidR="00FD4F47" w:rsidRPr="004E7DBD">
        <w:rPr>
          <w:rPrChange w:id="8067" w:author="Alexandre Marcondes" w:date="2019-07-09T18:16:00Z">
            <w:rPr/>
          </w:rPrChange>
        </w:rPr>
        <w:t>com árvore</w:t>
      </w:r>
      <w:r w:rsidRPr="004E7DBD">
        <w:rPr>
          <w:rPrChange w:id="8068" w:author="Alexandre Marcondes" w:date="2019-07-09T18:16:00Z">
            <w:rPr/>
          </w:rPrChange>
        </w:rPr>
        <w:t xml:space="preserve"> </w:t>
      </w:r>
      <w:r w:rsidR="00FD4F47" w:rsidRPr="004E7DBD">
        <w:rPr>
          <w:rPrChange w:id="8069" w:author="Alexandre Marcondes" w:date="2019-07-09T18:16:00Z">
            <w:rPr/>
          </w:rPrChange>
        </w:rPr>
        <w:t>hierárquica</w:t>
      </w:r>
      <w:r w:rsidRPr="004E7DBD">
        <w:rPr>
          <w:rPrChange w:id="8070" w:author="Alexandre Marcondes" w:date="2019-07-09T18:16:00Z">
            <w:rPr/>
          </w:rPrChange>
        </w:rPr>
        <w:t xml:space="preserve"> </w:t>
      </w:r>
      <w:r w:rsidR="00FD4F47" w:rsidRPr="004E7DBD">
        <w:rPr>
          <w:rPrChange w:id="8071" w:author="Alexandre Marcondes" w:date="2019-07-09T18:16:00Z">
            <w:rPr/>
          </w:rPrChange>
        </w:rPr>
        <w:t xml:space="preserve">de </w:t>
      </w:r>
      <w:proofErr w:type="spellStart"/>
      <w:r w:rsidR="00FD4F47" w:rsidRPr="004E7DBD">
        <w:rPr>
          <w:i/>
          <w:rPrChange w:id="8072" w:author="Alexandre Marcondes" w:date="2019-07-09T18:16:00Z">
            <w:rPr>
              <w:i/>
            </w:rPr>
          </w:rPrChange>
        </w:rPr>
        <w:t>voxels</w:t>
      </w:r>
      <w:proofErr w:type="spellEnd"/>
      <w:r w:rsidR="00FD4F47" w:rsidRPr="004E7DBD">
        <w:rPr>
          <w:rPrChange w:id="8073" w:author="Alexandre Marcondes" w:date="2019-07-09T18:16:00Z">
            <w:rPr/>
          </w:rPrChange>
        </w:rPr>
        <w:t xml:space="preserve"> consiste</w:t>
      </w:r>
      <w:r w:rsidR="00EF51EA" w:rsidRPr="004E7DBD">
        <w:rPr>
          <w:rPrChange w:id="8074" w:author="Alexandre Marcondes" w:date="2019-07-09T18:16:00Z">
            <w:rPr/>
          </w:rPrChange>
        </w:rPr>
        <w:t xml:space="preserve"> em dois processos:</w:t>
      </w:r>
      <w:r w:rsidRPr="004E7DBD">
        <w:rPr>
          <w:rPrChange w:id="8075" w:author="Alexandre Marcondes" w:date="2019-07-09T18:16:00Z">
            <w:rPr/>
          </w:rPrChange>
        </w:rPr>
        <w:t xml:space="preserve"> </w:t>
      </w:r>
      <w:r w:rsidR="00FD4F47" w:rsidRPr="004E7DBD">
        <w:rPr>
          <w:rPrChange w:id="8076" w:author="Alexandre Marcondes" w:date="2019-07-09T18:16:00Z">
            <w:rPr/>
          </w:rPrChange>
        </w:rPr>
        <w:t xml:space="preserve">transformação </w:t>
      </w:r>
      <w:r w:rsidRPr="004E7DBD">
        <w:rPr>
          <w:rPrChange w:id="8077" w:author="Alexandre Marcondes" w:date="2019-07-09T18:16:00Z">
            <w:rPr/>
          </w:rPrChange>
        </w:rPr>
        <w:t>do modelo</w:t>
      </w:r>
      <w:r w:rsidR="00FD4F47" w:rsidRPr="004E7DBD">
        <w:rPr>
          <w:rPrChange w:id="8078" w:author="Alexandre Marcondes" w:date="2019-07-09T18:16:00Z">
            <w:rPr/>
          </w:rPrChange>
        </w:rPr>
        <w:t xml:space="preserve"> 3D</w:t>
      </w:r>
      <w:r w:rsidRPr="004E7DBD">
        <w:rPr>
          <w:rPrChange w:id="8079" w:author="Alexandre Marcondes" w:date="2019-07-09T18:16:00Z">
            <w:rPr/>
          </w:rPrChange>
        </w:rPr>
        <w:t xml:space="preserve"> em um </w:t>
      </w:r>
      <w:r w:rsidRPr="004E7DBD">
        <w:rPr>
          <w:i/>
          <w:rPrChange w:id="8080" w:author="Alexandre Marcondes" w:date="2019-07-09T18:16:00Z">
            <w:rPr>
              <w:i/>
            </w:rPr>
          </w:rPrChange>
        </w:rPr>
        <w:t xml:space="preserve">grid </w:t>
      </w:r>
      <w:r w:rsidRPr="004E7DBD">
        <w:rPr>
          <w:rPrChange w:id="8081" w:author="Alexandre Marcondes" w:date="2019-07-09T18:16:00Z">
            <w:rPr/>
          </w:rPrChange>
        </w:rPr>
        <w:t xml:space="preserve">de </w:t>
      </w:r>
      <w:proofErr w:type="spellStart"/>
      <w:r w:rsidR="00FD4F47" w:rsidRPr="004E7DBD">
        <w:rPr>
          <w:i/>
          <w:rPrChange w:id="8082" w:author="Alexandre Marcondes" w:date="2019-07-09T18:16:00Z">
            <w:rPr>
              <w:i/>
            </w:rPr>
          </w:rPrChange>
        </w:rPr>
        <w:t>voxels</w:t>
      </w:r>
      <w:proofErr w:type="spellEnd"/>
      <w:r w:rsidRPr="004E7DBD">
        <w:rPr>
          <w:rPrChange w:id="8083" w:author="Alexandre Marcondes" w:date="2019-07-09T18:16:00Z">
            <w:rPr/>
          </w:rPrChange>
        </w:rPr>
        <w:t xml:space="preserve"> e posterior </w:t>
      </w:r>
      <w:r w:rsidR="00FD4F47" w:rsidRPr="004E7DBD">
        <w:rPr>
          <w:rPrChange w:id="8084" w:author="Alexandre Marcondes" w:date="2019-07-09T18:16:00Z">
            <w:rPr/>
          </w:rPrChange>
        </w:rPr>
        <w:t>transformação</w:t>
      </w:r>
      <w:r w:rsidRPr="004E7DBD">
        <w:rPr>
          <w:rPrChange w:id="8085" w:author="Alexandre Marcondes" w:date="2019-07-09T18:16:00Z">
            <w:rPr/>
          </w:rPrChange>
        </w:rPr>
        <w:t xml:space="preserve"> </w:t>
      </w:r>
      <w:r w:rsidR="00215C39" w:rsidRPr="004E7DBD">
        <w:rPr>
          <w:i/>
          <w:rPrChange w:id="8086" w:author="Alexandre Marcondes" w:date="2019-07-09T18:16:00Z">
            <w:rPr>
              <w:i/>
            </w:rPr>
          </w:rPrChange>
        </w:rPr>
        <w:t xml:space="preserve">grid </w:t>
      </w:r>
      <w:r w:rsidR="00215C39" w:rsidRPr="004E7DBD">
        <w:rPr>
          <w:rPrChange w:id="8087" w:author="Alexandre Marcondes" w:date="2019-07-09T18:16:00Z">
            <w:rPr/>
          </w:rPrChange>
        </w:rPr>
        <w:t>em</w:t>
      </w:r>
      <w:r w:rsidRPr="004E7DBD">
        <w:rPr>
          <w:rPrChange w:id="8088" w:author="Alexandre Marcondes" w:date="2019-07-09T18:16:00Z">
            <w:rPr/>
          </w:rPrChange>
        </w:rPr>
        <w:t xml:space="preserve"> uma árvore hierárquica.</w:t>
      </w:r>
    </w:p>
    <w:p w:rsidR="00426B8D" w:rsidRPr="004E7DBD" w:rsidRDefault="00B51D26" w:rsidP="00B51D26">
      <w:pPr>
        <w:rPr>
          <w:rPrChange w:id="8089" w:author="Alexandre Marcondes" w:date="2019-07-09T18:16:00Z">
            <w:rPr/>
          </w:rPrChange>
        </w:rPr>
      </w:pPr>
      <w:r w:rsidRPr="004E7DBD">
        <w:rPr>
          <w:rPrChange w:id="8090" w:author="Alexandre Marcondes" w:date="2019-07-09T18:16:00Z">
            <w:rPr/>
          </w:rPrChange>
        </w:rPr>
        <w:t xml:space="preserve">Para transformar o modelo 3D em um grid de </w:t>
      </w:r>
      <w:proofErr w:type="spellStart"/>
      <w:r w:rsidRPr="004E7DBD">
        <w:rPr>
          <w:i/>
          <w:rPrChange w:id="8091" w:author="Alexandre Marcondes" w:date="2019-07-09T18:16:00Z">
            <w:rPr>
              <w:i/>
            </w:rPr>
          </w:rPrChange>
        </w:rPr>
        <w:t>voxels</w:t>
      </w:r>
      <w:proofErr w:type="spellEnd"/>
      <w:r w:rsidRPr="004E7DBD">
        <w:rPr>
          <w:rPrChange w:id="8092" w:author="Alexandre Marcondes" w:date="2019-07-09T18:16:00Z">
            <w:rPr/>
          </w:rPrChange>
        </w:rPr>
        <w:t xml:space="preserve"> foi utilizado o programa </w:t>
      </w:r>
      <w:proofErr w:type="spellStart"/>
      <w:r w:rsidRPr="004E7DBD">
        <w:rPr>
          <w:rPrChange w:id="8093" w:author="Alexandre Marcondes" w:date="2019-07-09T18:16:00Z">
            <w:rPr/>
          </w:rPrChange>
        </w:rPr>
        <w:t>binvox</w:t>
      </w:r>
      <w:proofErr w:type="spellEnd"/>
      <w:r w:rsidRPr="004E7DBD">
        <w:rPr>
          <w:rPrChange w:id="8094" w:author="Alexandre Marcondes" w:date="2019-07-09T18:16:00Z">
            <w:rPr/>
          </w:rPrChange>
        </w:rPr>
        <w:t xml:space="preserve">. </w:t>
      </w:r>
      <w:r w:rsidR="00426B8D" w:rsidRPr="004E7DBD">
        <w:rPr>
          <w:rPrChange w:id="8095" w:author="Alexandre Marcondes" w:date="2019-07-09T18:16:00Z">
            <w:rPr/>
          </w:rPrChange>
        </w:rPr>
        <w:t xml:space="preserve">O </w:t>
      </w:r>
      <w:proofErr w:type="spellStart"/>
      <w:r w:rsidR="00426B8D" w:rsidRPr="004E7DBD">
        <w:rPr>
          <w:rPrChange w:id="8096" w:author="Alexandre Marcondes" w:date="2019-07-09T18:16:00Z">
            <w:rPr/>
          </w:rPrChange>
        </w:rPr>
        <w:t>binvox</w:t>
      </w:r>
      <w:proofErr w:type="spellEnd"/>
      <w:r w:rsidR="00426B8D" w:rsidRPr="004E7DBD">
        <w:rPr>
          <w:rPrChange w:id="8097" w:author="Alexandre Marcondes" w:date="2019-07-09T18:16:00Z">
            <w:rPr/>
          </w:rPrChange>
        </w:rPr>
        <w:t xml:space="preserve"> cria um </w:t>
      </w:r>
      <w:r w:rsidR="00426B8D" w:rsidRPr="004E7DBD">
        <w:rPr>
          <w:i/>
          <w:rPrChange w:id="8098" w:author="Alexandre Marcondes" w:date="2019-07-09T18:16:00Z">
            <w:rPr>
              <w:i/>
            </w:rPr>
          </w:rPrChange>
        </w:rPr>
        <w:t>grid b</w:t>
      </w:r>
      <w:r w:rsidR="00426B8D" w:rsidRPr="004E7DBD">
        <w:rPr>
          <w:rPrChange w:id="8099" w:author="Alexandre Marcondes" w:date="2019-07-09T18:16:00Z">
            <w:rPr/>
          </w:rPrChange>
        </w:rPr>
        <w:t xml:space="preserve">inário de </w:t>
      </w:r>
      <w:proofErr w:type="spellStart"/>
      <w:r w:rsidR="00CD00C1" w:rsidRPr="004E7DBD">
        <w:rPr>
          <w:i/>
          <w:rPrChange w:id="8100" w:author="Alexandre Marcondes" w:date="2019-07-09T18:16:00Z">
            <w:rPr>
              <w:i/>
            </w:rPr>
          </w:rPrChange>
        </w:rPr>
        <w:t>voxels</w:t>
      </w:r>
      <w:proofErr w:type="spellEnd"/>
      <w:r w:rsidR="000F60CF" w:rsidRPr="004E7DBD">
        <w:rPr>
          <w:i/>
          <w:rPrChange w:id="8101" w:author="Alexandre Marcondes" w:date="2019-07-09T18:16:00Z">
            <w:rPr>
              <w:i/>
            </w:rPr>
          </w:rPrChange>
        </w:rPr>
        <w:t xml:space="preserve"> </w:t>
      </w:r>
      <w:sdt>
        <w:sdtPr>
          <w:rPr>
            <w:rPrChange w:id="8102" w:author="Alexandre Marcondes" w:date="2019-07-09T18:16:00Z">
              <w:rPr/>
            </w:rPrChange>
          </w:rPr>
          <w:id w:val="-844710978"/>
          <w:citation/>
        </w:sdtPr>
        <w:sdtContent>
          <w:r w:rsidR="000F60CF" w:rsidRPr="004E7DBD">
            <w:rPr>
              <w:rPrChange w:id="8103" w:author="Alexandre Marcondes" w:date="2019-07-09T18:16:00Z">
                <w:rPr/>
              </w:rPrChange>
            </w:rPr>
            <w:fldChar w:fldCharType="begin"/>
          </w:r>
          <w:r w:rsidR="000F60CF" w:rsidRPr="004E7DBD">
            <w:rPr>
              <w:rPrChange w:id="8104" w:author="Alexandre Marcondes" w:date="2019-07-09T18:16:00Z">
                <w:rPr/>
              </w:rPrChange>
            </w:rPr>
            <w:instrText xml:space="preserve"> CITATION pat17 \l 1046 </w:instrText>
          </w:r>
          <w:r w:rsidR="000F60CF" w:rsidRPr="004E7DBD">
            <w:rPr>
              <w:rPrChange w:id="8105" w:author="Alexandre Marcondes" w:date="2019-07-09T18:16:00Z">
                <w:rPr/>
              </w:rPrChange>
            </w:rPr>
            <w:fldChar w:fldCharType="separate"/>
          </w:r>
          <w:r w:rsidR="00FF594D" w:rsidRPr="004E7DBD">
            <w:rPr>
              <w:noProof/>
              <w:rPrChange w:id="8106" w:author="Alexandre Marcondes" w:date="2019-07-09T18:16:00Z">
                <w:rPr>
                  <w:noProof/>
                </w:rPr>
              </w:rPrChange>
            </w:rPr>
            <w:t>(35)</w:t>
          </w:r>
          <w:r w:rsidR="000F60CF" w:rsidRPr="004E7DBD">
            <w:rPr>
              <w:rPrChange w:id="8107" w:author="Alexandre Marcondes" w:date="2019-07-09T18:16:00Z">
                <w:rPr/>
              </w:rPrChange>
            </w:rPr>
            <w:fldChar w:fldCharType="end"/>
          </w:r>
        </w:sdtContent>
      </w:sdt>
      <w:r w:rsidR="00426B8D" w:rsidRPr="004E7DBD">
        <w:rPr>
          <w:rPrChange w:id="8108" w:author="Alexandre Marcondes" w:date="2019-07-09T18:16:00Z">
            <w:rPr/>
          </w:rPrChange>
        </w:rPr>
        <w:t xml:space="preserve">. </w:t>
      </w:r>
      <w:r w:rsidR="00FD4F47" w:rsidRPr="004E7DBD">
        <w:rPr>
          <w:rPrChange w:id="8109" w:author="Alexandre Marcondes" w:date="2019-07-09T18:16:00Z">
            <w:rPr/>
          </w:rPrChange>
        </w:rPr>
        <w:t xml:space="preserve">O </w:t>
      </w:r>
      <w:proofErr w:type="spellStart"/>
      <w:r w:rsidR="00FD4F47" w:rsidRPr="004E7DBD">
        <w:rPr>
          <w:rPrChange w:id="8110" w:author="Alexandre Marcondes" w:date="2019-07-09T18:16:00Z">
            <w:rPr/>
          </w:rPrChange>
        </w:rPr>
        <w:t>binvox</w:t>
      </w:r>
      <w:proofErr w:type="spellEnd"/>
      <w:r w:rsidR="00FD4F47" w:rsidRPr="004E7DBD">
        <w:rPr>
          <w:rPrChange w:id="8111" w:author="Alexandre Marcondes" w:date="2019-07-09T18:16:00Z">
            <w:rPr/>
          </w:rPrChange>
        </w:rPr>
        <w:t xml:space="preserve"> </w:t>
      </w:r>
      <w:r w:rsidR="00215C39" w:rsidRPr="004E7DBD">
        <w:rPr>
          <w:rPrChange w:id="8112" w:author="Alexandre Marcondes" w:date="2019-07-09T18:16:00Z">
            <w:rPr/>
          </w:rPrChange>
        </w:rPr>
        <w:t>é encontrado</w:t>
      </w:r>
      <w:r w:rsidR="000F60CF" w:rsidRPr="004E7DBD">
        <w:rPr>
          <w:rPrChange w:id="8113" w:author="Alexandre Marcondes" w:date="2019-07-09T18:16:00Z">
            <w:rPr/>
          </w:rPrChange>
        </w:rPr>
        <w:t xml:space="preserve"> </w:t>
      </w:r>
      <w:r w:rsidR="00426B8D" w:rsidRPr="004E7DBD">
        <w:rPr>
          <w:rPrChange w:id="8114" w:author="Alexandre Marcondes" w:date="2019-07-09T18:16:00Z">
            <w:rPr/>
          </w:rPrChange>
        </w:rPr>
        <w:t>no site do desenvolvedor (</w:t>
      </w:r>
      <w:r w:rsidR="00AC6783" w:rsidRPr="004E7DBD">
        <w:rPr>
          <w:rPrChange w:id="8115" w:author="Alexandre Marcondes" w:date="2019-07-09T18:16:00Z">
            <w:rPr/>
          </w:rPrChange>
        </w:rPr>
        <w:fldChar w:fldCharType="begin"/>
      </w:r>
      <w:r w:rsidR="00AC6783" w:rsidRPr="004E7DBD">
        <w:rPr>
          <w:rPrChange w:id="8116" w:author="Alexandre Marcondes" w:date="2019-07-09T18:16:00Z">
            <w:rPr/>
          </w:rPrChange>
        </w:rPr>
        <w:instrText xml:space="preserve"> HYPERLINK "http://www.patrickmin.com/binvox/" </w:instrText>
      </w:r>
      <w:r w:rsidR="00AC6783" w:rsidRPr="004E7DBD">
        <w:rPr>
          <w:rPrChange w:id="8117" w:author="Alexandre Marcondes" w:date="2019-07-09T18:16:00Z">
            <w:rPr/>
          </w:rPrChange>
        </w:rPr>
        <w:fldChar w:fldCharType="separate"/>
      </w:r>
      <w:r w:rsidR="00426B8D" w:rsidRPr="004E7DBD">
        <w:rPr>
          <w:rStyle w:val="Hyperlink"/>
          <w:color w:val="auto"/>
          <w:rPrChange w:id="8118" w:author="Alexandre Marcondes" w:date="2019-07-09T18:16:00Z">
            <w:rPr>
              <w:rStyle w:val="Hyperlink"/>
            </w:rPr>
          </w:rPrChange>
        </w:rPr>
        <w:t>http://www.patrickmin.com/binvox/</w:t>
      </w:r>
      <w:r w:rsidR="00AC6783" w:rsidRPr="004E7DBD">
        <w:rPr>
          <w:rStyle w:val="Hyperlink"/>
          <w:color w:val="auto"/>
          <w:rPrChange w:id="8119" w:author="Alexandre Marcondes" w:date="2019-07-09T18:16:00Z">
            <w:rPr>
              <w:rStyle w:val="Hyperlink"/>
            </w:rPr>
          </w:rPrChange>
        </w:rPr>
        <w:fldChar w:fldCharType="end"/>
      </w:r>
      <w:r w:rsidR="00426B8D" w:rsidRPr="004E7DBD">
        <w:rPr>
          <w:rPrChange w:id="8120" w:author="Alexandre Marcondes" w:date="2019-07-09T18:16:00Z">
            <w:rPr/>
          </w:rPrChange>
        </w:rPr>
        <w:t>)</w:t>
      </w:r>
      <w:r w:rsidR="0009508B" w:rsidRPr="004E7DBD">
        <w:rPr>
          <w:rPrChange w:id="8121" w:author="Alexandre Marcondes" w:date="2019-07-09T18:16:00Z">
            <w:rPr/>
          </w:rPrChange>
        </w:rPr>
        <w:t xml:space="preserve">. O resultado será um </w:t>
      </w:r>
      <w:proofErr w:type="gramStart"/>
      <w:r w:rsidR="0009508B" w:rsidRPr="004E7DBD">
        <w:rPr>
          <w:rPrChange w:id="8122" w:author="Alexandre Marcondes" w:date="2019-07-09T18:16:00Z">
            <w:rPr/>
          </w:rPrChange>
        </w:rPr>
        <w:t>arquivo .</w:t>
      </w:r>
      <w:proofErr w:type="spellStart"/>
      <w:proofErr w:type="gramEnd"/>
      <w:r w:rsidR="0009508B" w:rsidRPr="004E7DBD">
        <w:rPr>
          <w:rPrChange w:id="8123" w:author="Alexandre Marcondes" w:date="2019-07-09T18:16:00Z">
            <w:rPr/>
          </w:rPrChange>
        </w:rPr>
        <w:t>bin</w:t>
      </w:r>
      <w:r w:rsidR="000F60CF" w:rsidRPr="004E7DBD">
        <w:rPr>
          <w:rPrChange w:id="8124" w:author="Alexandre Marcondes" w:date="2019-07-09T18:16:00Z">
            <w:rPr/>
          </w:rPrChange>
        </w:rPr>
        <w:t>v</w:t>
      </w:r>
      <w:r w:rsidR="0009508B" w:rsidRPr="004E7DBD">
        <w:rPr>
          <w:rPrChange w:id="8125" w:author="Alexandre Marcondes" w:date="2019-07-09T18:16:00Z">
            <w:rPr/>
          </w:rPrChange>
        </w:rPr>
        <w:t>ox</w:t>
      </w:r>
      <w:proofErr w:type="spellEnd"/>
      <w:r w:rsidR="00EF51EA" w:rsidRPr="004E7DBD">
        <w:rPr>
          <w:rPrChange w:id="8126" w:author="Alexandre Marcondes" w:date="2019-07-09T18:16:00Z">
            <w:rPr/>
          </w:rPrChange>
        </w:rPr>
        <w:t>.</w:t>
      </w:r>
      <w:r w:rsidR="00426B8D" w:rsidRPr="004E7DBD">
        <w:rPr>
          <w:rPrChange w:id="8127" w:author="Alexandre Marcondes" w:date="2019-07-09T18:16:00Z">
            <w:rPr/>
          </w:rPrChange>
        </w:rPr>
        <w:tab/>
      </w:r>
    </w:p>
    <w:p w:rsidR="00023962" w:rsidRPr="004E7DBD" w:rsidRDefault="00426B8D" w:rsidP="00426B8D">
      <w:pPr>
        <w:rPr>
          <w:rPrChange w:id="8128" w:author="Alexandre Marcondes" w:date="2019-07-09T18:16:00Z">
            <w:rPr/>
          </w:rPrChange>
        </w:rPr>
      </w:pPr>
      <w:r w:rsidRPr="004E7DBD">
        <w:rPr>
          <w:rPrChange w:id="8129" w:author="Alexandre Marcondes" w:date="2019-07-09T18:16:00Z">
            <w:rPr/>
          </w:rPrChange>
        </w:rPr>
        <w:t xml:space="preserve"> Em seguida es</w:t>
      </w:r>
      <w:r w:rsidR="00EF51EA" w:rsidRPr="004E7DBD">
        <w:rPr>
          <w:rPrChange w:id="8130" w:author="Alexandre Marcondes" w:date="2019-07-09T18:16:00Z">
            <w:rPr/>
          </w:rPrChange>
        </w:rPr>
        <w:t>s</w:t>
      </w:r>
      <w:r w:rsidRPr="004E7DBD">
        <w:rPr>
          <w:rPrChange w:id="8131" w:author="Alexandre Marcondes" w:date="2019-07-09T18:16:00Z">
            <w:rPr/>
          </w:rPrChange>
        </w:rPr>
        <w:t xml:space="preserve">e </w:t>
      </w:r>
      <w:r w:rsidRPr="004E7DBD">
        <w:rPr>
          <w:i/>
          <w:rPrChange w:id="8132" w:author="Alexandre Marcondes" w:date="2019-07-09T18:16:00Z">
            <w:rPr>
              <w:i/>
            </w:rPr>
          </w:rPrChange>
        </w:rPr>
        <w:t xml:space="preserve">grid </w:t>
      </w:r>
      <w:r w:rsidRPr="004E7DBD">
        <w:rPr>
          <w:rPrChange w:id="8133" w:author="Alexandre Marcondes" w:date="2019-07-09T18:16:00Z">
            <w:rPr/>
          </w:rPrChange>
        </w:rPr>
        <w:t>de</w:t>
      </w:r>
      <w:r w:rsidRPr="004E7DBD">
        <w:rPr>
          <w:i/>
          <w:rPrChange w:id="8134" w:author="Alexandre Marcondes" w:date="2019-07-09T18:16:00Z">
            <w:rPr>
              <w:i/>
            </w:rPr>
          </w:rPrChange>
        </w:rPr>
        <w:t xml:space="preserve"> </w:t>
      </w:r>
      <w:proofErr w:type="spellStart"/>
      <w:r w:rsidRPr="004E7DBD">
        <w:rPr>
          <w:i/>
          <w:rPrChange w:id="8135" w:author="Alexandre Marcondes" w:date="2019-07-09T18:16:00Z">
            <w:rPr>
              <w:i/>
            </w:rPr>
          </w:rPrChange>
        </w:rPr>
        <w:t>voxels</w:t>
      </w:r>
      <w:proofErr w:type="spellEnd"/>
      <w:r w:rsidRPr="004E7DBD">
        <w:rPr>
          <w:i/>
          <w:rPrChange w:id="8136" w:author="Alexandre Marcondes" w:date="2019-07-09T18:16:00Z">
            <w:rPr>
              <w:i/>
            </w:rPr>
          </w:rPrChange>
        </w:rPr>
        <w:t xml:space="preserve"> </w:t>
      </w:r>
      <w:r w:rsidRPr="004E7DBD">
        <w:rPr>
          <w:rPrChange w:id="8137" w:author="Alexandre Marcondes" w:date="2019-07-09T18:16:00Z">
            <w:rPr/>
          </w:rPrChange>
        </w:rPr>
        <w:t>é transformado em uma árvore hierárquica de</w:t>
      </w:r>
      <w:r w:rsidRPr="004E7DBD">
        <w:rPr>
          <w:i/>
          <w:rPrChange w:id="8138" w:author="Alexandre Marcondes" w:date="2019-07-09T18:16:00Z">
            <w:rPr>
              <w:i/>
            </w:rPr>
          </w:rPrChange>
        </w:rPr>
        <w:t xml:space="preserve"> </w:t>
      </w:r>
      <w:proofErr w:type="spellStart"/>
      <w:r w:rsidRPr="004E7DBD">
        <w:rPr>
          <w:i/>
          <w:rPrChange w:id="8139" w:author="Alexandre Marcondes" w:date="2019-07-09T18:16:00Z">
            <w:rPr>
              <w:i/>
            </w:rPr>
          </w:rPrChange>
        </w:rPr>
        <w:t>voxels</w:t>
      </w:r>
      <w:proofErr w:type="spellEnd"/>
      <w:r w:rsidRPr="004E7DBD">
        <w:rPr>
          <w:rPrChange w:id="8140" w:author="Alexandre Marcondes" w:date="2019-07-09T18:16:00Z">
            <w:rPr/>
          </w:rPrChange>
        </w:rPr>
        <w:t xml:space="preserve"> através do programa binvox2bt</w:t>
      </w:r>
      <w:r w:rsidR="00CB1A8C" w:rsidRPr="004E7DBD">
        <w:rPr>
          <w:rPrChange w:id="8141" w:author="Alexandre Marcondes" w:date="2019-07-09T18:16:00Z">
            <w:rPr/>
          </w:rPrChange>
        </w:rPr>
        <w:t xml:space="preserve"> </w:t>
      </w:r>
      <w:r w:rsidR="00CB1A8C" w:rsidRPr="004E7DBD">
        <w:rPr>
          <w:rPrChange w:id="8142" w:author="Alexandre Marcondes" w:date="2019-07-09T18:16:00Z">
            <w:rPr/>
          </w:rPrChange>
        </w:rPr>
        <w:fldChar w:fldCharType="begin"/>
      </w:r>
      <w:r w:rsidR="00CB1A8C" w:rsidRPr="004E7DBD">
        <w:rPr>
          <w:rPrChange w:id="8143" w:author="Alexandre Marcondes" w:date="2019-07-09T18:16:00Z">
            <w:rPr/>
          </w:rPrChange>
        </w:rPr>
        <w:instrText xml:space="preserve"> REF _Ref8244300 \h </w:instrText>
      </w:r>
      <w:r w:rsidR="006E0A3C" w:rsidRPr="004E7DBD">
        <w:rPr>
          <w:rPrChange w:id="8144" w:author="Alexandre Marcondes" w:date="2019-07-09T18:16:00Z">
            <w:rPr/>
          </w:rPrChange>
        </w:rPr>
        <w:instrText xml:space="preserve"> \* MERGEFORMAT </w:instrText>
      </w:r>
      <w:r w:rsidR="00CB1A8C" w:rsidRPr="004E7DBD">
        <w:rPr>
          <w:rPrChange w:id="8145" w:author="Alexandre Marcondes" w:date="2019-07-09T18:16:00Z">
            <w:rPr/>
          </w:rPrChange>
        </w:rPr>
      </w:r>
      <w:r w:rsidR="00CB1A8C" w:rsidRPr="004E7DBD">
        <w:rPr>
          <w:rPrChange w:id="8146" w:author="Alexandre Marcondes" w:date="2019-07-09T18:16:00Z">
            <w:rPr/>
          </w:rPrChange>
        </w:rPr>
        <w:fldChar w:fldCharType="separate"/>
      </w:r>
      <w:r w:rsidR="00C239C6" w:rsidRPr="004E7DBD">
        <w:rPr>
          <w:rPrChange w:id="8147" w:author="Alexandre Marcondes" w:date="2019-07-09T18:16:00Z">
            <w:rPr/>
          </w:rPrChange>
        </w:rPr>
        <w:t xml:space="preserve">Figura </w:t>
      </w:r>
      <w:r w:rsidR="00C239C6" w:rsidRPr="004E7DBD">
        <w:rPr>
          <w:noProof/>
          <w:rPrChange w:id="8148" w:author="Alexandre Marcondes" w:date="2019-07-09T18:16:00Z">
            <w:rPr>
              <w:noProof/>
            </w:rPr>
          </w:rPrChange>
        </w:rPr>
        <w:t>21</w:t>
      </w:r>
      <w:r w:rsidR="00C239C6" w:rsidRPr="004E7DBD">
        <w:rPr>
          <w:rPrChange w:id="8149" w:author="Alexandre Marcondes" w:date="2019-07-09T18:16:00Z">
            <w:rPr/>
          </w:rPrChange>
        </w:rPr>
        <w:t xml:space="preserve"> - </w:t>
      </w:r>
      <w:proofErr w:type="spellStart"/>
      <w:r w:rsidR="00C239C6" w:rsidRPr="004E7DBD">
        <w:rPr>
          <w:rPrChange w:id="8150" w:author="Alexandre Marcondes" w:date="2019-07-09T18:16:00Z">
            <w:rPr/>
          </w:rPrChange>
        </w:rPr>
        <w:t>Octomap</w:t>
      </w:r>
      <w:proofErr w:type="spellEnd"/>
      <w:r w:rsidR="00C239C6" w:rsidRPr="004E7DBD">
        <w:rPr>
          <w:rPrChange w:id="8151" w:author="Alexandre Marcondes" w:date="2019-07-09T18:16:00Z">
            <w:rPr/>
          </w:rPrChange>
        </w:rPr>
        <w:t xml:space="preserve"> construído</w:t>
      </w:r>
      <w:r w:rsidR="00CB1A8C" w:rsidRPr="004E7DBD">
        <w:rPr>
          <w:rPrChange w:id="8152" w:author="Alexandre Marcondes" w:date="2019-07-09T18:16:00Z">
            <w:rPr/>
          </w:rPrChange>
        </w:rPr>
        <w:fldChar w:fldCharType="end"/>
      </w:r>
      <w:r w:rsidR="00EF51EA" w:rsidRPr="004E7DBD">
        <w:rPr>
          <w:rPrChange w:id="8153" w:author="Alexandre Marcondes" w:date="2019-07-09T18:16:00Z">
            <w:rPr/>
          </w:rPrChange>
        </w:rPr>
        <w:t>. Ess</w:t>
      </w:r>
      <w:r w:rsidRPr="004E7DBD">
        <w:rPr>
          <w:rPrChange w:id="8154" w:author="Alexandre Marcondes" w:date="2019-07-09T18:16:00Z">
            <w:rPr/>
          </w:rPrChange>
        </w:rPr>
        <w:t xml:space="preserve">e programa vem como parte do pacote </w:t>
      </w:r>
      <w:proofErr w:type="spellStart"/>
      <w:r w:rsidRPr="004E7DBD">
        <w:rPr>
          <w:i/>
          <w:rPrChange w:id="8155" w:author="Alexandre Marcondes" w:date="2019-07-09T18:16:00Z">
            <w:rPr>
              <w:i/>
            </w:rPr>
          </w:rPrChange>
        </w:rPr>
        <w:t>Octomap</w:t>
      </w:r>
      <w:proofErr w:type="spellEnd"/>
      <w:r w:rsidRPr="004E7DBD">
        <w:rPr>
          <w:i/>
          <w:rPrChange w:id="8156" w:author="Alexandre Marcondes" w:date="2019-07-09T18:16:00Z">
            <w:rPr>
              <w:i/>
            </w:rPr>
          </w:rPrChange>
        </w:rPr>
        <w:t xml:space="preserve"> </w:t>
      </w:r>
      <w:r w:rsidRPr="004E7DBD">
        <w:rPr>
          <w:rPrChange w:id="8157" w:author="Alexandre Marcondes" w:date="2019-07-09T18:16:00Z">
            <w:rPr/>
          </w:rPrChange>
        </w:rPr>
        <w:t>(</w:t>
      </w:r>
      <w:r w:rsidR="00AC6783" w:rsidRPr="004E7DBD">
        <w:rPr>
          <w:rPrChange w:id="8158" w:author="Alexandre Marcondes" w:date="2019-07-09T18:16:00Z">
            <w:rPr/>
          </w:rPrChange>
        </w:rPr>
        <w:fldChar w:fldCharType="begin"/>
      </w:r>
      <w:r w:rsidR="00AC6783" w:rsidRPr="004E7DBD">
        <w:rPr>
          <w:rPrChange w:id="8159" w:author="Alexandre Marcondes" w:date="2019-07-09T18:16:00Z">
            <w:rPr/>
          </w:rPrChange>
        </w:rPr>
        <w:instrText xml:space="preserve"> HYPERLINK "http://wiki.ros.org/octomap" </w:instrText>
      </w:r>
      <w:r w:rsidR="00AC6783" w:rsidRPr="004E7DBD">
        <w:rPr>
          <w:rPrChange w:id="8160" w:author="Alexandre Marcondes" w:date="2019-07-09T18:16:00Z">
            <w:rPr/>
          </w:rPrChange>
        </w:rPr>
        <w:fldChar w:fldCharType="separate"/>
      </w:r>
      <w:r w:rsidRPr="004E7DBD">
        <w:rPr>
          <w:rStyle w:val="Hyperlink"/>
          <w:color w:val="auto"/>
          <w:rPrChange w:id="8161" w:author="Alexandre Marcondes" w:date="2019-07-09T18:16:00Z">
            <w:rPr>
              <w:rStyle w:val="Hyperlink"/>
            </w:rPr>
          </w:rPrChange>
        </w:rPr>
        <w:t>http://wiki.ros.org/octomap</w:t>
      </w:r>
      <w:r w:rsidR="00AC6783" w:rsidRPr="004E7DBD">
        <w:rPr>
          <w:rStyle w:val="Hyperlink"/>
          <w:color w:val="auto"/>
          <w:rPrChange w:id="8162" w:author="Alexandre Marcondes" w:date="2019-07-09T18:16:00Z">
            <w:rPr>
              <w:rStyle w:val="Hyperlink"/>
            </w:rPr>
          </w:rPrChange>
        </w:rPr>
        <w:fldChar w:fldCharType="end"/>
      </w:r>
      <w:r w:rsidRPr="004E7DBD">
        <w:rPr>
          <w:rPrChange w:id="8163" w:author="Alexandre Marcondes" w:date="2019-07-09T18:16:00Z">
            <w:rPr/>
          </w:rPrChange>
        </w:rPr>
        <w:t>) para ROS.</w:t>
      </w:r>
      <w:r w:rsidR="00FD4F47" w:rsidRPr="004E7DBD">
        <w:rPr>
          <w:rPrChange w:id="8164" w:author="Alexandre Marcondes" w:date="2019-07-09T18:16:00Z">
            <w:rPr/>
          </w:rPrChange>
        </w:rPr>
        <w:t xml:space="preserve"> </w:t>
      </w:r>
      <w:r w:rsidRPr="004E7DBD">
        <w:rPr>
          <w:rPrChange w:id="8165" w:author="Alexandre Marcondes" w:date="2019-07-09T18:16:00Z">
            <w:rPr/>
          </w:rPrChange>
        </w:rPr>
        <w:t xml:space="preserve">A árvore gerada </w:t>
      </w:r>
      <w:r w:rsidR="00FD4F47" w:rsidRPr="004E7DBD">
        <w:rPr>
          <w:rPrChange w:id="8166" w:author="Alexandre Marcondes" w:date="2019-07-09T18:16:00Z">
            <w:rPr/>
          </w:rPrChange>
        </w:rPr>
        <w:t>representa as</w:t>
      </w:r>
      <w:r w:rsidRPr="004E7DBD">
        <w:rPr>
          <w:rPrChange w:id="8167" w:author="Alexandre Marcondes" w:date="2019-07-09T18:16:00Z">
            <w:rPr/>
          </w:rPrChange>
        </w:rPr>
        <w:t xml:space="preserve"> regiões livres e ocupadas</w:t>
      </w:r>
      <w:r w:rsidR="00FD4F47" w:rsidRPr="004E7DBD">
        <w:rPr>
          <w:rPrChange w:id="8168" w:author="Alexandre Marcondes" w:date="2019-07-09T18:16:00Z">
            <w:rPr/>
          </w:rPrChange>
        </w:rPr>
        <w:t xml:space="preserve">, que são usadas </w:t>
      </w:r>
      <w:r w:rsidR="00FD4F47" w:rsidRPr="004E7DBD">
        <w:rPr>
          <w:rPrChange w:id="8169" w:author="Alexandre Marcondes" w:date="2019-07-09T18:16:00Z">
            <w:rPr/>
          </w:rPrChange>
        </w:rPr>
        <w:lastRenderedPageBreak/>
        <w:t xml:space="preserve">como </w:t>
      </w:r>
      <w:r w:rsidRPr="004E7DBD">
        <w:rPr>
          <w:rPrChange w:id="8170" w:author="Alexandre Marcondes" w:date="2019-07-09T18:16:00Z">
            <w:rPr/>
          </w:rPrChange>
        </w:rPr>
        <w:t xml:space="preserve">entrada para </w:t>
      </w:r>
      <w:r w:rsidR="0009508B" w:rsidRPr="004E7DBD">
        <w:rPr>
          <w:rPrChange w:id="8171" w:author="Alexandre Marcondes" w:date="2019-07-09T18:16:00Z">
            <w:rPr/>
          </w:rPrChange>
        </w:rPr>
        <w:t>algoritmos</w:t>
      </w:r>
      <w:r w:rsidRPr="004E7DBD">
        <w:rPr>
          <w:rPrChange w:id="8172" w:author="Alexandre Marcondes" w:date="2019-07-09T18:16:00Z">
            <w:rPr/>
          </w:rPrChange>
        </w:rPr>
        <w:t xml:space="preserve"> de </w:t>
      </w:r>
      <w:proofErr w:type="spellStart"/>
      <w:r w:rsidRPr="004E7DBD">
        <w:rPr>
          <w:i/>
          <w:rPrChange w:id="8173" w:author="Alexandre Marcondes" w:date="2019-07-09T18:16:00Z">
            <w:rPr>
              <w:i/>
            </w:rPr>
          </w:rPrChange>
        </w:rPr>
        <w:t>motion</w:t>
      </w:r>
      <w:proofErr w:type="spellEnd"/>
      <w:r w:rsidRPr="004E7DBD">
        <w:rPr>
          <w:i/>
          <w:rPrChange w:id="8174" w:author="Alexandre Marcondes" w:date="2019-07-09T18:16:00Z">
            <w:rPr>
              <w:i/>
            </w:rPr>
          </w:rPrChange>
        </w:rPr>
        <w:t xml:space="preserve"> </w:t>
      </w:r>
      <w:proofErr w:type="spellStart"/>
      <w:r w:rsidRPr="004E7DBD">
        <w:rPr>
          <w:i/>
          <w:rPrChange w:id="8175" w:author="Alexandre Marcondes" w:date="2019-07-09T18:16:00Z">
            <w:rPr>
              <w:i/>
            </w:rPr>
          </w:rPrChange>
        </w:rPr>
        <w:t>planning</w:t>
      </w:r>
      <w:proofErr w:type="spellEnd"/>
      <w:r w:rsidRPr="004E7DBD">
        <w:rPr>
          <w:rPrChange w:id="8176" w:author="Alexandre Marcondes" w:date="2019-07-09T18:16:00Z">
            <w:rPr/>
          </w:rPrChange>
        </w:rPr>
        <w:t xml:space="preserve"> como os contidos no pacote </w:t>
      </w:r>
      <w:proofErr w:type="spellStart"/>
      <w:proofErr w:type="gramStart"/>
      <w:r w:rsidRPr="004E7DBD">
        <w:rPr>
          <w:i/>
          <w:rPrChange w:id="8177" w:author="Alexandre Marcondes" w:date="2019-07-09T18:16:00Z">
            <w:rPr>
              <w:i/>
            </w:rPr>
          </w:rPrChange>
        </w:rPr>
        <w:t>MoveIt</w:t>
      </w:r>
      <w:proofErr w:type="spellEnd"/>
      <w:proofErr w:type="gramEnd"/>
      <w:r w:rsidRPr="004E7DBD">
        <w:rPr>
          <w:i/>
          <w:rPrChange w:id="8178" w:author="Alexandre Marcondes" w:date="2019-07-09T18:16:00Z">
            <w:rPr>
              <w:i/>
            </w:rPr>
          </w:rPrChange>
        </w:rPr>
        <w:t xml:space="preserve"> </w:t>
      </w:r>
      <w:r w:rsidRPr="004E7DBD">
        <w:rPr>
          <w:rPrChange w:id="8179" w:author="Alexandre Marcondes" w:date="2019-07-09T18:16:00Z">
            <w:rPr/>
          </w:rPrChange>
        </w:rPr>
        <w:t xml:space="preserve">que serão utilizados neste trabalho. Para detalhes de como a árvore </w:t>
      </w:r>
      <w:r w:rsidR="0009508B" w:rsidRPr="004E7DBD">
        <w:rPr>
          <w:rPrChange w:id="8180" w:author="Alexandre Marcondes" w:date="2019-07-09T18:16:00Z">
            <w:rPr/>
          </w:rPrChange>
        </w:rPr>
        <w:t>representa</w:t>
      </w:r>
      <w:r w:rsidRPr="004E7DBD">
        <w:rPr>
          <w:rPrChange w:id="8181" w:author="Alexandre Marcondes" w:date="2019-07-09T18:16:00Z">
            <w:rPr/>
          </w:rPrChange>
        </w:rPr>
        <w:t xml:space="preserve"> </w:t>
      </w:r>
      <w:r w:rsidR="00657644" w:rsidRPr="004E7DBD">
        <w:rPr>
          <w:rPrChange w:id="8182" w:author="Alexandre Marcondes" w:date="2019-07-09T18:16:00Z">
            <w:rPr/>
          </w:rPrChange>
        </w:rPr>
        <w:t>os espaços</w:t>
      </w:r>
      <w:r w:rsidRPr="004E7DBD">
        <w:rPr>
          <w:rPrChange w:id="8183" w:author="Alexandre Marcondes" w:date="2019-07-09T18:16:00Z">
            <w:rPr/>
          </w:rPrChange>
        </w:rPr>
        <w:t xml:space="preserve"> livres e ocupadas</w:t>
      </w:r>
      <w:r w:rsidR="00266BB5" w:rsidRPr="004E7DBD">
        <w:rPr>
          <w:rPrChange w:id="8184" w:author="Alexandre Marcondes" w:date="2019-07-09T18:16:00Z">
            <w:rPr/>
          </w:rPrChange>
        </w:rPr>
        <w:t>,</w:t>
      </w:r>
      <w:r w:rsidRPr="004E7DBD">
        <w:rPr>
          <w:rPrChange w:id="8185" w:author="Alexandre Marcondes" w:date="2019-07-09T18:16:00Z">
            <w:rPr/>
          </w:rPrChange>
        </w:rPr>
        <w:t xml:space="preserve"> ver </w:t>
      </w:r>
      <w:r w:rsidR="00CB1A8C" w:rsidRPr="004E7DBD">
        <w:rPr>
          <w:rPrChange w:id="8186" w:author="Alexandre Marcondes" w:date="2019-07-09T18:16:00Z">
            <w:rPr/>
          </w:rPrChange>
        </w:rPr>
        <w:t>seção</w:t>
      </w:r>
      <w:r w:rsidRPr="004E7DBD">
        <w:rPr>
          <w:rPrChange w:id="8187" w:author="Alexandre Marcondes" w:date="2019-07-09T18:16:00Z">
            <w:rPr/>
          </w:rPrChange>
        </w:rPr>
        <w:t xml:space="preserve">  </w:t>
      </w:r>
      <w:r w:rsidRPr="004E7DBD">
        <w:rPr>
          <w:rPrChange w:id="8188" w:author="Alexandre Marcondes" w:date="2019-07-09T18:16:00Z">
            <w:rPr/>
          </w:rPrChange>
        </w:rPr>
        <w:fldChar w:fldCharType="begin"/>
      </w:r>
      <w:r w:rsidRPr="004E7DBD">
        <w:rPr>
          <w:rPrChange w:id="8189" w:author="Alexandre Marcondes" w:date="2019-07-09T18:16:00Z">
            <w:rPr/>
          </w:rPrChange>
        </w:rPr>
        <w:instrText xml:space="preserve"> REF _Ref7973134 \r \h </w:instrText>
      </w:r>
      <w:r w:rsidRPr="004E7DBD">
        <w:rPr>
          <w:rPrChange w:id="8190" w:author="Alexandre Marcondes" w:date="2019-07-09T18:16:00Z">
            <w:rPr/>
          </w:rPrChange>
        </w:rPr>
      </w:r>
      <w:r w:rsidRPr="004E7DBD">
        <w:rPr>
          <w:rPrChange w:id="8191" w:author="Alexandre Marcondes" w:date="2019-07-09T18:16:00Z">
            <w:rPr/>
          </w:rPrChange>
        </w:rPr>
        <w:fldChar w:fldCharType="separate"/>
      </w:r>
      <w:r w:rsidR="00C239C6" w:rsidRPr="004E7DBD">
        <w:rPr>
          <w:rPrChange w:id="8192" w:author="Alexandre Marcondes" w:date="2019-07-09T18:16:00Z">
            <w:rPr/>
          </w:rPrChange>
        </w:rPr>
        <w:t>3.3</w:t>
      </w:r>
      <w:r w:rsidRPr="004E7DBD">
        <w:rPr>
          <w:rPrChange w:id="8193" w:author="Alexandre Marcondes" w:date="2019-07-09T18:16:00Z">
            <w:rPr/>
          </w:rPrChange>
        </w:rPr>
        <w:fldChar w:fldCharType="end"/>
      </w:r>
      <w:r w:rsidRPr="004E7DBD">
        <w:rPr>
          <w:rPrChange w:id="8194" w:author="Alexandre Marcondes" w:date="2019-07-09T18:16:00Z">
            <w:rPr/>
          </w:rPrChange>
        </w:rPr>
        <w:t>.</w:t>
      </w:r>
      <w:r w:rsidR="0009508B" w:rsidRPr="004E7DBD">
        <w:rPr>
          <w:rPrChange w:id="8195" w:author="Alexandre Marcondes" w:date="2019-07-09T18:16:00Z">
            <w:rPr/>
          </w:rPrChange>
        </w:rPr>
        <w:t xml:space="preserve"> A entrada </w:t>
      </w:r>
      <w:r w:rsidR="00266BB5" w:rsidRPr="004E7DBD">
        <w:rPr>
          <w:rPrChange w:id="8196" w:author="Alexandre Marcondes" w:date="2019-07-09T18:16:00Z">
            <w:rPr/>
          </w:rPrChange>
        </w:rPr>
        <w:t xml:space="preserve">é formada por </w:t>
      </w:r>
      <w:proofErr w:type="gramStart"/>
      <w:r w:rsidR="0009508B" w:rsidRPr="004E7DBD">
        <w:rPr>
          <w:rPrChange w:id="8197" w:author="Alexandre Marcondes" w:date="2019-07-09T18:16:00Z">
            <w:rPr/>
          </w:rPrChange>
        </w:rPr>
        <w:t>arquivos .</w:t>
      </w:r>
      <w:proofErr w:type="spellStart"/>
      <w:proofErr w:type="gramEnd"/>
      <w:r w:rsidR="0009508B" w:rsidRPr="004E7DBD">
        <w:rPr>
          <w:rPrChange w:id="8198" w:author="Alexandre Marcondes" w:date="2019-07-09T18:16:00Z">
            <w:rPr/>
          </w:rPrChange>
        </w:rPr>
        <w:t>binvox</w:t>
      </w:r>
      <w:proofErr w:type="spellEnd"/>
      <w:r w:rsidR="0009508B" w:rsidRPr="004E7DBD">
        <w:rPr>
          <w:rPrChange w:id="8199" w:author="Alexandre Marcondes" w:date="2019-07-09T18:16:00Z">
            <w:rPr/>
          </w:rPrChange>
        </w:rPr>
        <w:t xml:space="preserve"> e a saída </w:t>
      </w:r>
      <w:r w:rsidR="00D42241" w:rsidRPr="004E7DBD">
        <w:rPr>
          <w:rPrChange w:id="8200" w:author="Alexandre Marcondes" w:date="2019-07-09T18:16:00Z">
            <w:rPr/>
          </w:rPrChange>
        </w:rPr>
        <w:t xml:space="preserve">por </w:t>
      </w:r>
      <w:r w:rsidR="0009508B" w:rsidRPr="004E7DBD">
        <w:rPr>
          <w:rPrChange w:id="8201" w:author="Alexandre Marcondes" w:date="2019-07-09T18:16:00Z">
            <w:rPr/>
          </w:rPrChange>
        </w:rPr>
        <w:t>arquivos .</w:t>
      </w:r>
      <w:proofErr w:type="spellStart"/>
      <w:r w:rsidR="0009508B" w:rsidRPr="004E7DBD">
        <w:rPr>
          <w:rPrChange w:id="8202" w:author="Alexandre Marcondes" w:date="2019-07-09T18:16:00Z">
            <w:rPr/>
          </w:rPrChange>
        </w:rPr>
        <w:t>bt</w:t>
      </w:r>
      <w:proofErr w:type="spellEnd"/>
      <w:r w:rsidR="00266BB5" w:rsidRPr="004E7DBD">
        <w:rPr>
          <w:rPrChange w:id="8203" w:author="Alexandre Marcondes" w:date="2019-07-09T18:16:00Z">
            <w:rPr/>
          </w:rPrChange>
        </w:rPr>
        <w:t>.</w:t>
      </w:r>
    </w:p>
    <w:p w:rsidR="0009508B" w:rsidRPr="004E7DBD" w:rsidRDefault="0009508B" w:rsidP="00426B8D">
      <w:pPr>
        <w:rPr>
          <w:rPrChange w:id="8204" w:author="Alexandre Marcondes" w:date="2019-07-09T18:16:00Z">
            <w:rPr/>
          </w:rPrChange>
        </w:rPr>
      </w:pPr>
      <w:r w:rsidRPr="004E7DBD">
        <w:rPr>
          <w:rPrChange w:id="8205" w:author="Alexandre Marcondes" w:date="2019-07-09T18:16:00Z">
            <w:rPr/>
          </w:rPrChange>
        </w:rPr>
        <w:t xml:space="preserve">O </w:t>
      </w:r>
      <w:proofErr w:type="gramStart"/>
      <w:r w:rsidRPr="004E7DBD">
        <w:rPr>
          <w:rPrChange w:id="8206" w:author="Alexandre Marcondes" w:date="2019-07-09T18:16:00Z">
            <w:rPr/>
          </w:rPrChange>
        </w:rPr>
        <w:t>arquivo .</w:t>
      </w:r>
      <w:proofErr w:type="spellStart"/>
      <w:proofErr w:type="gramEnd"/>
      <w:r w:rsidRPr="004E7DBD">
        <w:rPr>
          <w:rPrChange w:id="8207" w:author="Alexandre Marcondes" w:date="2019-07-09T18:16:00Z">
            <w:rPr/>
          </w:rPrChange>
        </w:rPr>
        <w:t>bt</w:t>
      </w:r>
      <w:proofErr w:type="spellEnd"/>
      <w:r w:rsidRPr="004E7DBD">
        <w:rPr>
          <w:rPrChange w:id="8208" w:author="Alexandre Marcondes" w:date="2019-07-09T18:16:00Z">
            <w:rPr/>
          </w:rPrChange>
        </w:rPr>
        <w:t xml:space="preserve"> pode ser visualizado através do programa </w:t>
      </w:r>
      <w:proofErr w:type="spellStart"/>
      <w:r w:rsidRPr="004E7DBD">
        <w:rPr>
          <w:rPrChange w:id="8209" w:author="Alexandre Marcondes" w:date="2019-07-09T18:16:00Z">
            <w:rPr/>
          </w:rPrChange>
        </w:rPr>
        <w:t>octovis</w:t>
      </w:r>
      <w:proofErr w:type="spellEnd"/>
      <w:r w:rsidRPr="004E7DBD">
        <w:rPr>
          <w:rPrChange w:id="8210" w:author="Alexandre Marcondes" w:date="2019-07-09T18:16:00Z">
            <w:rPr/>
          </w:rPrChange>
        </w:rPr>
        <w:t xml:space="preserve"> (</w:t>
      </w:r>
      <w:r w:rsidR="00AC6783" w:rsidRPr="004E7DBD">
        <w:rPr>
          <w:rPrChange w:id="8211" w:author="Alexandre Marcondes" w:date="2019-07-09T18:16:00Z">
            <w:rPr/>
          </w:rPrChange>
        </w:rPr>
        <w:fldChar w:fldCharType="begin"/>
      </w:r>
      <w:r w:rsidR="00AC6783" w:rsidRPr="004E7DBD">
        <w:rPr>
          <w:rPrChange w:id="8212" w:author="Alexandre Marcondes" w:date="2019-07-09T18:16:00Z">
            <w:rPr/>
          </w:rPrChange>
        </w:rPr>
        <w:instrText xml:space="preserve"> HYPERLINK "http://wiki.ros.org/octovis" </w:instrText>
      </w:r>
      <w:r w:rsidR="00AC6783" w:rsidRPr="004E7DBD">
        <w:rPr>
          <w:rPrChange w:id="8213" w:author="Alexandre Marcondes" w:date="2019-07-09T18:16:00Z">
            <w:rPr/>
          </w:rPrChange>
        </w:rPr>
        <w:fldChar w:fldCharType="separate"/>
      </w:r>
      <w:r w:rsidRPr="004E7DBD">
        <w:rPr>
          <w:rStyle w:val="Hyperlink"/>
          <w:color w:val="auto"/>
          <w:rPrChange w:id="8214" w:author="Alexandre Marcondes" w:date="2019-07-09T18:16:00Z">
            <w:rPr>
              <w:rStyle w:val="Hyperlink"/>
            </w:rPr>
          </w:rPrChange>
        </w:rPr>
        <w:t>http://wiki.ros.org/octovis</w:t>
      </w:r>
      <w:r w:rsidR="00AC6783" w:rsidRPr="004E7DBD">
        <w:rPr>
          <w:rStyle w:val="Hyperlink"/>
          <w:color w:val="auto"/>
          <w:rPrChange w:id="8215" w:author="Alexandre Marcondes" w:date="2019-07-09T18:16:00Z">
            <w:rPr>
              <w:rStyle w:val="Hyperlink"/>
            </w:rPr>
          </w:rPrChange>
        </w:rPr>
        <w:fldChar w:fldCharType="end"/>
      </w:r>
      <w:r w:rsidRPr="004E7DBD">
        <w:rPr>
          <w:rPrChange w:id="8216" w:author="Alexandre Marcondes" w:date="2019-07-09T18:16:00Z">
            <w:rPr/>
          </w:rPrChange>
        </w:rPr>
        <w:t xml:space="preserve">). </w:t>
      </w:r>
      <w:r w:rsidR="00CB1A8C" w:rsidRPr="004E7DBD">
        <w:rPr>
          <w:rPrChange w:id="8217" w:author="Alexandre Marcondes" w:date="2019-07-09T18:16:00Z">
            <w:rPr/>
          </w:rPrChange>
        </w:rPr>
        <w:t xml:space="preserve">Na </w:t>
      </w:r>
      <w:r w:rsidR="00CB1A8C" w:rsidRPr="004E7DBD">
        <w:rPr>
          <w:rPrChange w:id="8218" w:author="Alexandre Marcondes" w:date="2019-07-09T18:16:00Z">
            <w:rPr/>
          </w:rPrChange>
        </w:rPr>
        <w:fldChar w:fldCharType="begin"/>
      </w:r>
      <w:r w:rsidR="00CB1A8C" w:rsidRPr="004E7DBD">
        <w:rPr>
          <w:rPrChange w:id="8219" w:author="Alexandre Marcondes" w:date="2019-07-09T18:16:00Z">
            <w:rPr/>
          </w:rPrChange>
        </w:rPr>
        <w:instrText xml:space="preserve"> REF _Ref8244142 \h </w:instrText>
      </w:r>
      <w:r w:rsidR="00CB1A8C" w:rsidRPr="004E7DBD">
        <w:rPr>
          <w:rPrChange w:id="8220" w:author="Alexandre Marcondes" w:date="2019-07-09T18:16:00Z">
            <w:rPr/>
          </w:rPrChange>
        </w:rPr>
      </w:r>
      <w:r w:rsidR="00CB1A8C" w:rsidRPr="004E7DBD">
        <w:rPr>
          <w:rPrChange w:id="8221" w:author="Alexandre Marcondes" w:date="2019-07-09T18:16:00Z">
            <w:rPr/>
          </w:rPrChange>
        </w:rPr>
        <w:fldChar w:fldCharType="separate"/>
      </w:r>
      <w:r w:rsidR="00C239C6" w:rsidRPr="004E7DBD">
        <w:rPr>
          <w:rPrChange w:id="8222" w:author="Alexandre Marcondes" w:date="2019-07-09T18:16:00Z">
            <w:rPr/>
          </w:rPrChange>
        </w:rPr>
        <w:t xml:space="preserve">Figura </w:t>
      </w:r>
      <w:r w:rsidR="00C239C6" w:rsidRPr="004E7DBD">
        <w:rPr>
          <w:noProof/>
          <w:rPrChange w:id="8223" w:author="Alexandre Marcondes" w:date="2019-07-09T18:16:00Z">
            <w:rPr>
              <w:noProof/>
            </w:rPr>
          </w:rPrChange>
        </w:rPr>
        <w:t>21</w:t>
      </w:r>
      <w:r w:rsidR="00CB1A8C" w:rsidRPr="004E7DBD">
        <w:rPr>
          <w:rPrChange w:id="8224" w:author="Alexandre Marcondes" w:date="2019-07-09T18:16:00Z">
            <w:rPr/>
          </w:rPrChange>
        </w:rPr>
        <w:fldChar w:fldCharType="end"/>
      </w:r>
      <w:r w:rsidRPr="004E7DBD">
        <w:rPr>
          <w:rPrChange w:id="8225" w:author="Alexandre Marcondes" w:date="2019-07-09T18:16:00Z">
            <w:rPr/>
          </w:rPrChange>
        </w:rPr>
        <w:t xml:space="preserve"> o resultado da conversão do modelo </w:t>
      </w:r>
      <w:r w:rsidR="00EF0349" w:rsidRPr="004E7DBD">
        <w:rPr>
          <w:rPrChange w:id="8226" w:author="Alexandre Marcondes" w:date="2019-07-09T18:16:00Z">
            <w:rPr/>
          </w:rPrChange>
        </w:rPr>
        <w:t>original</w:t>
      </w:r>
      <w:r w:rsidRPr="004E7DBD">
        <w:rPr>
          <w:rPrChange w:id="8227" w:author="Alexandre Marcondes" w:date="2019-07-09T18:16:00Z">
            <w:rPr/>
          </w:rPrChange>
        </w:rPr>
        <w:t xml:space="preserve"> para o </w:t>
      </w:r>
      <w:proofErr w:type="spellStart"/>
      <w:r w:rsidRPr="004E7DBD">
        <w:rPr>
          <w:rPrChange w:id="8228" w:author="Alexandre Marcondes" w:date="2019-07-09T18:16:00Z">
            <w:rPr/>
          </w:rPrChange>
        </w:rPr>
        <w:t>Octomap</w:t>
      </w:r>
      <w:proofErr w:type="spellEnd"/>
      <w:r w:rsidRPr="004E7DBD">
        <w:rPr>
          <w:rPrChange w:id="8229" w:author="Alexandre Marcondes" w:date="2019-07-09T18:16:00Z">
            <w:rPr/>
          </w:rPrChange>
        </w:rPr>
        <w:t>.</w:t>
      </w:r>
    </w:p>
    <w:p w:rsidR="00D42241" w:rsidRPr="004E7DBD" w:rsidRDefault="00D42241" w:rsidP="00426B8D">
      <w:pPr>
        <w:rPr>
          <w:rPrChange w:id="8230" w:author="Alexandre Marcondes" w:date="2019-07-09T18:16:00Z">
            <w:rPr/>
          </w:rPrChange>
        </w:rPr>
      </w:pPr>
    </w:p>
    <w:p w:rsidR="00FD4F47" w:rsidRPr="004E7DBD" w:rsidRDefault="00FD4F47" w:rsidP="00FD4F47">
      <w:pPr>
        <w:pStyle w:val="Legenda"/>
        <w:keepNext/>
        <w:jc w:val="center"/>
        <w:rPr>
          <w:rPrChange w:id="8231" w:author="Alexandre Marcondes" w:date="2019-07-09T18:16:00Z">
            <w:rPr/>
          </w:rPrChange>
        </w:rPr>
      </w:pPr>
      <w:bookmarkStart w:id="8232" w:name="_Ref8244142"/>
      <w:bookmarkStart w:id="8233" w:name="_Ref8244300"/>
      <w:bookmarkStart w:id="8234" w:name="_Toc9086564"/>
      <w:bookmarkStart w:id="8235" w:name="_Toc9086889"/>
      <w:bookmarkStart w:id="8236" w:name="_Toc9087016"/>
      <w:bookmarkStart w:id="8237" w:name="_Toc9088027"/>
      <w:bookmarkStart w:id="8238" w:name="_Toc9088368"/>
      <w:bookmarkStart w:id="8239" w:name="_Toc9088493"/>
      <w:r w:rsidRPr="004E7DBD">
        <w:rPr>
          <w:rPrChange w:id="8240" w:author="Alexandre Marcondes" w:date="2019-07-09T18:16:00Z">
            <w:rPr/>
          </w:rPrChange>
        </w:rPr>
        <w:t xml:space="preserve">Figura </w:t>
      </w:r>
      <w:r w:rsidR="00DF2272" w:rsidRPr="004E7DBD">
        <w:rPr>
          <w:noProof/>
          <w:rPrChange w:id="8241" w:author="Alexandre Marcondes" w:date="2019-07-09T18:16:00Z">
            <w:rPr>
              <w:noProof/>
            </w:rPr>
          </w:rPrChange>
        </w:rPr>
        <w:fldChar w:fldCharType="begin"/>
      </w:r>
      <w:r w:rsidR="00DF2272" w:rsidRPr="004E7DBD">
        <w:rPr>
          <w:noProof/>
          <w:rPrChange w:id="8242" w:author="Alexandre Marcondes" w:date="2019-07-09T18:16:00Z">
            <w:rPr>
              <w:noProof/>
            </w:rPr>
          </w:rPrChange>
        </w:rPr>
        <w:instrText xml:space="preserve"> SEQ Figura \* ARABIC </w:instrText>
      </w:r>
      <w:r w:rsidR="00DF2272" w:rsidRPr="004E7DBD">
        <w:rPr>
          <w:noProof/>
          <w:rPrChange w:id="8243" w:author="Alexandre Marcondes" w:date="2019-07-09T18:16:00Z">
            <w:rPr>
              <w:noProof/>
            </w:rPr>
          </w:rPrChange>
        </w:rPr>
        <w:fldChar w:fldCharType="separate"/>
      </w:r>
      <w:r w:rsidR="00881DF2" w:rsidRPr="004E7DBD">
        <w:rPr>
          <w:noProof/>
          <w:rPrChange w:id="8244" w:author="Alexandre Marcondes" w:date="2019-07-09T18:16:00Z">
            <w:rPr>
              <w:noProof/>
            </w:rPr>
          </w:rPrChange>
        </w:rPr>
        <w:t>21</w:t>
      </w:r>
      <w:r w:rsidR="00DF2272" w:rsidRPr="004E7DBD">
        <w:rPr>
          <w:noProof/>
          <w:rPrChange w:id="8245" w:author="Alexandre Marcondes" w:date="2019-07-09T18:16:00Z">
            <w:rPr>
              <w:noProof/>
            </w:rPr>
          </w:rPrChange>
        </w:rPr>
        <w:fldChar w:fldCharType="end"/>
      </w:r>
      <w:bookmarkEnd w:id="8232"/>
      <w:r w:rsidRPr="004E7DBD">
        <w:rPr>
          <w:rPrChange w:id="8246" w:author="Alexandre Marcondes" w:date="2019-07-09T18:16:00Z">
            <w:rPr/>
          </w:rPrChange>
        </w:rPr>
        <w:t xml:space="preserve"> - </w:t>
      </w:r>
      <w:proofErr w:type="spellStart"/>
      <w:r w:rsidRPr="004E7DBD">
        <w:rPr>
          <w:rPrChange w:id="8247" w:author="Alexandre Marcondes" w:date="2019-07-09T18:16:00Z">
            <w:rPr/>
          </w:rPrChange>
        </w:rPr>
        <w:t>Octomap</w:t>
      </w:r>
      <w:proofErr w:type="spellEnd"/>
      <w:r w:rsidRPr="004E7DBD">
        <w:rPr>
          <w:rPrChange w:id="8248" w:author="Alexandre Marcondes" w:date="2019-07-09T18:16:00Z">
            <w:rPr/>
          </w:rPrChange>
        </w:rPr>
        <w:t xml:space="preserve"> construído</w:t>
      </w:r>
      <w:bookmarkEnd w:id="8233"/>
      <w:bookmarkEnd w:id="8234"/>
      <w:bookmarkEnd w:id="8235"/>
      <w:bookmarkEnd w:id="8236"/>
      <w:bookmarkEnd w:id="8237"/>
      <w:bookmarkEnd w:id="8238"/>
      <w:bookmarkEnd w:id="8239"/>
    </w:p>
    <w:p w:rsidR="0009508B" w:rsidRPr="004E7DBD" w:rsidRDefault="0009508B" w:rsidP="00426B8D">
      <w:pPr>
        <w:rPr>
          <w:rPrChange w:id="8249" w:author="Alexandre Marcondes" w:date="2019-07-09T18:16:00Z">
            <w:rPr/>
          </w:rPrChange>
        </w:rPr>
      </w:pPr>
      <w:r w:rsidRPr="004E7DBD">
        <w:rPr>
          <w:noProof/>
          <w:lang w:eastAsia="pt-BR"/>
          <w:rPrChange w:id="8250" w:author="Alexandre Marcondes" w:date="2019-07-09T18:16:00Z">
            <w:rPr>
              <w:noProof/>
              <w:lang w:eastAsia="pt-BR"/>
            </w:rPr>
          </w:rPrChange>
        </w:rPr>
        <w:drawing>
          <wp:inline distT="0" distB="0" distL="0" distR="0" wp14:anchorId="3AE7AD32" wp14:editId="64EC1F9E">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2">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4E7DBD" w:rsidRDefault="00CB1A8C" w:rsidP="00AA1254">
      <w:pPr>
        <w:jc w:val="center"/>
        <w:rPr>
          <w:rPrChange w:id="8251" w:author="Alexandre Marcondes" w:date="2019-07-09T18:16:00Z">
            <w:rPr/>
          </w:rPrChange>
        </w:rPr>
      </w:pPr>
      <w:r w:rsidRPr="004E7DBD">
        <w:rPr>
          <w:rPrChange w:id="8252" w:author="Alexandre Marcondes" w:date="2019-07-09T18:16:00Z">
            <w:rPr/>
          </w:rPrChange>
        </w:rPr>
        <w:t xml:space="preserve">Fonte: </w:t>
      </w:r>
      <w:r w:rsidR="00DE3E0D" w:rsidRPr="004E7DBD">
        <w:rPr>
          <w:rPrChange w:id="8253" w:author="Alexandre Marcondes" w:date="2019-07-09T18:16:00Z">
            <w:rPr/>
          </w:rPrChange>
        </w:rPr>
        <w:t>Arquivo Pessoal</w:t>
      </w:r>
    </w:p>
    <w:p w:rsidR="00CB1A8C" w:rsidRPr="004E7DBD" w:rsidRDefault="00CB1A8C" w:rsidP="00426B8D">
      <w:pPr>
        <w:rPr>
          <w:rPrChange w:id="8254" w:author="Alexandre Marcondes" w:date="2019-07-09T18:16:00Z">
            <w:rPr/>
          </w:rPrChange>
        </w:rPr>
      </w:pPr>
    </w:p>
    <w:p w:rsidR="0009508B" w:rsidRPr="004E7DBD" w:rsidRDefault="0009508B" w:rsidP="00426B8D">
      <w:pPr>
        <w:rPr>
          <w:rPrChange w:id="8255" w:author="Alexandre Marcondes" w:date="2019-07-09T18:16:00Z">
            <w:rPr/>
          </w:rPrChange>
        </w:rPr>
      </w:pPr>
      <w:r w:rsidRPr="004E7DBD">
        <w:rPr>
          <w:rPrChange w:id="8256" w:author="Alexandre Marcondes" w:date="2019-07-09T18:16:00Z">
            <w:rPr/>
          </w:rPrChange>
        </w:rPr>
        <w:t xml:space="preserve">A informação de </w:t>
      </w:r>
      <w:proofErr w:type="spellStart"/>
      <w:r w:rsidRPr="004E7DBD">
        <w:rPr>
          <w:i/>
          <w:rPrChange w:id="8257" w:author="Alexandre Marcondes" w:date="2019-07-09T18:16:00Z">
            <w:rPr>
              <w:i/>
            </w:rPr>
          </w:rPrChange>
        </w:rPr>
        <w:t>leaf</w:t>
      </w:r>
      <w:proofErr w:type="spellEnd"/>
      <w:r w:rsidRPr="004E7DBD">
        <w:rPr>
          <w:i/>
          <w:rPrChange w:id="8258" w:author="Alexandre Marcondes" w:date="2019-07-09T18:16:00Z">
            <w:rPr>
              <w:i/>
            </w:rPr>
          </w:rPrChange>
        </w:rPr>
        <w:t xml:space="preserve"> </w:t>
      </w:r>
      <w:proofErr w:type="spellStart"/>
      <w:r w:rsidRPr="004E7DBD">
        <w:rPr>
          <w:i/>
          <w:rPrChange w:id="8259" w:author="Alexandre Marcondes" w:date="2019-07-09T18:16:00Z">
            <w:rPr>
              <w:i/>
            </w:rPr>
          </w:rPrChange>
        </w:rPr>
        <w:t>size</w:t>
      </w:r>
      <w:proofErr w:type="spellEnd"/>
      <w:r w:rsidRPr="004E7DBD">
        <w:rPr>
          <w:rPrChange w:id="8260" w:author="Alexandre Marcondes" w:date="2019-07-09T18:16:00Z">
            <w:rPr/>
          </w:rPrChange>
        </w:rPr>
        <w:t xml:space="preserve"> na </w:t>
      </w:r>
      <w:r w:rsidR="00CB1A8C" w:rsidRPr="004E7DBD">
        <w:rPr>
          <w:rPrChange w:id="8261" w:author="Alexandre Marcondes" w:date="2019-07-09T18:16:00Z">
            <w:rPr/>
          </w:rPrChange>
        </w:rPr>
        <w:fldChar w:fldCharType="begin"/>
      </w:r>
      <w:r w:rsidR="00CB1A8C" w:rsidRPr="004E7DBD">
        <w:rPr>
          <w:rPrChange w:id="8262" w:author="Alexandre Marcondes" w:date="2019-07-09T18:16:00Z">
            <w:rPr/>
          </w:rPrChange>
        </w:rPr>
        <w:instrText xml:space="preserve"> REF _Ref8244142 \h </w:instrText>
      </w:r>
      <w:r w:rsidR="00DE3E0D" w:rsidRPr="004E7DBD">
        <w:rPr>
          <w:rPrChange w:id="8263" w:author="Alexandre Marcondes" w:date="2019-07-09T18:16:00Z">
            <w:rPr/>
          </w:rPrChange>
        </w:rPr>
        <w:instrText xml:space="preserve"> \* MERGEFORMAT </w:instrText>
      </w:r>
      <w:r w:rsidR="00CB1A8C" w:rsidRPr="004E7DBD">
        <w:rPr>
          <w:rPrChange w:id="8264" w:author="Alexandre Marcondes" w:date="2019-07-09T18:16:00Z">
            <w:rPr/>
          </w:rPrChange>
        </w:rPr>
      </w:r>
      <w:r w:rsidR="00CB1A8C" w:rsidRPr="004E7DBD">
        <w:rPr>
          <w:rPrChange w:id="8265" w:author="Alexandre Marcondes" w:date="2019-07-09T18:16:00Z">
            <w:rPr/>
          </w:rPrChange>
        </w:rPr>
        <w:fldChar w:fldCharType="separate"/>
      </w:r>
      <w:r w:rsidR="00C239C6" w:rsidRPr="004E7DBD">
        <w:rPr>
          <w:rPrChange w:id="8266" w:author="Alexandre Marcondes" w:date="2019-07-09T18:16:00Z">
            <w:rPr/>
          </w:rPrChange>
        </w:rPr>
        <w:t xml:space="preserve">Figura </w:t>
      </w:r>
      <w:r w:rsidR="00C239C6" w:rsidRPr="004E7DBD">
        <w:rPr>
          <w:noProof/>
          <w:rPrChange w:id="8267" w:author="Alexandre Marcondes" w:date="2019-07-09T18:16:00Z">
            <w:rPr>
              <w:noProof/>
            </w:rPr>
          </w:rPrChange>
        </w:rPr>
        <w:t>21</w:t>
      </w:r>
      <w:r w:rsidR="00CB1A8C" w:rsidRPr="004E7DBD">
        <w:rPr>
          <w:rPrChange w:id="8268" w:author="Alexandre Marcondes" w:date="2019-07-09T18:16:00Z">
            <w:rPr/>
          </w:rPrChange>
        </w:rPr>
        <w:fldChar w:fldCharType="end"/>
      </w:r>
      <w:r w:rsidR="00CB1A8C" w:rsidRPr="004E7DBD">
        <w:rPr>
          <w:rPrChange w:id="8269" w:author="Alexandre Marcondes" w:date="2019-07-09T18:16:00Z">
            <w:rPr/>
          </w:rPrChange>
        </w:rPr>
        <w:t xml:space="preserve"> </w:t>
      </w:r>
      <w:r w:rsidRPr="004E7DBD">
        <w:rPr>
          <w:rPrChange w:id="8270" w:author="Alexandre Marcondes" w:date="2019-07-09T18:16:00Z">
            <w:rPr/>
          </w:rPrChange>
        </w:rPr>
        <w:t xml:space="preserve">é o </w:t>
      </w:r>
      <w:r w:rsidR="00CB1A8C" w:rsidRPr="004E7DBD">
        <w:rPr>
          <w:rPrChange w:id="8271" w:author="Alexandre Marcondes" w:date="2019-07-09T18:16:00Z">
            <w:rPr/>
          </w:rPrChange>
        </w:rPr>
        <w:t>tamanho</w:t>
      </w:r>
      <w:r w:rsidRPr="004E7DBD">
        <w:rPr>
          <w:rPrChange w:id="8272" w:author="Alexandre Marcondes" w:date="2019-07-09T18:16:00Z">
            <w:rPr/>
          </w:rPrChange>
        </w:rPr>
        <w:t xml:space="preserve"> das arestas do menor </w:t>
      </w:r>
      <w:proofErr w:type="spellStart"/>
      <w:r w:rsidRPr="004E7DBD">
        <w:rPr>
          <w:i/>
          <w:rPrChange w:id="8273" w:author="Alexandre Marcondes" w:date="2019-07-09T18:16:00Z">
            <w:rPr>
              <w:i/>
            </w:rPr>
          </w:rPrChange>
        </w:rPr>
        <w:t>voxel</w:t>
      </w:r>
      <w:proofErr w:type="spellEnd"/>
      <w:r w:rsidRPr="004E7DBD">
        <w:rPr>
          <w:rPrChange w:id="8274" w:author="Alexandre Marcondes" w:date="2019-07-09T18:16:00Z">
            <w:rPr/>
          </w:rPrChange>
        </w:rPr>
        <w:t xml:space="preserve">, </w:t>
      </w:r>
      <w:r w:rsidR="00CB1A8C" w:rsidRPr="004E7DBD">
        <w:rPr>
          <w:rPrChange w:id="8275" w:author="Alexandre Marcondes" w:date="2019-07-09T18:16:00Z">
            <w:rPr/>
          </w:rPrChange>
        </w:rPr>
        <w:t>portanto</w:t>
      </w:r>
      <w:r w:rsidRPr="004E7DBD">
        <w:rPr>
          <w:rPrChange w:id="8276" w:author="Alexandre Marcondes" w:date="2019-07-09T18:16:00Z">
            <w:rPr/>
          </w:rPrChange>
        </w:rPr>
        <w:t xml:space="preserve"> pode ser entendido como a resolução do mapa obtido.</w:t>
      </w:r>
    </w:p>
    <w:p w:rsidR="00B51D26" w:rsidRPr="004E7DBD" w:rsidRDefault="00B51D26" w:rsidP="00EF0349">
      <w:pPr>
        <w:ind w:firstLine="0"/>
        <w:rPr>
          <w:rPrChange w:id="8277" w:author="Alexandre Marcondes" w:date="2019-07-09T18:16:00Z">
            <w:rPr/>
          </w:rPrChange>
        </w:rPr>
      </w:pPr>
    </w:p>
    <w:p w:rsidR="00023962" w:rsidRPr="004E7DBD" w:rsidRDefault="00BC085C" w:rsidP="007870AF">
      <w:pPr>
        <w:pStyle w:val="PargrafodaLista"/>
        <w:numPr>
          <w:ilvl w:val="0"/>
          <w:numId w:val="23"/>
        </w:numPr>
        <w:rPr>
          <w:rPrChange w:id="8278" w:author="Alexandre Marcondes" w:date="2019-07-09T18:16:00Z">
            <w:rPr/>
          </w:rPrChange>
        </w:rPr>
      </w:pPr>
      <w:r w:rsidRPr="004E7DBD">
        <w:rPr>
          <w:rPrChange w:id="8279" w:author="Alexandre Marcondes" w:date="2019-07-09T18:16:00Z">
            <w:rPr/>
          </w:rPrChange>
        </w:rPr>
        <w:t>C</w:t>
      </w:r>
      <w:r w:rsidR="00023962" w:rsidRPr="004E7DBD">
        <w:rPr>
          <w:rPrChange w:id="8280" w:author="Alexandre Marcondes" w:date="2019-07-09T18:16:00Z">
            <w:rPr/>
          </w:rPrChange>
        </w:rPr>
        <w:t xml:space="preserve">arregar </w:t>
      </w:r>
      <w:r w:rsidR="00580A86" w:rsidRPr="004E7DBD">
        <w:rPr>
          <w:rPrChange w:id="8281" w:author="Alexandre Marcondes" w:date="2019-07-09T18:16:00Z">
            <w:rPr/>
          </w:rPrChange>
        </w:rPr>
        <w:t xml:space="preserve">modelo 3D </w:t>
      </w:r>
      <w:r w:rsidRPr="004E7DBD">
        <w:rPr>
          <w:rPrChange w:id="8282" w:author="Alexandre Marcondes" w:date="2019-07-09T18:16:00Z">
            <w:rPr/>
          </w:rPrChange>
        </w:rPr>
        <w:t>e mapa de colisão</w:t>
      </w:r>
    </w:p>
    <w:p w:rsidR="00657644" w:rsidRPr="004E7DBD" w:rsidRDefault="00657644" w:rsidP="00657644">
      <w:pPr>
        <w:rPr>
          <w:rPrChange w:id="8283" w:author="Alexandre Marcondes" w:date="2019-07-09T18:16:00Z">
            <w:rPr/>
          </w:rPrChange>
        </w:rPr>
      </w:pPr>
    </w:p>
    <w:p w:rsidR="00580A86" w:rsidRPr="004E7DBD" w:rsidRDefault="00657644" w:rsidP="00AA1254">
      <w:pPr>
        <w:rPr>
          <w:i/>
          <w:rPrChange w:id="8284" w:author="Alexandre Marcondes" w:date="2019-07-09T18:16:00Z">
            <w:rPr>
              <w:i/>
            </w:rPr>
          </w:rPrChange>
        </w:rPr>
      </w:pPr>
      <w:r w:rsidRPr="004E7DBD">
        <w:rPr>
          <w:rPrChange w:id="8285" w:author="Alexandre Marcondes" w:date="2019-07-09T18:16:00Z">
            <w:rPr/>
          </w:rPrChange>
        </w:rPr>
        <w:t>Para utilizar o modelo 3D na aplicação é necessário colocar os arquivos em uma pasta</w:t>
      </w:r>
      <w:r w:rsidR="00580A86" w:rsidRPr="004E7DBD">
        <w:rPr>
          <w:rPrChange w:id="8286" w:author="Alexandre Marcondes" w:date="2019-07-09T18:16:00Z">
            <w:rPr/>
          </w:rPrChange>
        </w:rPr>
        <w:t xml:space="preserve"> específica para que o </w:t>
      </w:r>
      <w:proofErr w:type="spellStart"/>
      <w:r w:rsidR="00580A86" w:rsidRPr="004E7DBD">
        <w:rPr>
          <w:rPrChange w:id="8287" w:author="Alexandre Marcondes" w:date="2019-07-09T18:16:00Z">
            <w:rPr/>
          </w:rPrChange>
        </w:rPr>
        <w:t>Gazebo</w:t>
      </w:r>
      <w:proofErr w:type="spellEnd"/>
      <w:r w:rsidR="00580A86" w:rsidRPr="004E7DBD">
        <w:rPr>
          <w:rPrChange w:id="8288" w:author="Alexandre Marcondes" w:date="2019-07-09T18:16:00Z">
            <w:rPr/>
          </w:rPrChange>
        </w:rPr>
        <w:t xml:space="preserve"> identifique</w:t>
      </w:r>
      <w:r w:rsidR="00AA1254" w:rsidRPr="004E7DBD">
        <w:rPr>
          <w:rPrChange w:id="8289" w:author="Alexandre Marcondes" w:date="2019-07-09T18:16:00Z">
            <w:rPr/>
          </w:rPrChange>
        </w:rPr>
        <w:t xml:space="preserve"> </w:t>
      </w:r>
      <w:r w:rsidR="00580A86" w:rsidRPr="004E7DBD">
        <w:rPr>
          <w:rPrChange w:id="8290" w:author="Alexandre Marcondes" w:date="2019-07-09T18:16:00Z">
            <w:rPr/>
          </w:rPrChange>
        </w:rPr>
        <w:t>o</w:t>
      </w:r>
      <w:r w:rsidR="00AA1254" w:rsidRPr="004E7DBD">
        <w:rPr>
          <w:rPrChange w:id="8291" w:author="Alexandre Marcondes" w:date="2019-07-09T18:16:00Z">
            <w:rPr/>
          </w:rPrChange>
        </w:rPr>
        <w:t xml:space="preserve"> modelo</w:t>
      </w:r>
      <w:r w:rsidR="00580A86" w:rsidRPr="004E7DBD">
        <w:rPr>
          <w:rPrChange w:id="8292" w:author="Alexandre Marcondes" w:date="2019-07-09T18:16:00Z">
            <w:rPr/>
          </w:rPrChange>
        </w:rPr>
        <w:t>.</w:t>
      </w:r>
      <w:r w:rsidR="00AA1254" w:rsidRPr="004E7DBD">
        <w:rPr>
          <w:rPrChange w:id="8293" w:author="Alexandre Marcondes" w:date="2019-07-09T18:16:00Z">
            <w:rPr/>
          </w:rPrChange>
        </w:rPr>
        <w:t xml:space="preserve"> Para tornar o mapa de colisão identificável pelo </w:t>
      </w:r>
      <w:proofErr w:type="spellStart"/>
      <w:proofErr w:type="gramStart"/>
      <w:r w:rsidR="00AA1254" w:rsidRPr="004E7DBD">
        <w:rPr>
          <w:i/>
          <w:rPrChange w:id="8294" w:author="Alexandre Marcondes" w:date="2019-07-09T18:16:00Z">
            <w:rPr>
              <w:i/>
            </w:rPr>
          </w:rPrChange>
        </w:rPr>
        <w:t>MoveIt</w:t>
      </w:r>
      <w:proofErr w:type="spellEnd"/>
      <w:proofErr w:type="gramEnd"/>
      <w:r w:rsidR="00AA1254" w:rsidRPr="004E7DBD">
        <w:rPr>
          <w:rPrChange w:id="8295" w:author="Alexandre Marcondes" w:date="2019-07-09T18:16:00Z">
            <w:rPr/>
          </w:rPrChange>
        </w:rPr>
        <w:t xml:space="preserve"> o arquivo .</w:t>
      </w:r>
      <w:proofErr w:type="spellStart"/>
      <w:r w:rsidR="00AA1254" w:rsidRPr="004E7DBD">
        <w:rPr>
          <w:rPrChange w:id="8296" w:author="Alexandre Marcondes" w:date="2019-07-09T18:16:00Z">
            <w:rPr/>
          </w:rPrChange>
        </w:rPr>
        <w:t>bt</w:t>
      </w:r>
      <w:proofErr w:type="spellEnd"/>
      <w:r w:rsidR="00AA1254" w:rsidRPr="004E7DBD">
        <w:rPr>
          <w:rPrChange w:id="8297" w:author="Alexandre Marcondes" w:date="2019-07-09T18:16:00Z">
            <w:rPr/>
          </w:rPrChange>
        </w:rPr>
        <w:t xml:space="preserve"> pode ser col</w:t>
      </w:r>
      <w:r w:rsidR="00D42241" w:rsidRPr="004E7DBD">
        <w:rPr>
          <w:rPrChange w:id="8298" w:author="Alexandre Marcondes" w:date="2019-07-09T18:16:00Z">
            <w:rPr/>
          </w:rPrChange>
        </w:rPr>
        <w:t xml:space="preserve">ocado em qualquer </w:t>
      </w:r>
      <w:r w:rsidR="00D42241" w:rsidRPr="004E7DBD">
        <w:rPr>
          <w:rPrChange w:id="8299" w:author="Alexandre Marcondes" w:date="2019-07-09T18:16:00Z">
            <w:rPr/>
          </w:rPrChange>
        </w:rPr>
        <w:lastRenderedPageBreak/>
        <w:t>diretório. Ess</w:t>
      </w:r>
      <w:r w:rsidR="00AA1254" w:rsidRPr="004E7DBD">
        <w:rPr>
          <w:rPrChange w:id="8300" w:author="Alexandre Marcondes" w:date="2019-07-09T18:16:00Z">
            <w:rPr/>
          </w:rPrChange>
        </w:rPr>
        <w:t>e diretório deve ser lembrado</w:t>
      </w:r>
      <w:r w:rsidR="00D42241" w:rsidRPr="004E7DBD">
        <w:rPr>
          <w:rPrChange w:id="8301" w:author="Alexandre Marcondes" w:date="2019-07-09T18:16:00Z">
            <w:rPr/>
          </w:rPrChange>
        </w:rPr>
        <w:t>, pois</w:t>
      </w:r>
      <w:r w:rsidR="00AA1254" w:rsidRPr="004E7DBD">
        <w:rPr>
          <w:rPrChange w:id="8302" w:author="Alexandre Marcondes" w:date="2019-07-09T18:16:00Z">
            <w:rPr/>
          </w:rPrChange>
        </w:rPr>
        <w:t xml:space="preserve"> será necessário informar o caminho do mapa de colisão para que o módulo atualizador de mapa alimente o </w:t>
      </w:r>
      <w:proofErr w:type="spellStart"/>
      <w:proofErr w:type="gramStart"/>
      <w:r w:rsidR="00AA1254" w:rsidRPr="004E7DBD">
        <w:rPr>
          <w:i/>
          <w:rPrChange w:id="8303" w:author="Alexandre Marcondes" w:date="2019-07-09T18:16:00Z">
            <w:rPr>
              <w:i/>
            </w:rPr>
          </w:rPrChange>
        </w:rPr>
        <w:t>MoveIt</w:t>
      </w:r>
      <w:proofErr w:type="spellEnd"/>
      <w:proofErr w:type="gramEnd"/>
      <w:r w:rsidR="00AA1254" w:rsidRPr="004E7DBD">
        <w:rPr>
          <w:i/>
          <w:rPrChange w:id="8304" w:author="Alexandre Marcondes" w:date="2019-07-09T18:16:00Z">
            <w:rPr>
              <w:i/>
            </w:rPr>
          </w:rPrChange>
        </w:rPr>
        <w:t>.</w:t>
      </w:r>
    </w:p>
    <w:p w:rsidR="00AA1254" w:rsidRPr="004E7DBD" w:rsidRDefault="00580A86" w:rsidP="00657644">
      <w:pPr>
        <w:rPr>
          <w:rPrChange w:id="8305" w:author="Alexandre Marcondes" w:date="2019-07-09T18:16:00Z">
            <w:rPr/>
          </w:rPrChange>
        </w:rPr>
      </w:pPr>
      <w:r w:rsidRPr="004E7DBD">
        <w:rPr>
          <w:rPrChange w:id="8306" w:author="Alexandre Marcondes" w:date="2019-07-09T18:16:00Z">
            <w:rPr/>
          </w:rPrChange>
        </w:rPr>
        <w:t xml:space="preserve">Para tornar o modelo </w:t>
      </w:r>
      <w:r w:rsidR="00AA1254" w:rsidRPr="004E7DBD">
        <w:rPr>
          <w:rPrChange w:id="8307" w:author="Alexandre Marcondes" w:date="2019-07-09T18:16:00Z">
            <w:rPr/>
          </w:rPrChange>
        </w:rPr>
        <w:t>3D executável pelo</w:t>
      </w:r>
      <w:r w:rsidRPr="004E7DBD">
        <w:rPr>
          <w:rPrChange w:id="8308" w:author="Alexandre Marcondes" w:date="2019-07-09T18:16:00Z">
            <w:rPr/>
          </w:rPrChange>
        </w:rPr>
        <w:t xml:space="preserve"> </w:t>
      </w:r>
      <w:proofErr w:type="spellStart"/>
      <w:r w:rsidRPr="004E7DBD">
        <w:rPr>
          <w:rPrChange w:id="8309" w:author="Alexandre Marcondes" w:date="2019-07-09T18:16:00Z">
            <w:rPr/>
          </w:rPrChange>
        </w:rPr>
        <w:t>Gazebo</w:t>
      </w:r>
      <w:proofErr w:type="spellEnd"/>
      <w:r w:rsidRPr="004E7DBD">
        <w:rPr>
          <w:rPrChange w:id="8310" w:author="Alexandre Marcondes" w:date="2019-07-09T18:16:00Z">
            <w:rPr/>
          </w:rPrChange>
        </w:rPr>
        <w:t xml:space="preserve"> é necessário colocar o modelo 3D no </w:t>
      </w:r>
      <w:proofErr w:type="gramStart"/>
      <w:r w:rsidRPr="004E7DBD">
        <w:rPr>
          <w:rPrChange w:id="8311" w:author="Alexandre Marcondes" w:date="2019-07-09T18:16:00Z">
            <w:rPr/>
          </w:rPrChange>
        </w:rPr>
        <w:t>diretório ~</w:t>
      </w:r>
      <w:proofErr w:type="gramEnd"/>
      <w:r w:rsidRPr="004E7DBD">
        <w:rPr>
          <w:rPrChange w:id="8312" w:author="Alexandre Marcondes" w:date="2019-07-09T18:16:00Z">
            <w:rPr/>
          </w:rPrChange>
        </w:rPr>
        <w:t>/.</w:t>
      </w:r>
      <w:proofErr w:type="spellStart"/>
      <w:r w:rsidRPr="004E7DBD">
        <w:rPr>
          <w:rPrChange w:id="8313" w:author="Alexandre Marcondes" w:date="2019-07-09T18:16:00Z">
            <w:rPr/>
          </w:rPrChange>
        </w:rPr>
        <w:t>gazebo</w:t>
      </w:r>
      <w:proofErr w:type="spellEnd"/>
      <w:r w:rsidRPr="004E7DBD">
        <w:rPr>
          <w:rPrChange w:id="8314" w:author="Alexandre Marcondes" w:date="2019-07-09T18:16:00Z">
            <w:rPr/>
          </w:rPrChange>
        </w:rPr>
        <w:t>/</w:t>
      </w:r>
      <w:proofErr w:type="spellStart"/>
      <w:r w:rsidRPr="004E7DBD">
        <w:rPr>
          <w:rPrChange w:id="8315" w:author="Alexandre Marcondes" w:date="2019-07-09T18:16:00Z">
            <w:rPr/>
          </w:rPrChange>
        </w:rPr>
        <w:t>models</w:t>
      </w:r>
      <w:proofErr w:type="spellEnd"/>
      <w:r w:rsidRPr="004E7DBD">
        <w:rPr>
          <w:rPrChange w:id="8316" w:author="Alexandre Marcondes" w:date="2019-07-09T18:16:00Z">
            <w:rPr/>
          </w:rPrChange>
        </w:rPr>
        <w:t>. A pasta</w:t>
      </w:r>
      <w:r w:rsidR="00AA1254" w:rsidRPr="004E7DBD">
        <w:rPr>
          <w:rPrChange w:id="8317" w:author="Alexandre Marcondes" w:date="2019-07-09T18:16:00Z">
            <w:rPr/>
          </w:rPrChange>
        </w:rPr>
        <w:t xml:space="preserve"> pode ter qualquer nome e</w:t>
      </w:r>
      <w:r w:rsidRPr="004E7DBD">
        <w:rPr>
          <w:rPrChange w:id="8318" w:author="Alexandre Marcondes" w:date="2019-07-09T18:16:00Z">
            <w:rPr/>
          </w:rPrChange>
        </w:rPr>
        <w:t xml:space="preserve"> deve conter </w:t>
      </w:r>
      <w:r w:rsidR="00AA1254" w:rsidRPr="004E7DBD">
        <w:rPr>
          <w:rPrChange w:id="8319" w:author="Alexandre Marcondes" w:date="2019-07-09T18:16:00Z">
            <w:rPr/>
          </w:rPrChange>
        </w:rPr>
        <w:t>os seguintes arquivos:</w:t>
      </w:r>
    </w:p>
    <w:p w:rsidR="000F60CF" w:rsidRPr="004E7DBD" w:rsidRDefault="000F60CF" w:rsidP="00657644">
      <w:pPr>
        <w:rPr>
          <w:rPrChange w:id="8320" w:author="Alexandre Marcondes" w:date="2019-07-09T18:16:00Z">
            <w:rPr/>
          </w:rPrChange>
        </w:rPr>
      </w:pPr>
    </w:p>
    <w:p w:rsidR="00B55722" w:rsidRPr="004E7DBD" w:rsidRDefault="00AA1254" w:rsidP="007870AF">
      <w:pPr>
        <w:pStyle w:val="PargrafodaLista"/>
        <w:numPr>
          <w:ilvl w:val="0"/>
          <w:numId w:val="23"/>
        </w:numPr>
        <w:rPr>
          <w:rPrChange w:id="8321" w:author="Alexandre Marcondes" w:date="2019-07-09T18:16:00Z">
            <w:rPr/>
          </w:rPrChange>
        </w:rPr>
      </w:pPr>
      <w:proofErr w:type="spellStart"/>
      <w:proofErr w:type="gramStart"/>
      <w:r w:rsidRPr="004E7DBD">
        <w:rPr>
          <w:rPrChange w:id="8322" w:author="Alexandre Marcondes" w:date="2019-07-09T18:16:00Z">
            <w:rPr/>
          </w:rPrChange>
        </w:rPr>
        <w:t>model</w:t>
      </w:r>
      <w:proofErr w:type="gramEnd"/>
      <w:r w:rsidRPr="004E7DBD">
        <w:rPr>
          <w:rPrChange w:id="8323" w:author="Alexandre Marcondes" w:date="2019-07-09T18:16:00Z">
            <w:rPr/>
          </w:rPrChange>
        </w:rPr>
        <w:t>.sdf</w:t>
      </w:r>
      <w:proofErr w:type="spellEnd"/>
    </w:p>
    <w:p w:rsidR="00B55722" w:rsidRPr="004E7DBD" w:rsidRDefault="00B55722" w:rsidP="00B55722">
      <w:pPr>
        <w:ind w:firstLine="0"/>
        <w:rPr>
          <w:rPrChange w:id="8324" w:author="Alexandre Marcondes" w:date="2019-07-09T18:16:00Z">
            <w:rPr/>
          </w:rPrChange>
        </w:rPr>
      </w:pPr>
    </w:p>
    <w:p w:rsidR="00B55722" w:rsidRPr="004E7DBD" w:rsidRDefault="00B55722" w:rsidP="00F77099">
      <w:pPr>
        <w:rPr>
          <w:rPrChange w:id="8325" w:author="Alexandre Marcondes" w:date="2019-07-09T18:16:00Z">
            <w:rPr/>
          </w:rPrChange>
        </w:rPr>
      </w:pPr>
      <w:r w:rsidRPr="004E7DBD">
        <w:rPr>
          <w:rPrChange w:id="8326" w:author="Alexandre Marcondes" w:date="2019-07-09T18:16:00Z">
            <w:rPr/>
          </w:rPrChange>
        </w:rPr>
        <w:t xml:space="preserve">O arquivo </w:t>
      </w:r>
      <w:r w:rsidR="00F77099" w:rsidRPr="004E7DBD">
        <w:rPr>
          <w:rPrChange w:id="8327" w:author="Alexandre Marcondes" w:date="2019-07-09T18:16:00Z">
            <w:rPr/>
          </w:rPrChange>
        </w:rPr>
        <w:t>SDF (</w:t>
      </w:r>
      <w:proofErr w:type="spellStart"/>
      <w:r w:rsidR="00F77099" w:rsidRPr="004E7DBD">
        <w:rPr>
          <w:i/>
          <w:rPrChange w:id="8328" w:author="Alexandre Marcondes" w:date="2019-07-09T18:16:00Z">
            <w:rPr>
              <w:i/>
            </w:rPr>
          </w:rPrChange>
        </w:rPr>
        <w:t>Simulation</w:t>
      </w:r>
      <w:proofErr w:type="spellEnd"/>
      <w:r w:rsidR="00F77099" w:rsidRPr="004E7DBD">
        <w:rPr>
          <w:i/>
          <w:rPrChange w:id="8329" w:author="Alexandre Marcondes" w:date="2019-07-09T18:16:00Z">
            <w:rPr>
              <w:i/>
            </w:rPr>
          </w:rPrChange>
        </w:rPr>
        <w:t xml:space="preserve"> </w:t>
      </w:r>
      <w:proofErr w:type="spellStart"/>
      <w:r w:rsidR="00F77099" w:rsidRPr="004E7DBD">
        <w:rPr>
          <w:i/>
          <w:rPrChange w:id="8330" w:author="Alexandre Marcondes" w:date="2019-07-09T18:16:00Z">
            <w:rPr>
              <w:i/>
            </w:rPr>
          </w:rPrChange>
        </w:rPr>
        <w:t>Description</w:t>
      </w:r>
      <w:proofErr w:type="spellEnd"/>
      <w:r w:rsidR="00F77099" w:rsidRPr="004E7DBD">
        <w:rPr>
          <w:i/>
          <w:rPrChange w:id="8331" w:author="Alexandre Marcondes" w:date="2019-07-09T18:16:00Z">
            <w:rPr>
              <w:i/>
            </w:rPr>
          </w:rPrChange>
        </w:rPr>
        <w:t xml:space="preserve"> </w:t>
      </w:r>
      <w:proofErr w:type="spellStart"/>
      <w:r w:rsidR="00F77099" w:rsidRPr="004E7DBD">
        <w:rPr>
          <w:i/>
          <w:rPrChange w:id="8332" w:author="Alexandre Marcondes" w:date="2019-07-09T18:16:00Z">
            <w:rPr>
              <w:i/>
            </w:rPr>
          </w:rPrChange>
        </w:rPr>
        <w:t>Format</w:t>
      </w:r>
      <w:proofErr w:type="spellEnd"/>
      <w:r w:rsidR="00F77099" w:rsidRPr="004E7DBD">
        <w:rPr>
          <w:rPrChange w:id="8333" w:author="Alexandre Marcondes" w:date="2019-07-09T18:16:00Z">
            <w:rPr/>
          </w:rPrChange>
        </w:rPr>
        <w:t>)</w:t>
      </w:r>
      <w:r w:rsidRPr="004E7DBD">
        <w:rPr>
          <w:rPrChange w:id="8334" w:author="Alexandre Marcondes" w:date="2019-07-09T18:16:00Z">
            <w:rPr/>
          </w:rPrChange>
        </w:rPr>
        <w:t xml:space="preserve"> contém a descrição de visual físico e de colisão do modelo</w:t>
      </w:r>
      <w:r w:rsidR="00F77099" w:rsidRPr="004E7DBD">
        <w:rPr>
          <w:rPrChange w:id="8335" w:author="Alexandre Marcondes" w:date="2019-07-09T18:16:00Z">
            <w:rPr/>
          </w:rPrChange>
        </w:rPr>
        <w:t>, dos arquivos de malha utilizados</w:t>
      </w:r>
      <w:r w:rsidRPr="004E7DBD">
        <w:rPr>
          <w:rPrChange w:id="8336" w:author="Alexandre Marcondes" w:date="2019-07-09T18:16:00Z">
            <w:rPr/>
          </w:rPrChange>
        </w:rPr>
        <w:t xml:space="preserve"> e a posição inicial do modelo. A </w:t>
      </w:r>
      <w:r w:rsidRPr="004E7DBD">
        <w:rPr>
          <w:rPrChange w:id="8337" w:author="Alexandre Marcondes" w:date="2019-07-09T18:16:00Z">
            <w:rPr/>
          </w:rPrChange>
        </w:rPr>
        <w:fldChar w:fldCharType="begin"/>
      </w:r>
      <w:r w:rsidRPr="004E7DBD">
        <w:rPr>
          <w:rPrChange w:id="8338" w:author="Alexandre Marcondes" w:date="2019-07-09T18:16:00Z">
            <w:rPr/>
          </w:rPrChange>
        </w:rPr>
        <w:instrText xml:space="preserve"> REF _Ref8246825 \h </w:instrText>
      </w:r>
      <w:r w:rsidRPr="004E7DBD">
        <w:rPr>
          <w:rPrChange w:id="8339" w:author="Alexandre Marcondes" w:date="2019-07-09T18:16:00Z">
            <w:rPr/>
          </w:rPrChange>
        </w:rPr>
      </w:r>
      <w:r w:rsidRPr="004E7DBD">
        <w:rPr>
          <w:rPrChange w:id="8340" w:author="Alexandre Marcondes" w:date="2019-07-09T18:16:00Z">
            <w:rPr/>
          </w:rPrChange>
        </w:rPr>
        <w:fldChar w:fldCharType="separate"/>
      </w:r>
      <w:r w:rsidR="00C239C6" w:rsidRPr="004E7DBD">
        <w:rPr>
          <w:rPrChange w:id="8341" w:author="Alexandre Marcondes" w:date="2019-07-09T18:16:00Z">
            <w:rPr/>
          </w:rPrChange>
        </w:rPr>
        <w:t xml:space="preserve">Figura </w:t>
      </w:r>
      <w:r w:rsidR="00C239C6" w:rsidRPr="004E7DBD">
        <w:rPr>
          <w:noProof/>
          <w:rPrChange w:id="8342" w:author="Alexandre Marcondes" w:date="2019-07-09T18:16:00Z">
            <w:rPr>
              <w:noProof/>
            </w:rPr>
          </w:rPrChange>
        </w:rPr>
        <w:t>22</w:t>
      </w:r>
      <w:r w:rsidRPr="004E7DBD">
        <w:rPr>
          <w:rPrChange w:id="8343" w:author="Alexandre Marcondes" w:date="2019-07-09T18:16:00Z">
            <w:rPr/>
          </w:rPrChange>
        </w:rPr>
        <w:fldChar w:fldCharType="end"/>
      </w:r>
      <w:r w:rsidRPr="004E7DBD">
        <w:rPr>
          <w:rPrChange w:id="8344" w:author="Alexandre Marcondes" w:date="2019-07-09T18:16:00Z">
            <w:rPr/>
          </w:rPrChange>
        </w:rPr>
        <w:t xml:space="preserve"> mostra que o modelo é posicionado em z = -15 </w:t>
      </w:r>
      <w:r w:rsidR="006F31E7" w:rsidRPr="004E7DBD">
        <w:rPr>
          <w:rPrChange w:id="8345" w:author="Alexandre Marcondes" w:date="2019-07-09T18:16:00Z">
            <w:rPr/>
          </w:rPrChange>
        </w:rPr>
        <w:t>m</w:t>
      </w:r>
      <w:r w:rsidRPr="004E7DBD">
        <w:rPr>
          <w:rPrChange w:id="8346" w:author="Alexandre Marcondes" w:date="2019-07-09T18:16:00Z">
            <w:rPr/>
          </w:rPrChange>
        </w:rPr>
        <w:t>. Isso se deve a um erro de modelagem no arquivo original</w:t>
      </w:r>
      <w:r w:rsidR="00F77099" w:rsidRPr="004E7DBD">
        <w:rPr>
          <w:rPrChange w:id="8347" w:author="Alexandre Marcondes" w:date="2019-07-09T18:16:00Z">
            <w:rPr/>
          </w:rPrChange>
        </w:rPr>
        <w:t xml:space="preserve">, que possui </w:t>
      </w:r>
      <w:r w:rsidR="00F77099" w:rsidRPr="004E7DBD">
        <w:rPr>
          <w:i/>
          <w:rPrChange w:id="8348" w:author="Alexandre Marcondes" w:date="2019-07-09T18:16:00Z">
            <w:rPr>
              <w:i/>
            </w:rPr>
          </w:rPrChange>
        </w:rPr>
        <w:t>offsets</w:t>
      </w:r>
      <w:r w:rsidR="00F77099" w:rsidRPr="004E7DBD">
        <w:rPr>
          <w:rPrChange w:id="8349" w:author="Alexandre Marcondes" w:date="2019-07-09T18:16:00Z">
            <w:rPr/>
          </w:rPrChange>
        </w:rPr>
        <w:t xml:space="preserve"> em X, Y, e Z.</w:t>
      </w:r>
    </w:p>
    <w:p w:rsidR="00B55722" w:rsidRPr="004E7DBD" w:rsidRDefault="00B55722" w:rsidP="00B55722">
      <w:pPr>
        <w:pStyle w:val="Legenda"/>
        <w:keepNext/>
        <w:jc w:val="center"/>
        <w:rPr>
          <w:rPrChange w:id="8350" w:author="Alexandre Marcondes" w:date="2019-07-09T18:16:00Z">
            <w:rPr/>
          </w:rPrChange>
        </w:rPr>
      </w:pPr>
      <w:bookmarkStart w:id="8351" w:name="_Ref8246825"/>
      <w:bookmarkStart w:id="8352" w:name="_Toc9086565"/>
      <w:bookmarkStart w:id="8353" w:name="_Toc9086890"/>
      <w:bookmarkStart w:id="8354" w:name="_Toc9087017"/>
      <w:bookmarkStart w:id="8355" w:name="_Toc9088028"/>
      <w:bookmarkStart w:id="8356" w:name="_Toc9088369"/>
      <w:bookmarkStart w:id="8357" w:name="_Toc9088494"/>
      <w:r w:rsidRPr="004E7DBD">
        <w:rPr>
          <w:rPrChange w:id="8358" w:author="Alexandre Marcondes" w:date="2019-07-09T18:16:00Z">
            <w:rPr/>
          </w:rPrChange>
        </w:rPr>
        <w:t xml:space="preserve">Figura </w:t>
      </w:r>
      <w:r w:rsidR="00DF2272" w:rsidRPr="004E7DBD">
        <w:rPr>
          <w:noProof/>
          <w:rPrChange w:id="8359" w:author="Alexandre Marcondes" w:date="2019-07-09T18:16:00Z">
            <w:rPr>
              <w:noProof/>
            </w:rPr>
          </w:rPrChange>
        </w:rPr>
        <w:fldChar w:fldCharType="begin"/>
      </w:r>
      <w:r w:rsidR="00DF2272" w:rsidRPr="004E7DBD">
        <w:rPr>
          <w:noProof/>
          <w:rPrChange w:id="8360" w:author="Alexandre Marcondes" w:date="2019-07-09T18:16:00Z">
            <w:rPr>
              <w:noProof/>
            </w:rPr>
          </w:rPrChange>
        </w:rPr>
        <w:instrText xml:space="preserve"> SEQ Figura \* ARABIC </w:instrText>
      </w:r>
      <w:r w:rsidR="00DF2272" w:rsidRPr="004E7DBD">
        <w:rPr>
          <w:noProof/>
          <w:rPrChange w:id="8361" w:author="Alexandre Marcondes" w:date="2019-07-09T18:16:00Z">
            <w:rPr>
              <w:noProof/>
            </w:rPr>
          </w:rPrChange>
        </w:rPr>
        <w:fldChar w:fldCharType="separate"/>
      </w:r>
      <w:r w:rsidR="00881DF2" w:rsidRPr="004E7DBD">
        <w:rPr>
          <w:noProof/>
          <w:rPrChange w:id="8362" w:author="Alexandre Marcondes" w:date="2019-07-09T18:16:00Z">
            <w:rPr>
              <w:noProof/>
            </w:rPr>
          </w:rPrChange>
        </w:rPr>
        <w:t>22</w:t>
      </w:r>
      <w:r w:rsidR="00DF2272" w:rsidRPr="004E7DBD">
        <w:rPr>
          <w:noProof/>
          <w:rPrChange w:id="8363" w:author="Alexandre Marcondes" w:date="2019-07-09T18:16:00Z">
            <w:rPr>
              <w:noProof/>
            </w:rPr>
          </w:rPrChange>
        </w:rPr>
        <w:fldChar w:fldCharType="end"/>
      </w:r>
      <w:bookmarkEnd w:id="8351"/>
      <w:r w:rsidRPr="004E7DBD">
        <w:rPr>
          <w:rPrChange w:id="8364" w:author="Alexandre Marcondes" w:date="2019-07-09T18:16:00Z">
            <w:rPr/>
          </w:rPrChange>
        </w:rPr>
        <w:t xml:space="preserve"> - Código modelo 3D arquivo SDF</w:t>
      </w:r>
      <w:bookmarkEnd w:id="8352"/>
      <w:bookmarkEnd w:id="8353"/>
      <w:bookmarkEnd w:id="8354"/>
      <w:bookmarkEnd w:id="8355"/>
      <w:bookmarkEnd w:id="8356"/>
      <w:bookmarkEnd w:id="8357"/>
      <w:r w:rsidRPr="004E7DBD">
        <w:rPr>
          <w:rPrChange w:id="8365" w:author="Alexandre Marcondes" w:date="2019-07-09T18:16:00Z">
            <w:rPr/>
          </w:rPrChange>
        </w:rPr>
        <w:t xml:space="preserve"> </w:t>
      </w:r>
    </w:p>
    <w:bookmarkStart w:id="8366" w:name="_MON_1618859321"/>
    <w:bookmarkEnd w:id="8366"/>
    <w:p w:rsidR="00B55722" w:rsidRPr="004E7DBD" w:rsidRDefault="00B55722" w:rsidP="00B55722">
      <w:pPr>
        <w:jc w:val="center"/>
        <w:rPr>
          <w:rPrChange w:id="8367" w:author="Alexandre Marcondes" w:date="2019-07-09T18:16:00Z">
            <w:rPr/>
          </w:rPrChange>
        </w:rPr>
      </w:pPr>
      <w:r w:rsidRPr="004E7DBD">
        <w:rPr>
          <w:rPrChange w:id="8368" w:author="Alexandre Marcondes" w:date="2019-07-09T18:16:00Z">
            <w:rPr/>
          </w:rPrChange>
        </w:rP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8.25pt" o:ole="">
            <v:imagedata r:id="rId33" o:title=""/>
          </v:shape>
          <o:OLEObject Type="Embed" ProgID="Word.OpenDocumentText.12" ShapeID="_x0000_i1025" DrawAspect="Content" ObjectID="_1624201415" r:id="rId34"/>
        </w:object>
      </w:r>
      <w:r w:rsidRPr="004E7DBD">
        <w:rPr>
          <w:rPrChange w:id="8369" w:author="Alexandre Marcondes" w:date="2019-07-09T18:16:00Z">
            <w:rPr/>
          </w:rPrChange>
        </w:rPr>
        <w:t>Fonte: arquivo pessoal</w:t>
      </w:r>
    </w:p>
    <w:p w:rsidR="00B55722" w:rsidRPr="004E7DBD" w:rsidRDefault="00AA1254" w:rsidP="007870AF">
      <w:pPr>
        <w:pStyle w:val="PargrafodaLista"/>
        <w:numPr>
          <w:ilvl w:val="0"/>
          <w:numId w:val="23"/>
        </w:numPr>
        <w:rPr>
          <w:rPrChange w:id="8370" w:author="Alexandre Marcondes" w:date="2019-07-09T18:16:00Z">
            <w:rPr/>
          </w:rPrChange>
        </w:rPr>
      </w:pPr>
      <w:proofErr w:type="spellStart"/>
      <w:proofErr w:type="gramStart"/>
      <w:r w:rsidRPr="004E7DBD">
        <w:rPr>
          <w:rPrChange w:id="8371" w:author="Alexandre Marcondes" w:date="2019-07-09T18:16:00Z">
            <w:rPr/>
          </w:rPrChange>
        </w:rPr>
        <w:lastRenderedPageBreak/>
        <w:t>model</w:t>
      </w:r>
      <w:proofErr w:type="gramEnd"/>
      <w:r w:rsidRPr="004E7DBD">
        <w:rPr>
          <w:rPrChange w:id="8372" w:author="Alexandre Marcondes" w:date="2019-07-09T18:16:00Z">
            <w:rPr/>
          </w:rPrChange>
        </w:rPr>
        <w:t>.config</w:t>
      </w:r>
      <w:proofErr w:type="spellEnd"/>
    </w:p>
    <w:p w:rsidR="00B55722" w:rsidRPr="004E7DBD" w:rsidRDefault="00B55722" w:rsidP="00B55722">
      <w:pPr>
        <w:ind w:left="1211" w:firstLine="0"/>
        <w:rPr>
          <w:rPrChange w:id="8373" w:author="Alexandre Marcondes" w:date="2019-07-09T18:16:00Z">
            <w:rPr/>
          </w:rPrChange>
        </w:rPr>
      </w:pPr>
    </w:p>
    <w:p w:rsidR="00B55722" w:rsidRPr="004E7DBD" w:rsidRDefault="00B55722" w:rsidP="00B55722">
      <w:pPr>
        <w:rPr>
          <w:rPrChange w:id="8374" w:author="Alexandre Marcondes" w:date="2019-07-09T18:16:00Z">
            <w:rPr/>
          </w:rPrChange>
        </w:rPr>
      </w:pPr>
      <w:r w:rsidRPr="004E7DBD">
        <w:rPr>
          <w:rPrChange w:id="8375" w:author="Alexandre Marcondes" w:date="2019-07-09T18:16:00Z">
            <w:rPr/>
          </w:rPrChange>
        </w:rPr>
        <w:t xml:space="preserve">O arquivo </w:t>
      </w:r>
      <w:proofErr w:type="spellStart"/>
      <w:proofErr w:type="gramStart"/>
      <w:r w:rsidRPr="004E7DBD">
        <w:rPr>
          <w:rPrChange w:id="8376" w:author="Alexandre Marcondes" w:date="2019-07-09T18:16:00Z">
            <w:rPr/>
          </w:rPrChange>
        </w:rPr>
        <w:t>model.</w:t>
      </w:r>
      <w:proofErr w:type="gramEnd"/>
      <w:r w:rsidRPr="004E7DBD">
        <w:rPr>
          <w:rPrChange w:id="8377" w:author="Alexandre Marcondes" w:date="2019-07-09T18:16:00Z">
            <w:rPr/>
          </w:rPrChange>
        </w:rPr>
        <w:t>config</w:t>
      </w:r>
      <w:proofErr w:type="spellEnd"/>
      <w:r w:rsidRPr="004E7DBD">
        <w:rPr>
          <w:rPrChange w:id="8378" w:author="Alexandre Marcondes" w:date="2019-07-09T18:16:00Z">
            <w:rPr/>
          </w:rPrChange>
        </w:rPr>
        <w:t xml:space="preserve"> contém a definição de nome, versão do modelo</w:t>
      </w:r>
      <w:r w:rsidR="00F77099" w:rsidRPr="004E7DBD">
        <w:rPr>
          <w:rPrChange w:id="8379" w:author="Alexandre Marcondes" w:date="2019-07-09T18:16:00Z">
            <w:rPr/>
          </w:rPrChange>
        </w:rPr>
        <w:t>, nome do arquivo SDF</w:t>
      </w:r>
      <w:r w:rsidRPr="004E7DBD">
        <w:rPr>
          <w:rPrChange w:id="8380" w:author="Alexandre Marcondes" w:date="2019-07-09T18:16:00Z">
            <w:rPr/>
          </w:rPrChange>
        </w:rPr>
        <w:t>.</w:t>
      </w:r>
    </w:p>
    <w:p w:rsidR="00B55722" w:rsidRPr="004E7DBD" w:rsidRDefault="00B55722" w:rsidP="00B55722">
      <w:pPr>
        <w:pStyle w:val="Legenda"/>
        <w:keepNext/>
        <w:jc w:val="center"/>
        <w:rPr>
          <w:rPrChange w:id="8381" w:author="Alexandre Marcondes" w:date="2019-07-09T18:16:00Z">
            <w:rPr/>
          </w:rPrChange>
        </w:rPr>
      </w:pPr>
      <w:bookmarkStart w:id="8382" w:name="_Toc9086566"/>
      <w:bookmarkStart w:id="8383" w:name="_Toc9086891"/>
      <w:bookmarkStart w:id="8384" w:name="_Toc9087018"/>
      <w:bookmarkStart w:id="8385" w:name="_Toc9088029"/>
      <w:bookmarkStart w:id="8386" w:name="_Toc9088370"/>
      <w:bookmarkStart w:id="8387" w:name="_Toc9088495"/>
      <w:r w:rsidRPr="004E7DBD">
        <w:rPr>
          <w:rPrChange w:id="8388" w:author="Alexandre Marcondes" w:date="2019-07-09T18:16:00Z">
            <w:rPr/>
          </w:rPrChange>
        </w:rPr>
        <w:t xml:space="preserve">Figura </w:t>
      </w:r>
      <w:r w:rsidR="00DF2272" w:rsidRPr="004E7DBD">
        <w:rPr>
          <w:noProof/>
          <w:rPrChange w:id="8389" w:author="Alexandre Marcondes" w:date="2019-07-09T18:16:00Z">
            <w:rPr>
              <w:noProof/>
            </w:rPr>
          </w:rPrChange>
        </w:rPr>
        <w:fldChar w:fldCharType="begin"/>
      </w:r>
      <w:r w:rsidR="00DF2272" w:rsidRPr="004E7DBD">
        <w:rPr>
          <w:noProof/>
          <w:rPrChange w:id="8390" w:author="Alexandre Marcondes" w:date="2019-07-09T18:16:00Z">
            <w:rPr>
              <w:noProof/>
            </w:rPr>
          </w:rPrChange>
        </w:rPr>
        <w:instrText xml:space="preserve"> SEQ Figura \* ARABIC </w:instrText>
      </w:r>
      <w:r w:rsidR="00DF2272" w:rsidRPr="004E7DBD">
        <w:rPr>
          <w:noProof/>
          <w:rPrChange w:id="8391" w:author="Alexandre Marcondes" w:date="2019-07-09T18:16:00Z">
            <w:rPr>
              <w:noProof/>
            </w:rPr>
          </w:rPrChange>
        </w:rPr>
        <w:fldChar w:fldCharType="separate"/>
      </w:r>
      <w:r w:rsidR="00881DF2" w:rsidRPr="004E7DBD">
        <w:rPr>
          <w:noProof/>
          <w:rPrChange w:id="8392" w:author="Alexandre Marcondes" w:date="2019-07-09T18:16:00Z">
            <w:rPr>
              <w:noProof/>
            </w:rPr>
          </w:rPrChange>
        </w:rPr>
        <w:t>23</w:t>
      </w:r>
      <w:r w:rsidR="00DF2272" w:rsidRPr="004E7DBD">
        <w:rPr>
          <w:noProof/>
          <w:rPrChange w:id="8393" w:author="Alexandre Marcondes" w:date="2019-07-09T18:16:00Z">
            <w:rPr>
              <w:noProof/>
            </w:rPr>
          </w:rPrChange>
        </w:rPr>
        <w:fldChar w:fldCharType="end"/>
      </w:r>
      <w:r w:rsidRPr="004E7DBD">
        <w:rPr>
          <w:rPrChange w:id="8394" w:author="Alexandre Marcondes" w:date="2019-07-09T18:16:00Z">
            <w:rPr/>
          </w:rPrChange>
        </w:rPr>
        <w:t xml:space="preserve"> - Código modelo 3D arquivo </w:t>
      </w:r>
      <w:proofErr w:type="spellStart"/>
      <w:r w:rsidRPr="004E7DBD">
        <w:rPr>
          <w:rPrChange w:id="8395" w:author="Alexandre Marcondes" w:date="2019-07-09T18:16:00Z">
            <w:rPr/>
          </w:rPrChange>
        </w:rPr>
        <w:t>config</w:t>
      </w:r>
      <w:bookmarkEnd w:id="8382"/>
      <w:bookmarkEnd w:id="8383"/>
      <w:bookmarkEnd w:id="8384"/>
      <w:bookmarkEnd w:id="8385"/>
      <w:bookmarkEnd w:id="8386"/>
      <w:bookmarkEnd w:id="8387"/>
      <w:proofErr w:type="spellEnd"/>
    </w:p>
    <w:bookmarkStart w:id="8396" w:name="_MON_1618859669"/>
    <w:bookmarkEnd w:id="8396"/>
    <w:p w:rsidR="00B55722" w:rsidRPr="004E7DBD" w:rsidRDefault="00B55722" w:rsidP="00B55722">
      <w:pPr>
        <w:jc w:val="center"/>
        <w:rPr>
          <w:rPrChange w:id="8397" w:author="Alexandre Marcondes" w:date="2019-07-09T18:16:00Z">
            <w:rPr/>
          </w:rPrChange>
        </w:rPr>
      </w:pPr>
      <w:r w:rsidRPr="004E7DBD">
        <w:rPr>
          <w:rPrChange w:id="8398" w:author="Alexandre Marcondes" w:date="2019-07-09T18:16:00Z">
            <w:rPr/>
          </w:rPrChange>
        </w:rPr>
        <w:object w:dxaOrig="8504" w:dyaOrig="5847">
          <v:shape id="_x0000_i1026" type="#_x0000_t75" style="width:425.25pt;height:293.25pt" o:ole="">
            <v:imagedata r:id="rId35" o:title=""/>
          </v:shape>
          <o:OLEObject Type="Embed" ProgID="Word.OpenDocumentText.12" ShapeID="_x0000_i1026" DrawAspect="Content" ObjectID="_1624201416" r:id="rId36"/>
        </w:object>
      </w:r>
      <w:r w:rsidRPr="004E7DBD">
        <w:rPr>
          <w:rPrChange w:id="8399" w:author="Alexandre Marcondes" w:date="2019-07-09T18:16:00Z">
            <w:rPr/>
          </w:rPrChange>
        </w:rPr>
        <w:t>Fonte: Arquivo pessoal</w:t>
      </w:r>
    </w:p>
    <w:p w:rsidR="00B55722" w:rsidRPr="004E7DBD" w:rsidRDefault="00B55722" w:rsidP="00B55722">
      <w:pPr>
        <w:rPr>
          <w:rPrChange w:id="8400" w:author="Alexandre Marcondes" w:date="2019-07-09T18:16:00Z">
            <w:rPr/>
          </w:rPrChange>
        </w:rPr>
      </w:pPr>
    </w:p>
    <w:p w:rsidR="00AA1254" w:rsidRPr="004E7DBD" w:rsidRDefault="00AA1254" w:rsidP="007870AF">
      <w:pPr>
        <w:pStyle w:val="PargrafodaLista"/>
        <w:numPr>
          <w:ilvl w:val="0"/>
          <w:numId w:val="23"/>
        </w:numPr>
        <w:rPr>
          <w:rPrChange w:id="8401" w:author="Alexandre Marcondes" w:date="2019-07-09T18:16:00Z">
            <w:rPr/>
          </w:rPrChange>
        </w:rPr>
      </w:pPr>
      <w:proofErr w:type="spellStart"/>
      <w:proofErr w:type="gramStart"/>
      <w:r w:rsidRPr="004E7DBD">
        <w:rPr>
          <w:rPrChange w:id="8402" w:author="Alexandre Marcondes" w:date="2019-07-09T18:16:00Z">
            <w:rPr/>
          </w:rPrChange>
        </w:rPr>
        <w:t>model</w:t>
      </w:r>
      <w:proofErr w:type="gramEnd"/>
      <w:r w:rsidRPr="004E7DBD">
        <w:rPr>
          <w:rPrChange w:id="8403" w:author="Alexandre Marcondes" w:date="2019-07-09T18:16:00Z">
            <w:rPr/>
          </w:rPrChange>
        </w:rPr>
        <w:t>.dae</w:t>
      </w:r>
      <w:proofErr w:type="spellEnd"/>
      <w:r w:rsidRPr="004E7DBD">
        <w:rPr>
          <w:rPrChange w:id="8404" w:author="Alexandre Marcondes" w:date="2019-07-09T18:16:00Z">
            <w:rPr/>
          </w:rPrChange>
        </w:rPr>
        <w:t>: arquivo COLLADA do modelo 3D</w:t>
      </w:r>
    </w:p>
    <w:p w:rsidR="00AA1254" w:rsidRPr="004E7DBD" w:rsidRDefault="00AA1254" w:rsidP="00F66518">
      <w:pPr>
        <w:ind w:firstLine="0"/>
        <w:rPr>
          <w:rPrChange w:id="8405" w:author="Alexandre Marcondes" w:date="2019-07-09T18:16:00Z">
            <w:rPr/>
          </w:rPrChange>
        </w:rPr>
      </w:pPr>
    </w:p>
    <w:p w:rsidR="002E4D50" w:rsidRPr="004E7DBD" w:rsidRDefault="002E4D50" w:rsidP="00657644">
      <w:pPr>
        <w:pStyle w:val="PargrafodaLista"/>
        <w:numPr>
          <w:ilvl w:val="2"/>
          <w:numId w:val="6"/>
        </w:numPr>
        <w:rPr>
          <w:rPrChange w:id="8406" w:author="Alexandre Marcondes" w:date="2019-07-09T18:16:00Z">
            <w:rPr/>
          </w:rPrChange>
        </w:rPr>
      </w:pPr>
      <w:r w:rsidRPr="004E7DBD">
        <w:rPr>
          <w:rPrChange w:id="8407" w:author="Alexandre Marcondes" w:date="2019-07-09T18:16:00Z">
            <w:rPr/>
          </w:rPrChange>
        </w:rPr>
        <w:t xml:space="preserve">Módulo </w:t>
      </w:r>
      <w:r w:rsidR="002604A8" w:rsidRPr="004E7DBD">
        <w:rPr>
          <w:rPrChange w:id="8408" w:author="Alexandre Marcondes" w:date="2019-07-09T18:16:00Z">
            <w:rPr/>
          </w:rPrChange>
        </w:rPr>
        <w:t>de atualização</w:t>
      </w:r>
      <w:r w:rsidRPr="004E7DBD">
        <w:rPr>
          <w:rPrChange w:id="8409" w:author="Alexandre Marcondes" w:date="2019-07-09T18:16:00Z">
            <w:rPr/>
          </w:rPrChange>
        </w:rPr>
        <w:t xml:space="preserve"> de mapa</w:t>
      </w:r>
      <w:r w:rsidR="002604A8" w:rsidRPr="004E7DBD">
        <w:rPr>
          <w:rPrChange w:id="8410" w:author="Alexandre Marcondes" w:date="2019-07-09T18:16:00Z">
            <w:rPr/>
          </w:rPrChange>
        </w:rPr>
        <w:t>s</w:t>
      </w:r>
    </w:p>
    <w:p w:rsidR="00F66518" w:rsidRPr="004E7DBD" w:rsidRDefault="00F66518" w:rsidP="00F66518">
      <w:pPr>
        <w:pStyle w:val="PargrafodaLista"/>
        <w:ind w:firstLine="0"/>
        <w:rPr>
          <w:rPrChange w:id="8411" w:author="Alexandre Marcondes" w:date="2019-07-09T18:16:00Z">
            <w:rPr/>
          </w:rPrChange>
        </w:rPr>
      </w:pPr>
    </w:p>
    <w:p w:rsidR="00F66518" w:rsidRPr="004E7DBD" w:rsidRDefault="00F66518" w:rsidP="00F66518">
      <w:pPr>
        <w:rPr>
          <w:rPrChange w:id="8412" w:author="Alexandre Marcondes" w:date="2019-07-09T18:16:00Z">
            <w:rPr/>
          </w:rPrChange>
        </w:rPr>
      </w:pPr>
      <w:r w:rsidRPr="004E7DBD">
        <w:rPr>
          <w:rPrChange w:id="8413" w:author="Alexandre Marcondes" w:date="2019-07-09T18:16:00Z">
            <w:rPr/>
          </w:rPrChange>
        </w:rPr>
        <w:t xml:space="preserve">O módulo de </w:t>
      </w:r>
      <w:r w:rsidR="002F2B48" w:rsidRPr="004E7DBD">
        <w:rPr>
          <w:rPrChange w:id="8414" w:author="Alexandre Marcondes" w:date="2019-07-09T18:16:00Z">
            <w:rPr/>
          </w:rPrChange>
        </w:rPr>
        <w:t>atualização</w:t>
      </w:r>
      <w:r w:rsidRPr="004E7DBD">
        <w:rPr>
          <w:rPrChange w:id="8415" w:author="Alexandre Marcondes" w:date="2019-07-09T18:16:00Z">
            <w:rPr/>
          </w:rPrChange>
        </w:rPr>
        <w:t xml:space="preserve"> de mapas realiza a leitura do </w:t>
      </w:r>
      <w:r w:rsidR="00C42530" w:rsidRPr="004E7DBD">
        <w:rPr>
          <w:rPrChange w:id="8416" w:author="Alexandre Marcondes" w:date="2019-07-09T18:16:00Z">
            <w:rPr/>
          </w:rPrChange>
        </w:rPr>
        <w:t xml:space="preserve">arquivo </w:t>
      </w:r>
      <w:proofErr w:type="spellStart"/>
      <w:r w:rsidRPr="004E7DBD">
        <w:rPr>
          <w:i/>
          <w:rPrChange w:id="8417" w:author="Alexandre Marcondes" w:date="2019-07-09T18:16:00Z">
            <w:rPr>
              <w:i/>
            </w:rPr>
          </w:rPrChange>
        </w:rPr>
        <w:t>Octomap</w:t>
      </w:r>
      <w:proofErr w:type="spellEnd"/>
      <w:r w:rsidRPr="004E7DBD">
        <w:rPr>
          <w:rPrChange w:id="8418" w:author="Alexandre Marcondes" w:date="2019-07-09T18:16:00Z">
            <w:rPr/>
          </w:rPrChange>
        </w:rPr>
        <w:t xml:space="preserve"> do modelo 3D convertido na seção </w:t>
      </w:r>
      <w:r w:rsidRPr="004E7DBD">
        <w:rPr>
          <w:rPrChange w:id="8419" w:author="Alexandre Marcondes" w:date="2019-07-09T18:16:00Z">
            <w:rPr/>
          </w:rPrChange>
        </w:rPr>
        <w:fldChar w:fldCharType="begin"/>
      </w:r>
      <w:r w:rsidRPr="004E7DBD">
        <w:rPr>
          <w:rPrChange w:id="8420" w:author="Alexandre Marcondes" w:date="2019-07-09T18:16:00Z">
            <w:rPr/>
          </w:rPrChange>
        </w:rPr>
        <w:instrText xml:space="preserve"> REF _Ref8382741 \r \h </w:instrText>
      </w:r>
      <w:r w:rsidR="00DE3E0D" w:rsidRPr="004E7DBD">
        <w:rPr>
          <w:rPrChange w:id="8421" w:author="Alexandre Marcondes" w:date="2019-07-09T18:16:00Z">
            <w:rPr/>
          </w:rPrChange>
        </w:rPr>
        <w:instrText xml:space="preserve"> \* MERGEFORMAT </w:instrText>
      </w:r>
      <w:r w:rsidRPr="004E7DBD">
        <w:rPr>
          <w:rPrChange w:id="8422" w:author="Alexandre Marcondes" w:date="2019-07-09T18:16:00Z">
            <w:rPr/>
          </w:rPrChange>
        </w:rPr>
      </w:r>
      <w:r w:rsidRPr="004E7DBD">
        <w:rPr>
          <w:rPrChange w:id="8423" w:author="Alexandre Marcondes" w:date="2019-07-09T18:16:00Z">
            <w:rPr/>
          </w:rPrChange>
        </w:rPr>
        <w:fldChar w:fldCharType="separate"/>
      </w:r>
      <w:r w:rsidR="00C239C6" w:rsidRPr="004E7DBD">
        <w:rPr>
          <w:rPrChange w:id="8424" w:author="Alexandre Marcondes" w:date="2019-07-09T18:16:00Z">
            <w:rPr/>
          </w:rPrChange>
        </w:rPr>
        <w:t>5.4.3</w:t>
      </w:r>
      <w:r w:rsidRPr="004E7DBD">
        <w:rPr>
          <w:rPrChange w:id="8425" w:author="Alexandre Marcondes" w:date="2019-07-09T18:16:00Z">
            <w:rPr/>
          </w:rPrChange>
        </w:rPr>
        <w:fldChar w:fldCharType="end"/>
      </w:r>
      <w:r w:rsidRPr="004E7DBD">
        <w:rPr>
          <w:rPrChange w:id="8426" w:author="Alexandre Marcondes" w:date="2019-07-09T18:16:00Z">
            <w:rPr/>
          </w:rPrChange>
        </w:rPr>
        <w:t>, realiza a modificação de parâmetros do mapa, e atualiza</w:t>
      </w:r>
      <w:r w:rsidR="00C42530" w:rsidRPr="004E7DBD">
        <w:rPr>
          <w:rPrChange w:id="8427" w:author="Alexandre Marcondes" w:date="2019-07-09T18:16:00Z">
            <w:rPr/>
          </w:rPrChange>
        </w:rPr>
        <w:t>,</w:t>
      </w:r>
      <w:r w:rsidRPr="004E7DBD">
        <w:rPr>
          <w:rPrChange w:id="8428" w:author="Alexandre Marcondes" w:date="2019-07-09T18:16:00Z">
            <w:rPr/>
          </w:rPrChange>
        </w:rPr>
        <w:t xml:space="preserve"> </w:t>
      </w:r>
      <w:r w:rsidR="00C42530" w:rsidRPr="004E7DBD">
        <w:rPr>
          <w:rPrChange w:id="8429" w:author="Alexandre Marcondes" w:date="2019-07-09T18:16:00Z">
            <w:rPr/>
          </w:rPrChange>
        </w:rPr>
        <w:t>com uma determinada</w:t>
      </w:r>
      <w:r w:rsidRPr="004E7DBD">
        <w:rPr>
          <w:rPrChange w:id="8430" w:author="Alexandre Marcondes" w:date="2019-07-09T18:16:00Z">
            <w:rPr/>
          </w:rPrChange>
        </w:rPr>
        <w:t xml:space="preserve"> frequência</w:t>
      </w:r>
      <w:r w:rsidR="00C42530" w:rsidRPr="004E7DBD">
        <w:rPr>
          <w:rPrChange w:id="8431" w:author="Alexandre Marcondes" w:date="2019-07-09T18:16:00Z">
            <w:rPr/>
          </w:rPrChange>
        </w:rPr>
        <w:t>,</w:t>
      </w:r>
      <w:r w:rsidRPr="004E7DBD">
        <w:rPr>
          <w:rPrChange w:id="8432" w:author="Alexandre Marcondes" w:date="2019-07-09T18:16:00Z">
            <w:rPr/>
          </w:rPrChange>
        </w:rPr>
        <w:t xml:space="preserve"> um tópico chamado </w:t>
      </w:r>
      <w:proofErr w:type="spellStart"/>
      <w:r w:rsidRPr="004E7DBD">
        <w:rPr>
          <w:i/>
          <w:rPrChange w:id="8433" w:author="Alexandre Marcondes" w:date="2019-07-09T18:16:00Z">
            <w:rPr>
              <w:i/>
            </w:rPr>
          </w:rPrChange>
        </w:rPr>
        <w:t>planning_scene</w:t>
      </w:r>
      <w:proofErr w:type="spellEnd"/>
      <w:r w:rsidR="002F2B48" w:rsidRPr="004E7DBD">
        <w:rPr>
          <w:rPrChange w:id="8434" w:author="Alexandre Marcondes" w:date="2019-07-09T18:16:00Z">
            <w:rPr/>
          </w:rPrChange>
        </w:rPr>
        <w:t>. Ess</w:t>
      </w:r>
      <w:r w:rsidR="00C32F34" w:rsidRPr="004E7DBD">
        <w:rPr>
          <w:rPrChange w:id="8435" w:author="Alexandre Marcondes" w:date="2019-07-09T18:16:00Z">
            <w:rPr/>
          </w:rPrChange>
        </w:rPr>
        <w:t xml:space="preserve">e tópico </w:t>
      </w:r>
      <w:r w:rsidRPr="004E7DBD">
        <w:rPr>
          <w:rPrChange w:id="8436" w:author="Alexandre Marcondes" w:date="2019-07-09T18:16:00Z">
            <w:rPr/>
          </w:rPrChange>
        </w:rPr>
        <w:t>inclui mapa</w:t>
      </w:r>
      <w:r w:rsidR="00C42530" w:rsidRPr="004E7DBD">
        <w:rPr>
          <w:rPrChange w:id="8437" w:author="Alexandre Marcondes" w:date="2019-07-09T18:16:00Z">
            <w:rPr/>
          </w:rPrChange>
        </w:rPr>
        <w:t>, parâmetros</w:t>
      </w:r>
      <w:r w:rsidRPr="004E7DBD">
        <w:rPr>
          <w:rPrChange w:id="8438" w:author="Alexandre Marcondes" w:date="2019-07-09T18:16:00Z">
            <w:rPr/>
          </w:rPrChange>
        </w:rPr>
        <w:t xml:space="preserve"> e a transformada entre a base do VANT simulado e o </w:t>
      </w:r>
      <w:r w:rsidR="00C42530" w:rsidRPr="004E7DBD">
        <w:rPr>
          <w:rPrChange w:id="8439" w:author="Alexandre Marcondes" w:date="2019-07-09T18:16:00Z">
            <w:rPr/>
          </w:rPrChange>
        </w:rPr>
        <w:t>sistema de referencial global do ambiente simulado</w:t>
      </w:r>
      <w:r w:rsidRPr="004E7DBD">
        <w:rPr>
          <w:rPrChange w:id="8440" w:author="Alexandre Marcondes" w:date="2019-07-09T18:16:00Z">
            <w:rPr/>
          </w:rPrChange>
        </w:rPr>
        <w:t xml:space="preserve">.  </w:t>
      </w:r>
    </w:p>
    <w:p w:rsidR="00C42530" w:rsidRPr="004E7DBD" w:rsidRDefault="00C42530" w:rsidP="003D5E16">
      <w:pPr>
        <w:rPr>
          <w:rPrChange w:id="8441" w:author="Alexandre Marcondes" w:date="2019-07-09T18:16:00Z">
            <w:rPr/>
          </w:rPrChange>
        </w:rPr>
      </w:pPr>
      <w:r w:rsidRPr="004E7DBD">
        <w:rPr>
          <w:rPrChange w:id="8442" w:author="Alexandre Marcondes" w:date="2019-07-09T18:16:00Z">
            <w:rPr/>
          </w:rPrChange>
        </w:rPr>
        <w:t xml:space="preserve">O tópico </w:t>
      </w:r>
      <w:proofErr w:type="spellStart"/>
      <w:r w:rsidRPr="004E7DBD">
        <w:rPr>
          <w:i/>
          <w:rPrChange w:id="8443" w:author="Alexandre Marcondes" w:date="2019-07-09T18:16:00Z">
            <w:rPr>
              <w:i/>
            </w:rPr>
          </w:rPrChange>
        </w:rPr>
        <w:t>planning_scene</w:t>
      </w:r>
      <w:proofErr w:type="spellEnd"/>
      <w:r w:rsidRPr="004E7DBD">
        <w:rPr>
          <w:i/>
          <w:rPrChange w:id="8444" w:author="Alexandre Marcondes" w:date="2019-07-09T18:16:00Z">
            <w:rPr>
              <w:i/>
            </w:rPr>
          </w:rPrChange>
        </w:rPr>
        <w:t xml:space="preserve"> </w:t>
      </w:r>
      <w:r w:rsidRPr="004E7DBD">
        <w:rPr>
          <w:rPrChange w:id="8445" w:author="Alexandre Marcondes" w:date="2019-07-09T18:16:00Z">
            <w:rPr/>
          </w:rPrChange>
        </w:rPr>
        <w:t xml:space="preserve">é utilizado pelo </w:t>
      </w:r>
      <w:proofErr w:type="spellStart"/>
      <w:proofErr w:type="gramStart"/>
      <w:r w:rsidRPr="004E7DBD">
        <w:rPr>
          <w:i/>
          <w:rPrChange w:id="8446" w:author="Alexandre Marcondes" w:date="2019-07-09T18:16:00Z">
            <w:rPr>
              <w:i/>
            </w:rPr>
          </w:rPrChange>
        </w:rPr>
        <w:t>MoveIt</w:t>
      </w:r>
      <w:proofErr w:type="spellEnd"/>
      <w:proofErr w:type="gramEnd"/>
      <w:r w:rsidRPr="004E7DBD">
        <w:rPr>
          <w:i/>
          <w:rPrChange w:id="8447" w:author="Alexandre Marcondes" w:date="2019-07-09T18:16:00Z">
            <w:rPr>
              <w:i/>
            </w:rPr>
          </w:rPrChange>
        </w:rPr>
        <w:t xml:space="preserve"> </w:t>
      </w:r>
      <w:r w:rsidRPr="004E7DBD">
        <w:rPr>
          <w:rPrChange w:id="8448" w:author="Alexandre Marcondes" w:date="2019-07-09T18:16:00Z">
            <w:rPr/>
          </w:rPrChange>
        </w:rPr>
        <w:t xml:space="preserve">como fonte de informações sobre o mapa de colisão e pelo </w:t>
      </w:r>
      <w:proofErr w:type="spellStart"/>
      <w:r w:rsidRPr="004E7DBD">
        <w:rPr>
          <w:rPrChange w:id="8449" w:author="Alexandre Marcondes" w:date="2019-07-09T18:16:00Z">
            <w:rPr/>
          </w:rPrChange>
        </w:rPr>
        <w:t>RViz</w:t>
      </w:r>
      <w:proofErr w:type="spellEnd"/>
      <w:r w:rsidRPr="004E7DBD">
        <w:rPr>
          <w:rPrChange w:id="8450" w:author="Alexandre Marcondes" w:date="2019-07-09T18:16:00Z">
            <w:rPr/>
          </w:rPrChange>
        </w:rPr>
        <w:t xml:space="preserve"> para visualização dos planejamentos e execuções de rotas.</w:t>
      </w:r>
      <w:r w:rsidR="003D5E16" w:rsidRPr="004E7DBD">
        <w:rPr>
          <w:rPrChange w:id="8451" w:author="Alexandre Marcondes" w:date="2019-07-09T18:16:00Z">
            <w:rPr/>
          </w:rPrChange>
        </w:rPr>
        <w:t xml:space="preserve"> Principais</w:t>
      </w:r>
      <w:r w:rsidRPr="004E7DBD">
        <w:rPr>
          <w:rPrChange w:id="8452" w:author="Alexandre Marcondes" w:date="2019-07-09T18:16:00Z">
            <w:rPr/>
          </w:rPrChange>
        </w:rPr>
        <w:t xml:space="preserve"> </w:t>
      </w:r>
      <w:r w:rsidR="003D5E16" w:rsidRPr="004E7DBD">
        <w:rPr>
          <w:rPrChange w:id="8453" w:author="Alexandre Marcondes" w:date="2019-07-09T18:16:00Z">
            <w:rPr/>
          </w:rPrChange>
        </w:rPr>
        <w:t>publicações</w:t>
      </w:r>
      <w:r w:rsidRPr="004E7DBD">
        <w:rPr>
          <w:rPrChange w:id="8454" w:author="Alexandre Marcondes" w:date="2019-07-09T18:16:00Z">
            <w:rPr/>
          </w:rPrChange>
        </w:rPr>
        <w:t xml:space="preserve"> e </w:t>
      </w:r>
      <w:r w:rsidR="003D5E16" w:rsidRPr="004E7DBD">
        <w:rPr>
          <w:rPrChange w:id="8455" w:author="Alexandre Marcondes" w:date="2019-07-09T18:16:00Z">
            <w:rPr/>
          </w:rPrChange>
        </w:rPr>
        <w:t>subscrições</w:t>
      </w:r>
      <w:r w:rsidRPr="004E7DBD">
        <w:rPr>
          <w:rPrChange w:id="8456" w:author="Alexandre Marcondes" w:date="2019-07-09T18:16:00Z">
            <w:rPr/>
          </w:rPrChange>
        </w:rPr>
        <w:t>:</w:t>
      </w:r>
    </w:p>
    <w:p w:rsidR="003D5E16" w:rsidRPr="004E7DBD" w:rsidRDefault="003D5E16" w:rsidP="003D5E16">
      <w:pPr>
        <w:rPr>
          <w:rPrChange w:id="8457" w:author="Alexandre Marcondes" w:date="2019-07-09T18:16:00Z">
            <w:rPr/>
          </w:rPrChange>
        </w:rPr>
      </w:pPr>
    </w:p>
    <w:p w:rsidR="00C42530" w:rsidRPr="004E7DBD" w:rsidRDefault="00C42530" w:rsidP="007870AF">
      <w:pPr>
        <w:pStyle w:val="PargrafodaLista"/>
        <w:numPr>
          <w:ilvl w:val="0"/>
          <w:numId w:val="23"/>
        </w:numPr>
        <w:rPr>
          <w:rPrChange w:id="8458" w:author="Alexandre Marcondes" w:date="2019-07-09T18:16:00Z">
            <w:rPr/>
          </w:rPrChange>
        </w:rPr>
      </w:pPr>
      <w:r w:rsidRPr="004E7DBD">
        <w:rPr>
          <w:rPrChange w:id="8459" w:author="Alexandre Marcondes" w:date="2019-07-09T18:16:00Z">
            <w:rPr/>
          </w:rPrChange>
        </w:rPr>
        <w:t>Publicações</w:t>
      </w:r>
    </w:p>
    <w:p w:rsidR="00C42530" w:rsidRPr="004E7DBD" w:rsidRDefault="00C42530" w:rsidP="007870AF">
      <w:pPr>
        <w:pStyle w:val="PargrafodaLista"/>
        <w:numPr>
          <w:ilvl w:val="1"/>
          <w:numId w:val="23"/>
        </w:numPr>
        <w:rPr>
          <w:i/>
          <w:rPrChange w:id="8460" w:author="Alexandre Marcondes" w:date="2019-07-09T18:16:00Z">
            <w:rPr>
              <w:i/>
            </w:rPr>
          </w:rPrChange>
        </w:rPr>
      </w:pPr>
      <w:proofErr w:type="spellStart"/>
      <w:proofErr w:type="gramStart"/>
      <w:r w:rsidRPr="004E7DBD">
        <w:rPr>
          <w:i/>
          <w:rPrChange w:id="8461" w:author="Alexandre Marcondes" w:date="2019-07-09T18:16:00Z">
            <w:rPr>
              <w:i/>
            </w:rPr>
          </w:rPrChange>
        </w:rPr>
        <w:t>planning_scene</w:t>
      </w:r>
      <w:proofErr w:type="spellEnd"/>
      <w:proofErr w:type="gramEnd"/>
    </w:p>
    <w:p w:rsidR="00C42530" w:rsidRPr="004E7DBD" w:rsidRDefault="003D5E16" w:rsidP="007870AF">
      <w:pPr>
        <w:pStyle w:val="PargrafodaLista"/>
        <w:numPr>
          <w:ilvl w:val="0"/>
          <w:numId w:val="23"/>
        </w:numPr>
        <w:rPr>
          <w:rPrChange w:id="8462" w:author="Alexandre Marcondes" w:date="2019-07-09T18:16:00Z">
            <w:rPr/>
          </w:rPrChange>
        </w:rPr>
      </w:pPr>
      <w:r w:rsidRPr="004E7DBD">
        <w:rPr>
          <w:rPrChange w:id="8463" w:author="Alexandre Marcondes" w:date="2019-07-09T18:16:00Z">
            <w:rPr/>
          </w:rPrChange>
        </w:rPr>
        <w:t>Subscrições</w:t>
      </w:r>
      <w:r w:rsidR="00C42530" w:rsidRPr="004E7DBD">
        <w:rPr>
          <w:rPrChange w:id="8464" w:author="Alexandre Marcondes" w:date="2019-07-09T18:16:00Z">
            <w:rPr/>
          </w:rPrChange>
        </w:rPr>
        <w:t>:</w:t>
      </w:r>
    </w:p>
    <w:p w:rsidR="00C42530" w:rsidRPr="004E7DBD" w:rsidRDefault="00C42530" w:rsidP="007870AF">
      <w:pPr>
        <w:pStyle w:val="PargrafodaLista"/>
        <w:numPr>
          <w:ilvl w:val="1"/>
          <w:numId w:val="23"/>
        </w:numPr>
        <w:rPr>
          <w:i/>
          <w:rPrChange w:id="8465" w:author="Alexandre Marcondes" w:date="2019-07-09T18:16:00Z">
            <w:rPr>
              <w:i/>
            </w:rPr>
          </w:rPrChange>
        </w:rPr>
      </w:pPr>
      <w:proofErr w:type="gramStart"/>
      <w:r w:rsidRPr="004E7DBD">
        <w:rPr>
          <w:i/>
          <w:rPrChange w:id="8466" w:author="Alexandre Marcondes" w:date="2019-07-09T18:16:00Z">
            <w:rPr>
              <w:i/>
            </w:rPr>
          </w:rPrChange>
        </w:rPr>
        <w:t>tf</w:t>
      </w:r>
      <w:proofErr w:type="gramEnd"/>
    </w:p>
    <w:p w:rsidR="00C42530" w:rsidRPr="004E7DBD" w:rsidRDefault="00C42530" w:rsidP="007870AF">
      <w:pPr>
        <w:pStyle w:val="PargrafodaLista"/>
        <w:numPr>
          <w:ilvl w:val="1"/>
          <w:numId w:val="23"/>
        </w:numPr>
        <w:rPr>
          <w:i/>
          <w:rPrChange w:id="8467" w:author="Alexandre Marcondes" w:date="2019-07-09T18:16:00Z">
            <w:rPr>
              <w:i/>
            </w:rPr>
          </w:rPrChange>
        </w:rPr>
      </w:pPr>
      <w:proofErr w:type="spellStart"/>
      <w:proofErr w:type="gramStart"/>
      <w:r w:rsidRPr="004E7DBD">
        <w:rPr>
          <w:i/>
          <w:rPrChange w:id="8468" w:author="Alexandre Marcondes" w:date="2019-07-09T18:16:00Z">
            <w:rPr>
              <w:i/>
            </w:rPr>
          </w:rPrChange>
        </w:rPr>
        <w:t>octomap_full</w:t>
      </w:r>
      <w:proofErr w:type="spellEnd"/>
      <w:proofErr w:type="gramEnd"/>
    </w:p>
    <w:p w:rsidR="00F66518" w:rsidRPr="004E7DBD" w:rsidRDefault="00F66518" w:rsidP="00F66518">
      <w:pPr>
        <w:rPr>
          <w:rPrChange w:id="8469" w:author="Alexandre Marcondes" w:date="2019-07-09T18:16:00Z">
            <w:rPr/>
          </w:rPrChange>
        </w:rPr>
      </w:pPr>
    </w:p>
    <w:p w:rsidR="003D5E16" w:rsidRPr="004E7DBD" w:rsidRDefault="003D5E16" w:rsidP="00F66518">
      <w:pPr>
        <w:rPr>
          <w:rPrChange w:id="8470" w:author="Alexandre Marcondes" w:date="2019-07-09T18:16:00Z">
            <w:rPr/>
          </w:rPrChange>
        </w:rPr>
      </w:pPr>
      <w:r w:rsidRPr="004E7DBD">
        <w:rPr>
          <w:rPrChange w:id="8471" w:author="Alexandre Marcondes" w:date="2019-07-09T18:16:00Z">
            <w:rPr/>
          </w:rPrChange>
        </w:rPr>
        <w:t xml:space="preserve">A seguir as partes do código referentes às suas </w:t>
      </w:r>
      <w:r w:rsidR="00C92589" w:rsidRPr="004E7DBD">
        <w:rPr>
          <w:rPrChange w:id="8472" w:author="Alexandre Marcondes" w:date="2019-07-09T18:16:00Z">
            <w:rPr/>
          </w:rPrChange>
        </w:rPr>
        <w:t>principais</w:t>
      </w:r>
      <w:r w:rsidRPr="004E7DBD">
        <w:rPr>
          <w:rPrChange w:id="8473" w:author="Alexandre Marcondes" w:date="2019-07-09T18:16:00Z">
            <w:rPr/>
          </w:rPrChange>
        </w:rPr>
        <w:t xml:space="preserve"> funções serão detalhadas</w:t>
      </w:r>
      <w:r w:rsidR="002F2B48" w:rsidRPr="004E7DBD">
        <w:rPr>
          <w:rPrChange w:id="8474" w:author="Alexandre Marcondes" w:date="2019-07-09T18:16:00Z">
            <w:rPr/>
          </w:rPrChange>
        </w:rPr>
        <w:t>:</w:t>
      </w:r>
    </w:p>
    <w:p w:rsidR="003D5E16" w:rsidRPr="004E7DBD" w:rsidRDefault="003D5E16" w:rsidP="00F66518">
      <w:pPr>
        <w:rPr>
          <w:rPrChange w:id="8475" w:author="Alexandre Marcondes" w:date="2019-07-09T18:16:00Z">
            <w:rPr/>
          </w:rPrChange>
        </w:rPr>
      </w:pPr>
    </w:p>
    <w:p w:rsidR="003D5E16" w:rsidRPr="004E7DBD" w:rsidRDefault="003D5E16" w:rsidP="003D5E16">
      <w:pPr>
        <w:pStyle w:val="Ttulo4"/>
        <w:numPr>
          <w:ilvl w:val="3"/>
          <w:numId w:val="6"/>
        </w:numPr>
        <w:rPr>
          <w:rPrChange w:id="8476" w:author="Alexandre Marcondes" w:date="2019-07-09T18:16:00Z">
            <w:rPr/>
          </w:rPrChange>
        </w:rPr>
      </w:pPr>
      <w:proofErr w:type="spellStart"/>
      <w:r w:rsidRPr="004E7DBD">
        <w:rPr>
          <w:i/>
          <w:rPrChange w:id="8477" w:author="Alexandre Marcondes" w:date="2019-07-09T18:16:00Z">
            <w:rPr>
              <w:i/>
            </w:rPr>
          </w:rPrChange>
        </w:rPr>
        <w:t>Imports</w:t>
      </w:r>
      <w:proofErr w:type="spellEnd"/>
      <w:r w:rsidRPr="004E7DBD">
        <w:rPr>
          <w:rPrChange w:id="8478" w:author="Alexandre Marcondes" w:date="2019-07-09T18:16:00Z">
            <w:rPr/>
          </w:rPrChange>
        </w:rPr>
        <w:t xml:space="preserve"> e inicialização</w:t>
      </w:r>
    </w:p>
    <w:p w:rsidR="003D5E16" w:rsidRPr="004E7DBD" w:rsidRDefault="003D5E16" w:rsidP="003D5E16">
      <w:pPr>
        <w:rPr>
          <w:rPrChange w:id="8479" w:author="Alexandre Marcondes" w:date="2019-07-09T18:16:00Z">
            <w:rPr/>
          </w:rPrChange>
        </w:rPr>
      </w:pPr>
    </w:p>
    <w:p w:rsidR="003D5E16" w:rsidRPr="004E7DBD" w:rsidRDefault="003D5E16" w:rsidP="003D5E16">
      <w:pPr>
        <w:rPr>
          <w:rPrChange w:id="8480" w:author="Alexandre Marcondes" w:date="2019-07-09T18:16:00Z">
            <w:rPr/>
          </w:rPrChange>
        </w:rPr>
      </w:pPr>
      <w:r w:rsidRPr="004E7DBD">
        <w:rPr>
          <w:rPrChange w:id="8481" w:author="Alexandre Marcondes" w:date="2019-07-09T18:16:00Z">
            <w:rPr/>
          </w:rPrChange>
        </w:rPr>
        <w:t xml:space="preserve">Na </w:t>
      </w:r>
      <w:r w:rsidR="00EB534C" w:rsidRPr="004E7DBD">
        <w:rPr>
          <w:rPrChange w:id="8482" w:author="Alexandre Marcondes" w:date="2019-07-09T18:16:00Z">
            <w:rPr/>
          </w:rPrChange>
        </w:rPr>
        <w:fldChar w:fldCharType="begin"/>
      </w:r>
      <w:r w:rsidR="00EB534C" w:rsidRPr="004E7DBD">
        <w:rPr>
          <w:rPrChange w:id="8483" w:author="Alexandre Marcondes" w:date="2019-07-09T18:16:00Z">
            <w:rPr/>
          </w:rPrChange>
        </w:rPr>
        <w:instrText xml:space="preserve"> REF _Ref8417017 \h </w:instrText>
      </w:r>
      <w:r w:rsidR="00DE3E0D" w:rsidRPr="004E7DBD">
        <w:rPr>
          <w:rPrChange w:id="8484" w:author="Alexandre Marcondes" w:date="2019-07-09T18:16:00Z">
            <w:rPr/>
          </w:rPrChange>
        </w:rPr>
        <w:instrText xml:space="preserve"> \* MERGEFORMAT </w:instrText>
      </w:r>
      <w:r w:rsidR="00EB534C" w:rsidRPr="004E7DBD">
        <w:rPr>
          <w:rPrChange w:id="8485" w:author="Alexandre Marcondes" w:date="2019-07-09T18:16:00Z">
            <w:rPr/>
          </w:rPrChange>
        </w:rPr>
      </w:r>
      <w:r w:rsidR="00EB534C" w:rsidRPr="004E7DBD">
        <w:rPr>
          <w:rPrChange w:id="8486" w:author="Alexandre Marcondes" w:date="2019-07-09T18:16:00Z">
            <w:rPr/>
          </w:rPrChange>
        </w:rPr>
        <w:fldChar w:fldCharType="separate"/>
      </w:r>
      <w:r w:rsidR="00C239C6" w:rsidRPr="004E7DBD">
        <w:rPr>
          <w:rPrChange w:id="8487" w:author="Alexandre Marcondes" w:date="2019-07-09T18:16:00Z">
            <w:rPr/>
          </w:rPrChange>
        </w:rPr>
        <w:t xml:space="preserve">Figura </w:t>
      </w:r>
      <w:r w:rsidR="00C239C6" w:rsidRPr="004E7DBD">
        <w:rPr>
          <w:noProof/>
          <w:rPrChange w:id="8488" w:author="Alexandre Marcondes" w:date="2019-07-09T18:16:00Z">
            <w:rPr>
              <w:noProof/>
            </w:rPr>
          </w:rPrChange>
        </w:rPr>
        <w:t>24</w:t>
      </w:r>
      <w:r w:rsidR="00EB534C" w:rsidRPr="004E7DBD">
        <w:rPr>
          <w:rPrChange w:id="8489" w:author="Alexandre Marcondes" w:date="2019-07-09T18:16:00Z">
            <w:rPr/>
          </w:rPrChange>
        </w:rPr>
        <w:fldChar w:fldCharType="end"/>
      </w:r>
      <w:r w:rsidR="00EB534C" w:rsidRPr="004E7DBD">
        <w:rPr>
          <w:rPrChange w:id="8490" w:author="Alexandre Marcondes" w:date="2019-07-09T18:16:00Z">
            <w:rPr/>
          </w:rPrChange>
        </w:rPr>
        <w:t xml:space="preserve"> </w:t>
      </w:r>
      <w:r w:rsidRPr="004E7DBD">
        <w:rPr>
          <w:rPrChange w:id="8491" w:author="Alexandre Marcondes" w:date="2019-07-09T18:16:00Z">
            <w:rPr/>
          </w:rPrChange>
        </w:rPr>
        <w:t>pode</w:t>
      </w:r>
      <w:r w:rsidR="002F2B48" w:rsidRPr="004E7DBD">
        <w:rPr>
          <w:rPrChange w:id="8492" w:author="Alexandre Marcondes" w:date="2019-07-09T18:16:00Z">
            <w:rPr/>
          </w:rPrChange>
        </w:rPr>
        <w:t>-se</w:t>
      </w:r>
      <w:r w:rsidRPr="004E7DBD">
        <w:rPr>
          <w:rPrChange w:id="8493" w:author="Alexandre Marcondes" w:date="2019-07-09T18:16:00Z">
            <w:rPr/>
          </w:rPrChange>
        </w:rPr>
        <w:t xml:space="preserve"> observar o código referente aos </w:t>
      </w:r>
      <w:proofErr w:type="spellStart"/>
      <w:r w:rsidRPr="004E7DBD">
        <w:rPr>
          <w:i/>
          <w:rPrChange w:id="8494" w:author="Alexandre Marcondes" w:date="2019-07-09T18:16:00Z">
            <w:rPr>
              <w:i/>
            </w:rPr>
          </w:rPrChange>
        </w:rPr>
        <w:t>imports</w:t>
      </w:r>
      <w:proofErr w:type="spellEnd"/>
      <w:r w:rsidR="00402D2A" w:rsidRPr="004E7DBD">
        <w:rPr>
          <w:rPrChange w:id="8495" w:author="Alexandre Marcondes" w:date="2019-07-09T18:16:00Z">
            <w:rPr/>
          </w:rPrChange>
        </w:rPr>
        <w:t xml:space="preserve"> do módulo.</w:t>
      </w:r>
    </w:p>
    <w:p w:rsidR="00C92589" w:rsidRPr="004E7DBD" w:rsidRDefault="00C92589" w:rsidP="003D5E16">
      <w:pPr>
        <w:rPr>
          <w:rPrChange w:id="8496" w:author="Alexandre Marcondes" w:date="2019-07-09T18:16:00Z">
            <w:rPr/>
          </w:rPrChange>
        </w:rPr>
      </w:pPr>
    </w:p>
    <w:p w:rsidR="00E63D38" w:rsidRPr="004E7DBD" w:rsidRDefault="00EC6349" w:rsidP="00402D2A">
      <w:pPr>
        <w:pStyle w:val="Legenda"/>
        <w:keepNext/>
        <w:jc w:val="center"/>
        <w:rPr>
          <w:rPrChange w:id="8497" w:author="Alexandre Marcondes" w:date="2019-07-09T18:16:00Z">
            <w:rPr/>
          </w:rPrChange>
        </w:rPr>
      </w:pPr>
      <w:bookmarkStart w:id="8498" w:name="_Ref8417017"/>
      <w:bookmarkStart w:id="8499" w:name="_Toc9086567"/>
      <w:bookmarkStart w:id="8500" w:name="_Toc9086892"/>
      <w:bookmarkStart w:id="8501" w:name="_Toc9087019"/>
      <w:bookmarkStart w:id="8502" w:name="_Toc9088030"/>
      <w:bookmarkStart w:id="8503" w:name="_Toc9088371"/>
      <w:bookmarkStart w:id="8504" w:name="_Toc9088496"/>
      <w:r w:rsidRPr="004E7DBD">
        <w:rPr>
          <w:rPrChange w:id="8505" w:author="Alexandre Marcondes" w:date="2019-07-09T18:16:00Z">
            <w:rPr/>
          </w:rPrChange>
        </w:rPr>
        <w:t xml:space="preserve">Figura </w:t>
      </w:r>
      <w:r w:rsidR="00DF2272" w:rsidRPr="004E7DBD">
        <w:rPr>
          <w:noProof/>
          <w:rPrChange w:id="8506" w:author="Alexandre Marcondes" w:date="2019-07-09T18:16:00Z">
            <w:rPr>
              <w:noProof/>
            </w:rPr>
          </w:rPrChange>
        </w:rPr>
        <w:fldChar w:fldCharType="begin"/>
      </w:r>
      <w:r w:rsidR="00DF2272" w:rsidRPr="004E7DBD">
        <w:rPr>
          <w:noProof/>
          <w:rPrChange w:id="8507" w:author="Alexandre Marcondes" w:date="2019-07-09T18:16:00Z">
            <w:rPr>
              <w:noProof/>
            </w:rPr>
          </w:rPrChange>
        </w:rPr>
        <w:instrText xml:space="preserve"> SEQ Figura \* ARABIC </w:instrText>
      </w:r>
      <w:r w:rsidR="00DF2272" w:rsidRPr="004E7DBD">
        <w:rPr>
          <w:noProof/>
          <w:rPrChange w:id="8508" w:author="Alexandre Marcondes" w:date="2019-07-09T18:16:00Z">
            <w:rPr>
              <w:noProof/>
            </w:rPr>
          </w:rPrChange>
        </w:rPr>
        <w:fldChar w:fldCharType="separate"/>
      </w:r>
      <w:r w:rsidR="00881DF2" w:rsidRPr="004E7DBD">
        <w:rPr>
          <w:noProof/>
          <w:rPrChange w:id="8509" w:author="Alexandre Marcondes" w:date="2019-07-09T18:16:00Z">
            <w:rPr>
              <w:noProof/>
            </w:rPr>
          </w:rPrChange>
        </w:rPr>
        <w:t>24</w:t>
      </w:r>
      <w:r w:rsidR="00DF2272" w:rsidRPr="004E7DBD">
        <w:rPr>
          <w:noProof/>
          <w:rPrChange w:id="8510" w:author="Alexandre Marcondes" w:date="2019-07-09T18:16:00Z">
            <w:rPr>
              <w:noProof/>
            </w:rPr>
          </w:rPrChange>
        </w:rPr>
        <w:fldChar w:fldCharType="end"/>
      </w:r>
      <w:bookmarkEnd w:id="8498"/>
      <w:r w:rsidR="002F2B48" w:rsidRPr="004E7DBD">
        <w:rPr>
          <w:rPrChange w:id="8511" w:author="Alexandre Marcondes" w:date="2019-07-09T18:16:00Z">
            <w:rPr/>
          </w:rPrChange>
        </w:rPr>
        <w:t xml:space="preserve"> </w:t>
      </w:r>
      <w:r w:rsidRPr="004E7DBD">
        <w:rPr>
          <w:rPrChange w:id="8512" w:author="Alexandre Marcondes" w:date="2019-07-09T18:16:00Z">
            <w:rPr/>
          </w:rPrChange>
        </w:rPr>
        <w:t xml:space="preserve">- Módulo atualizador de mapa: </w:t>
      </w:r>
      <w:proofErr w:type="spellStart"/>
      <w:r w:rsidRPr="004E7DBD">
        <w:rPr>
          <w:rPrChange w:id="8513" w:author="Alexandre Marcondes" w:date="2019-07-09T18:16:00Z">
            <w:rPr/>
          </w:rPrChange>
        </w:rPr>
        <w:t>Imports</w:t>
      </w:r>
      <w:bookmarkEnd w:id="8499"/>
      <w:bookmarkEnd w:id="8500"/>
      <w:bookmarkEnd w:id="8501"/>
      <w:bookmarkEnd w:id="8502"/>
      <w:bookmarkEnd w:id="8503"/>
      <w:bookmarkEnd w:id="8504"/>
      <w:proofErr w:type="spellEnd"/>
      <w:r w:rsidRPr="004E7DBD">
        <w:rPr>
          <w:rPrChange w:id="8514" w:author="Alexandre Marcondes" w:date="2019-07-09T18:16:00Z">
            <w:rPr/>
          </w:rPrChange>
        </w:rPr>
        <w:t xml:space="preserve"> </w:t>
      </w:r>
    </w:p>
    <w:bookmarkStart w:id="8515" w:name="_MON_1619025764"/>
    <w:bookmarkEnd w:id="8515"/>
    <w:p w:rsidR="00E63D38" w:rsidRPr="004E7DBD" w:rsidRDefault="008A448E" w:rsidP="008A448E">
      <w:pPr>
        <w:rPr>
          <w:rPrChange w:id="8516" w:author="Alexandre Marcondes" w:date="2019-07-09T18:16:00Z">
            <w:rPr/>
          </w:rPrChange>
        </w:rPr>
      </w:pPr>
      <w:r w:rsidRPr="004E7DBD">
        <w:rPr>
          <w:rPrChange w:id="8517" w:author="Alexandre Marcondes" w:date="2019-07-09T18:16:00Z">
            <w:rPr/>
          </w:rPrChange>
        </w:rPr>
        <w:object w:dxaOrig="8504" w:dyaOrig="3056">
          <v:shape id="_x0000_i1027" type="#_x0000_t75" style="width:425.25pt;height:151.5pt" o:ole="">
            <v:imagedata r:id="rId37" o:title=""/>
          </v:shape>
          <o:OLEObject Type="Embed" ProgID="Word.OpenDocumentText.12" ShapeID="_x0000_i1027" DrawAspect="Content" ObjectID="_1624201417" r:id="rId38"/>
        </w:object>
      </w:r>
    </w:p>
    <w:p w:rsidR="00EC6349" w:rsidRPr="004E7DBD" w:rsidRDefault="00EC6349" w:rsidP="00402D2A">
      <w:pPr>
        <w:jc w:val="center"/>
        <w:rPr>
          <w:rPrChange w:id="8518" w:author="Alexandre Marcondes" w:date="2019-07-09T18:16:00Z">
            <w:rPr/>
          </w:rPrChange>
        </w:rPr>
      </w:pPr>
      <w:r w:rsidRPr="004E7DBD">
        <w:rPr>
          <w:rPrChange w:id="8519" w:author="Alexandre Marcondes" w:date="2019-07-09T18:16:00Z">
            <w:rPr/>
          </w:rPrChange>
        </w:rPr>
        <w:t>Fonte: Arquivo pessoal</w:t>
      </w:r>
    </w:p>
    <w:p w:rsidR="00EC6349" w:rsidRPr="004E7DBD" w:rsidRDefault="00EC6349" w:rsidP="003D5E16">
      <w:pPr>
        <w:rPr>
          <w:rPrChange w:id="8520" w:author="Alexandre Marcondes" w:date="2019-07-09T18:16:00Z">
            <w:rPr/>
          </w:rPrChange>
        </w:rPr>
      </w:pPr>
    </w:p>
    <w:p w:rsidR="00B97BC0" w:rsidRPr="004E7DBD" w:rsidRDefault="00EC6349" w:rsidP="00C92589">
      <w:pPr>
        <w:rPr>
          <w:rPrChange w:id="8521" w:author="Alexandre Marcondes" w:date="2019-07-09T18:16:00Z">
            <w:rPr/>
          </w:rPrChange>
        </w:rPr>
      </w:pPr>
      <w:r w:rsidRPr="004E7DBD">
        <w:rPr>
          <w:rPrChange w:id="8522" w:author="Alexandre Marcondes" w:date="2019-07-09T18:16:00Z">
            <w:rPr/>
          </w:rPrChange>
        </w:rPr>
        <w:t xml:space="preserve">As explicações sobre o código da </w:t>
      </w:r>
      <w:r w:rsidR="00EB534C" w:rsidRPr="004E7DBD">
        <w:rPr>
          <w:rPrChange w:id="8523" w:author="Alexandre Marcondes" w:date="2019-07-09T18:16:00Z">
            <w:rPr/>
          </w:rPrChange>
        </w:rPr>
        <w:fldChar w:fldCharType="begin"/>
      </w:r>
      <w:r w:rsidR="00EB534C" w:rsidRPr="004E7DBD">
        <w:rPr>
          <w:rPrChange w:id="8524" w:author="Alexandre Marcondes" w:date="2019-07-09T18:16:00Z">
            <w:rPr/>
          </w:rPrChange>
        </w:rPr>
        <w:instrText xml:space="preserve"> REF _Ref8417017 \h </w:instrText>
      </w:r>
      <w:r w:rsidR="00EB534C" w:rsidRPr="004E7DBD">
        <w:rPr>
          <w:rPrChange w:id="8525" w:author="Alexandre Marcondes" w:date="2019-07-09T18:16:00Z">
            <w:rPr/>
          </w:rPrChange>
        </w:rPr>
      </w:r>
      <w:r w:rsidR="00EB534C" w:rsidRPr="004E7DBD">
        <w:rPr>
          <w:rPrChange w:id="8526" w:author="Alexandre Marcondes" w:date="2019-07-09T18:16:00Z">
            <w:rPr/>
          </w:rPrChange>
        </w:rPr>
        <w:fldChar w:fldCharType="separate"/>
      </w:r>
      <w:r w:rsidR="00C239C6" w:rsidRPr="004E7DBD">
        <w:rPr>
          <w:rPrChange w:id="8527" w:author="Alexandre Marcondes" w:date="2019-07-09T18:16:00Z">
            <w:rPr/>
          </w:rPrChange>
        </w:rPr>
        <w:t xml:space="preserve">Figura </w:t>
      </w:r>
      <w:r w:rsidR="00C239C6" w:rsidRPr="004E7DBD">
        <w:rPr>
          <w:noProof/>
          <w:rPrChange w:id="8528" w:author="Alexandre Marcondes" w:date="2019-07-09T18:16:00Z">
            <w:rPr>
              <w:noProof/>
            </w:rPr>
          </w:rPrChange>
        </w:rPr>
        <w:t>24</w:t>
      </w:r>
      <w:r w:rsidR="00EB534C" w:rsidRPr="004E7DBD">
        <w:rPr>
          <w:rPrChange w:id="8529" w:author="Alexandre Marcondes" w:date="2019-07-09T18:16:00Z">
            <w:rPr/>
          </w:rPrChange>
        </w:rPr>
        <w:fldChar w:fldCharType="end"/>
      </w:r>
      <w:r w:rsidR="00EB534C" w:rsidRPr="004E7DBD">
        <w:rPr>
          <w:rPrChange w:id="8530" w:author="Alexandre Marcondes" w:date="2019-07-09T18:16:00Z">
            <w:rPr/>
          </w:rPrChange>
        </w:rPr>
        <w:t xml:space="preserve"> </w:t>
      </w:r>
      <w:r w:rsidRPr="004E7DBD">
        <w:rPr>
          <w:rPrChange w:id="8531" w:author="Alexandre Marcondes" w:date="2019-07-09T18:16:00Z">
            <w:rPr/>
          </w:rPrChange>
        </w:rPr>
        <w:t xml:space="preserve">seguem </w:t>
      </w:r>
      <w:r w:rsidR="00C92589" w:rsidRPr="004E7DBD">
        <w:rPr>
          <w:rPrChange w:id="8532" w:author="Alexandre Marcondes" w:date="2019-07-09T18:16:00Z">
            <w:rPr/>
          </w:rPrChange>
        </w:rPr>
        <w:t>abaixo</w:t>
      </w:r>
      <w:r w:rsidRPr="004E7DBD">
        <w:rPr>
          <w:rPrChange w:id="8533" w:author="Alexandre Marcondes" w:date="2019-07-09T18:16:00Z">
            <w:rPr/>
          </w:rPrChange>
        </w:rPr>
        <w:t>:</w:t>
      </w:r>
    </w:p>
    <w:p w:rsidR="00B97BC0" w:rsidRPr="004E7DBD" w:rsidRDefault="00B97BC0" w:rsidP="00B97BC0">
      <w:pPr>
        <w:ind w:firstLine="0"/>
        <w:rPr>
          <w:rPrChange w:id="8534" w:author="Alexandre Marcondes" w:date="2019-07-09T18:16:00Z">
            <w:rPr/>
          </w:rPrChange>
        </w:rPr>
      </w:pPr>
    </w:p>
    <w:p w:rsidR="00EC6349" w:rsidRPr="004E7DBD" w:rsidRDefault="00C92589" w:rsidP="007870AF">
      <w:pPr>
        <w:pStyle w:val="PargrafodaLista"/>
        <w:numPr>
          <w:ilvl w:val="0"/>
          <w:numId w:val="25"/>
        </w:numPr>
        <w:rPr>
          <w:rPrChange w:id="8535" w:author="Alexandre Marcondes" w:date="2019-07-09T18:16:00Z">
            <w:rPr/>
          </w:rPrChange>
        </w:rPr>
      </w:pPr>
      <w:r w:rsidRPr="004E7DBD">
        <w:rPr>
          <w:rPrChange w:id="8536" w:author="Alexandre Marcondes" w:date="2019-07-09T18:16:00Z">
            <w:rPr/>
          </w:rPrChange>
        </w:rPr>
        <w:t xml:space="preserve">Linhas </w:t>
      </w:r>
      <w:proofErr w:type="gramStart"/>
      <w:r w:rsidRPr="004E7DBD">
        <w:rPr>
          <w:rPrChange w:id="8537" w:author="Alexandre Marcondes" w:date="2019-07-09T18:16:00Z">
            <w:rPr/>
          </w:rPrChange>
        </w:rPr>
        <w:t>2</w:t>
      </w:r>
      <w:proofErr w:type="gramEnd"/>
      <w:r w:rsidRPr="004E7DBD">
        <w:rPr>
          <w:rPrChange w:id="8538" w:author="Alexandre Marcondes" w:date="2019-07-09T18:16:00Z">
            <w:rPr/>
          </w:rPrChange>
        </w:rPr>
        <w:t xml:space="preserve"> e 3</w:t>
      </w:r>
      <w:r w:rsidR="00604B15" w:rsidRPr="004E7DBD">
        <w:rPr>
          <w:rPrChange w:id="8539" w:author="Alexandre Marcondes" w:date="2019-07-09T18:16:00Z">
            <w:rPr/>
          </w:rPrChange>
        </w:rPr>
        <w:t>: referências à</w:t>
      </w:r>
      <w:r w:rsidR="00EC6349" w:rsidRPr="004E7DBD">
        <w:rPr>
          <w:rPrChange w:id="8540" w:author="Alexandre Marcondes" w:date="2019-07-09T18:16:00Z">
            <w:rPr/>
          </w:rPrChange>
        </w:rPr>
        <w:t xml:space="preserve"> biblioteca que se </w:t>
      </w:r>
      <w:r w:rsidR="00604B15" w:rsidRPr="004E7DBD">
        <w:rPr>
          <w:rPrChange w:id="8541" w:author="Alexandre Marcondes" w:date="2019-07-09T18:16:00Z">
            <w:rPr/>
          </w:rPrChange>
        </w:rPr>
        <w:t>comunica com o ROS. Através dess</w:t>
      </w:r>
      <w:r w:rsidR="00EC6349" w:rsidRPr="004E7DBD">
        <w:rPr>
          <w:rPrChange w:id="8542" w:author="Alexandre Marcondes" w:date="2019-07-09T18:16:00Z">
            <w:rPr/>
          </w:rPrChange>
        </w:rPr>
        <w:t xml:space="preserve">a biblioteca é que se </w:t>
      </w:r>
      <w:proofErr w:type="gramStart"/>
      <w:r w:rsidR="00EC6349" w:rsidRPr="004E7DBD">
        <w:rPr>
          <w:rPrChange w:id="8543" w:author="Alexandre Marcondes" w:date="2019-07-09T18:16:00Z">
            <w:rPr/>
          </w:rPrChange>
        </w:rPr>
        <w:t>torna</w:t>
      </w:r>
      <w:proofErr w:type="gramEnd"/>
      <w:r w:rsidR="00EC6349" w:rsidRPr="004E7DBD">
        <w:rPr>
          <w:rPrChange w:id="8544" w:author="Alexandre Marcondes" w:date="2019-07-09T18:16:00Z">
            <w:rPr/>
          </w:rPrChange>
        </w:rPr>
        <w:t xml:space="preserve"> possível ler, escrever, e utilizar tópicos e serviços disponíveis no ROS.</w:t>
      </w:r>
    </w:p>
    <w:p w:rsidR="00EC6349" w:rsidRPr="004E7DBD" w:rsidRDefault="00C92589" w:rsidP="007870AF">
      <w:pPr>
        <w:pStyle w:val="PargrafodaLista"/>
        <w:numPr>
          <w:ilvl w:val="0"/>
          <w:numId w:val="25"/>
        </w:numPr>
        <w:rPr>
          <w:rPrChange w:id="8545" w:author="Alexandre Marcondes" w:date="2019-07-09T18:16:00Z">
            <w:rPr/>
          </w:rPrChange>
        </w:rPr>
      </w:pPr>
      <w:r w:rsidRPr="004E7DBD">
        <w:rPr>
          <w:rPrChange w:id="8546" w:author="Alexandre Marcondes" w:date="2019-07-09T18:16:00Z">
            <w:rPr/>
          </w:rPrChange>
        </w:rPr>
        <w:t xml:space="preserve">Entre linhas </w:t>
      </w:r>
      <w:proofErr w:type="gramStart"/>
      <w:r w:rsidRPr="004E7DBD">
        <w:rPr>
          <w:rPrChange w:id="8547" w:author="Alexandre Marcondes" w:date="2019-07-09T18:16:00Z">
            <w:rPr/>
          </w:rPrChange>
        </w:rPr>
        <w:t>4</w:t>
      </w:r>
      <w:proofErr w:type="gramEnd"/>
      <w:r w:rsidRPr="004E7DBD">
        <w:rPr>
          <w:rPrChange w:id="8548" w:author="Alexandre Marcondes" w:date="2019-07-09T18:16:00Z">
            <w:rPr/>
          </w:rPrChange>
        </w:rPr>
        <w:t xml:space="preserve"> e 6</w:t>
      </w:r>
      <w:r w:rsidR="00EC6349" w:rsidRPr="004E7DBD">
        <w:rPr>
          <w:rPrChange w:id="8549" w:author="Alexandre Marcondes" w:date="2019-07-09T18:16:00Z">
            <w:rPr/>
          </w:rPrChange>
        </w:rPr>
        <w:t xml:space="preserve">:  </w:t>
      </w:r>
      <w:r w:rsidR="00340617" w:rsidRPr="004E7DBD">
        <w:rPr>
          <w:rPrChange w:id="8550" w:author="Alexandre Marcondes" w:date="2019-07-09T18:16:00Z">
            <w:rPr/>
          </w:rPrChange>
        </w:rPr>
        <w:t>estes comandos referenciam para os tipos de mensagens utilizados pelo módulo</w:t>
      </w:r>
      <w:r w:rsidRPr="004E7DBD">
        <w:rPr>
          <w:rPrChange w:id="8551" w:author="Alexandre Marcondes" w:date="2019-07-09T18:16:00Z">
            <w:rPr/>
          </w:rPrChange>
        </w:rPr>
        <w:t xml:space="preserve"> atualizador de mapas</w:t>
      </w:r>
      <w:r w:rsidR="00EC6349" w:rsidRPr="004E7DBD">
        <w:rPr>
          <w:rPrChange w:id="8552" w:author="Alexandre Marcondes" w:date="2019-07-09T18:16:00Z">
            <w:rPr/>
          </w:rPrChange>
        </w:rPr>
        <w:t xml:space="preserve">. Para </w:t>
      </w:r>
      <w:r w:rsidR="00EC6349" w:rsidRPr="004E7DBD">
        <w:rPr>
          <w:rPrChange w:id="8553" w:author="Alexandre Marcondes" w:date="2019-07-09T18:16:00Z">
            <w:rPr/>
          </w:rPrChange>
        </w:rPr>
        <w:lastRenderedPageBreak/>
        <w:t>publicar ou subscrever em algum tópico é necessário estabelecer um tipo de me</w:t>
      </w:r>
      <w:r w:rsidR="00340617" w:rsidRPr="004E7DBD">
        <w:rPr>
          <w:rPrChange w:id="8554" w:author="Alexandre Marcondes" w:date="2019-07-09T18:16:00Z">
            <w:rPr/>
          </w:rPrChange>
        </w:rPr>
        <w:t>nsagem no mecanismo de comunicação, esse tipo deve ser</w:t>
      </w:r>
      <w:r w:rsidRPr="004E7DBD">
        <w:rPr>
          <w:rPrChange w:id="8555" w:author="Alexandre Marcondes" w:date="2019-07-09T18:16:00Z">
            <w:rPr/>
          </w:rPrChange>
        </w:rPr>
        <w:t xml:space="preserve"> </w:t>
      </w:r>
      <w:r w:rsidR="00340617" w:rsidRPr="004E7DBD">
        <w:rPr>
          <w:rPrChange w:id="8556" w:author="Alexandre Marcondes" w:date="2019-07-09T18:16:00Z">
            <w:rPr/>
          </w:rPrChange>
        </w:rPr>
        <w:t>o mesmo tipo publicado no caso de uma subscrição</w:t>
      </w:r>
      <w:r w:rsidR="00604B15" w:rsidRPr="004E7DBD">
        <w:rPr>
          <w:rPrChange w:id="8557" w:author="Alexandre Marcondes" w:date="2019-07-09T18:16:00Z">
            <w:rPr/>
          </w:rPrChange>
        </w:rPr>
        <w:t>.</w:t>
      </w:r>
    </w:p>
    <w:p w:rsidR="00340617" w:rsidRPr="004E7DBD" w:rsidRDefault="00C92589" w:rsidP="007870AF">
      <w:pPr>
        <w:pStyle w:val="PargrafodaLista"/>
        <w:numPr>
          <w:ilvl w:val="0"/>
          <w:numId w:val="25"/>
        </w:numPr>
        <w:rPr>
          <w:rPrChange w:id="8558" w:author="Alexandre Marcondes" w:date="2019-07-09T18:16:00Z">
            <w:rPr/>
          </w:rPrChange>
        </w:rPr>
      </w:pPr>
      <w:r w:rsidRPr="004E7DBD">
        <w:rPr>
          <w:i/>
          <w:rPrChange w:id="8559" w:author="Alexandre Marcondes" w:date="2019-07-09T18:16:00Z">
            <w:rPr>
              <w:i/>
            </w:rPr>
          </w:rPrChange>
        </w:rPr>
        <w:t xml:space="preserve">Linha </w:t>
      </w:r>
      <w:proofErr w:type="gramStart"/>
      <w:r w:rsidRPr="004E7DBD">
        <w:rPr>
          <w:i/>
          <w:rPrChange w:id="8560" w:author="Alexandre Marcondes" w:date="2019-07-09T18:16:00Z">
            <w:rPr>
              <w:i/>
            </w:rPr>
          </w:rPrChange>
        </w:rPr>
        <w:t>7</w:t>
      </w:r>
      <w:proofErr w:type="gramEnd"/>
      <w:r w:rsidR="00340617" w:rsidRPr="004E7DBD">
        <w:rPr>
          <w:rPrChange w:id="8561" w:author="Alexandre Marcondes" w:date="2019-07-09T18:16:00Z">
            <w:rPr/>
          </w:rPrChange>
        </w:rPr>
        <w:t xml:space="preserve">: este comando </w:t>
      </w:r>
      <w:r w:rsidR="00D06E1A" w:rsidRPr="004E7DBD">
        <w:rPr>
          <w:rPrChange w:id="8562" w:author="Alexandre Marcondes" w:date="2019-07-09T18:16:00Z">
            <w:rPr/>
          </w:rPrChange>
        </w:rPr>
        <w:t>referência</w:t>
      </w:r>
      <w:r w:rsidR="00340617" w:rsidRPr="004E7DBD">
        <w:rPr>
          <w:rPrChange w:id="8563" w:author="Alexandre Marcondes" w:date="2019-07-09T18:16:00Z">
            <w:rPr/>
          </w:rPrChange>
        </w:rPr>
        <w:t xml:space="preserve"> uma biblioteca utilizada para ler transformadas entre </w:t>
      </w:r>
      <w:r w:rsidR="00340617" w:rsidRPr="004E7DBD">
        <w:rPr>
          <w:i/>
          <w:rPrChange w:id="8564" w:author="Alexandre Marcondes" w:date="2019-07-09T18:16:00Z">
            <w:rPr>
              <w:i/>
            </w:rPr>
          </w:rPrChange>
        </w:rPr>
        <w:t>frames</w:t>
      </w:r>
      <w:r w:rsidR="00340617" w:rsidRPr="004E7DBD">
        <w:rPr>
          <w:rPrChange w:id="8565" w:author="Alexandre Marcondes" w:date="2019-07-09T18:16:00Z">
            <w:rPr/>
          </w:rPrChange>
        </w:rPr>
        <w:t xml:space="preserve"> no ROS.</w:t>
      </w:r>
    </w:p>
    <w:p w:rsidR="00340617" w:rsidRPr="004E7DBD" w:rsidRDefault="00C92589" w:rsidP="007870AF">
      <w:pPr>
        <w:pStyle w:val="PargrafodaLista"/>
        <w:numPr>
          <w:ilvl w:val="0"/>
          <w:numId w:val="25"/>
        </w:numPr>
        <w:rPr>
          <w:rPrChange w:id="8566" w:author="Alexandre Marcondes" w:date="2019-07-09T18:16:00Z">
            <w:rPr/>
          </w:rPrChange>
        </w:rPr>
      </w:pPr>
      <w:r w:rsidRPr="004E7DBD">
        <w:rPr>
          <w:rPrChange w:id="8567" w:author="Alexandre Marcondes" w:date="2019-07-09T18:16:00Z">
            <w:rPr/>
          </w:rPrChange>
        </w:rPr>
        <w:t>Linha</w:t>
      </w:r>
      <w:r w:rsidR="00E63D38" w:rsidRPr="004E7DBD">
        <w:rPr>
          <w:rPrChange w:id="8568" w:author="Alexandre Marcondes" w:date="2019-07-09T18:16:00Z">
            <w:rPr/>
          </w:rPrChange>
        </w:rPr>
        <w:t xml:space="preserve"> </w:t>
      </w:r>
      <w:proofErr w:type="gramStart"/>
      <w:r w:rsidRPr="004E7DBD">
        <w:rPr>
          <w:rPrChange w:id="8569" w:author="Alexandre Marcondes" w:date="2019-07-09T18:16:00Z">
            <w:rPr/>
          </w:rPrChange>
        </w:rPr>
        <w:t>8</w:t>
      </w:r>
      <w:proofErr w:type="gramEnd"/>
      <w:r w:rsidR="00340617" w:rsidRPr="004E7DBD">
        <w:rPr>
          <w:rPrChange w:id="8570" w:author="Alexandre Marcondes" w:date="2019-07-09T18:16:00Z">
            <w:rPr/>
          </w:rPrChange>
        </w:rPr>
        <w:t xml:space="preserve">: </w:t>
      </w:r>
      <w:r w:rsidRPr="004E7DBD">
        <w:rPr>
          <w:rPrChange w:id="8571" w:author="Alexandre Marcondes" w:date="2019-07-09T18:16:00Z">
            <w:rPr/>
          </w:rPrChange>
        </w:rPr>
        <w:t xml:space="preserve">inicialização da varável que receberá os dados de </w:t>
      </w:r>
      <w:proofErr w:type="spellStart"/>
      <w:r w:rsidRPr="004E7DBD">
        <w:rPr>
          <w:i/>
          <w:rPrChange w:id="8572" w:author="Alexandre Marcondes" w:date="2019-07-09T18:16:00Z">
            <w:rPr>
              <w:i/>
            </w:rPr>
          </w:rPrChange>
        </w:rPr>
        <w:t>planning_scene</w:t>
      </w:r>
      <w:proofErr w:type="spellEnd"/>
      <w:r w:rsidRPr="004E7DBD">
        <w:rPr>
          <w:rPrChange w:id="8573" w:author="Alexandre Marcondes" w:date="2019-07-09T18:16:00Z">
            <w:rPr/>
          </w:rPrChange>
        </w:rPr>
        <w:t>.</w:t>
      </w:r>
    </w:p>
    <w:p w:rsidR="00C92589" w:rsidRPr="004E7DBD" w:rsidRDefault="00C92589" w:rsidP="007870AF">
      <w:pPr>
        <w:pStyle w:val="PargrafodaLista"/>
        <w:numPr>
          <w:ilvl w:val="0"/>
          <w:numId w:val="25"/>
        </w:numPr>
        <w:rPr>
          <w:rPrChange w:id="8574" w:author="Alexandre Marcondes" w:date="2019-07-09T18:16:00Z">
            <w:rPr/>
          </w:rPrChange>
        </w:rPr>
      </w:pPr>
      <w:r w:rsidRPr="004E7DBD">
        <w:rPr>
          <w:rPrChange w:id="8575" w:author="Alexandre Marcondes" w:date="2019-07-09T18:16:00Z">
            <w:rPr/>
          </w:rPrChange>
        </w:rPr>
        <w:t xml:space="preserve">Linha </w:t>
      </w:r>
      <w:proofErr w:type="gramStart"/>
      <w:r w:rsidRPr="004E7DBD">
        <w:rPr>
          <w:rPrChange w:id="8576" w:author="Alexandre Marcondes" w:date="2019-07-09T18:16:00Z">
            <w:rPr/>
          </w:rPrChange>
        </w:rPr>
        <w:t>9</w:t>
      </w:r>
      <w:proofErr w:type="gramEnd"/>
      <w:r w:rsidR="00D06E1A" w:rsidRPr="004E7DBD">
        <w:rPr>
          <w:rPrChange w:id="8577" w:author="Alexandre Marcondes" w:date="2019-07-09T18:16:00Z">
            <w:rPr/>
          </w:rPrChange>
        </w:rPr>
        <w:t xml:space="preserve">: </w:t>
      </w:r>
      <w:proofErr w:type="spellStart"/>
      <w:r w:rsidR="00D06E1A" w:rsidRPr="004E7DBD">
        <w:rPr>
          <w:i/>
          <w:rPrChange w:id="8578" w:author="Alexandre Marcondes" w:date="2019-07-09T18:16:00Z">
            <w:rPr>
              <w:i/>
            </w:rPr>
          </w:rPrChange>
        </w:rPr>
        <w:t>flag</w:t>
      </w:r>
      <w:proofErr w:type="spellEnd"/>
      <w:r w:rsidR="00D06E1A" w:rsidRPr="004E7DBD">
        <w:rPr>
          <w:rPrChange w:id="8579" w:author="Alexandre Marcondes" w:date="2019-07-09T18:16:00Z">
            <w:rPr/>
          </w:rPrChange>
        </w:rPr>
        <w:t xml:space="preserve"> utilizada no módulo para saber quando os dados do </w:t>
      </w:r>
      <w:proofErr w:type="spellStart"/>
      <w:r w:rsidR="00D06E1A" w:rsidRPr="004E7DBD">
        <w:rPr>
          <w:i/>
          <w:rPrChange w:id="8580" w:author="Alexandre Marcondes" w:date="2019-07-09T18:16:00Z">
            <w:rPr>
              <w:i/>
            </w:rPr>
          </w:rPrChange>
        </w:rPr>
        <w:t>Octomap</w:t>
      </w:r>
      <w:proofErr w:type="spellEnd"/>
      <w:r w:rsidR="00D06E1A" w:rsidRPr="004E7DBD">
        <w:rPr>
          <w:i/>
          <w:rPrChange w:id="8581" w:author="Alexandre Marcondes" w:date="2019-07-09T18:16:00Z">
            <w:rPr>
              <w:i/>
            </w:rPr>
          </w:rPrChange>
        </w:rPr>
        <w:t xml:space="preserve"> server </w:t>
      </w:r>
      <w:r w:rsidR="00D06E1A" w:rsidRPr="004E7DBD">
        <w:rPr>
          <w:rPrChange w:id="8582" w:author="Alexandre Marcondes" w:date="2019-07-09T18:16:00Z">
            <w:rPr/>
          </w:rPrChange>
        </w:rPr>
        <w:t>foram recebidos</w:t>
      </w:r>
    </w:p>
    <w:p w:rsidR="00D06E1A" w:rsidRPr="004E7DBD" w:rsidRDefault="00D06E1A" w:rsidP="007870AF">
      <w:pPr>
        <w:pStyle w:val="PargrafodaLista"/>
        <w:numPr>
          <w:ilvl w:val="0"/>
          <w:numId w:val="25"/>
        </w:numPr>
        <w:rPr>
          <w:rPrChange w:id="8583" w:author="Alexandre Marcondes" w:date="2019-07-09T18:16:00Z">
            <w:rPr/>
          </w:rPrChange>
        </w:rPr>
      </w:pPr>
      <w:r w:rsidRPr="004E7DBD">
        <w:rPr>
          <w:rPrChange w:id="8584" w:author="Alexandre Marcondes" w:date="2019-07-09T18:16:00Z">
            <w:rPr/>
          </w:rPrChange>
        </w:rPr>
        <w:t xml:space="preserve">Linha </w:t>
      </w:r>
      <w:r w:rsidR="00E63D38" w:rsidRPr="004E7DBD">
        <w:rPr>
          <w:rPrChange w:id="8585" w:author="Alexandre Marcondes" w:date="2019-07-09T18:16:00Z">
            <w:rPr/>
          </w:rPrChange>
        </w:rPr>
        <w:t>10</w:t>
      </w:r>
      <w:r w:rsidRPr="004E7DBD">
        <w:rPr>
          <w:rPrChange w:id="8586" w:author="Alexandre Marcondes" w:date="2019-07-09T18:16:00Z">
            <w:rPr/>
          </w:rPrChange>
        </w:rPr>
        <w:t xml:space="preserve">: variável utilizada no módulo para armazenar os dados do arquivo </w:t>
      </w:r>
      <w:proofErr w:type="spellStart"/>
      <w:r w:rsidRPr="004E7DBD">
        <w:rPr>
          <w:i/>
          <w:rPrChange w:id="8587" w:author="Alexandre Marcondes" w:date="2019-07-09T18:16:00Z">
            <w:rPr>
              <w:i/>
            </w:rPr>
          </w:rPrChange>
        </w:rPr>
        <w:t>Octomap</w:t>
      </w:r>
      <w:proofErr w:type="spellEnd"/>
      <w:r w:rsidRPr="004E7DBD">
        <w:rPr>
          <w:i/>
          <w:rPrChange w:id="8588" w:author="Alexandre Marcondes" w:date="2019-07-09T18:16:00Z">
            <w:rPr>
              <w:i/>
            </w:rPr>
          </w:rPrChange>
        </w:rPr>
        <w:t xml:space="preserve"> </w:t>
      </w:r>
      <w:r w:rsidRPr="004E7DBD">
        <w:rPr>
          <w:rPrChange w:id="8589" w:author="Alexandre Marcondes" w:date="2019-07-09T18:16:00Z">
            <w:rPr/>
          </w:rPrChange>
        </w:rPr>
        <w:t xml:space="preserve">recebidos do </w:t>
      </w:r>
      <w:proofErr w:type="spellStart"/>
      <w:r w:rsidRPr="004E7DBD">
        <w:rPr>
          <w:i/>
          <w:rPrChange w:id="8590" w:author="Alexandre Marcondes" w:date="2019-07-09T18:16:00Z">
            <w:rPr>
              <w:i/>
            </w:rPr>
          </w:rPrChange>
        </w:rPr>
        <w:t>octomap_server</w:t>
      </w:r>
      <w:proofErr w:type="spellEnd"/>
      <w:r w:rsidR="00604B15" w:rsidRPr="004E7DBD">
        <w:rPr>
          <w:i/>
          <w:rPrChange w:id="8591" w:author="Alexandre Marcondes" w:date="2019-07-09T18:16:00Z">
            <w:rPr>
              <w:i/>
            </w:rPr>
          </w:rPrChange>
        </w:rPr>
        <w:t>.</w:t>
      </w:r>
    </w:p>
    <w:p w:rsidR="00D06E1A" w:rsidRPr="004E7DBD" w:rsidRDefault="00D06E1A" w:rsidP="007870AF">
      <w:pPr>
        <w:pStyle w:val="PargrafodaLista"/>
        <w:numPr>
          <w:ilvl w:val="0"/>
          <w:numId w:val="25"/>
        </w:numPr>
        <w:rPr>
          <w:rPrChange w:id="8592" w:author="Alexandre Marcondes" w:date="2019-07-09T18:16:00Z">
            <w:rPr/>
          </w:rPrChange>
        </w:rPr>
      </w:pPr>
      <w:r w:rsidRPr="004E7DBD">
        <w:rPr>
          <w:rPrChange w:id="8593" w:author="Alexandre Marcondes" w:date="2019-07-09T18:16:00Z">
            <w:rPr/>
          </w:rPrChange>
        </w:rPr>
        <w:t xml:space="preserve">Linha 11: inicialização do objeto que recolhe valores de transformadas entre </w:t>
      </w:r>
      <w:r w:rsidRPr="004E7DBD">
        <w:rPr>
          <w:i/>
          <w:rPrChange w:id="8594" w:author="Alexandre Marcondes" w:date="2019-07-09T18:16:00Z">
            <w:rPr>
              <w:i/>
            </w:rPr>
          </w:rPrChange>
        </w:rPr>
        <w:t>frames</w:t>
      </w:r>
      <w:r w:rsidRPr="004E7DBD">
        <w:rPr>
          <w:rPrChange w:id="8595" w:author="Alexandre Marcondes" w:date="2019-07-09T18:16:00Z">
            <w:rPr/>
          </w:rPrChange>
        </w:rPr>
        <w:t xml:space="preserve"> que s</w:t>
      </w:r>
      <w:r w:rsidR="00604B15" w:rsidRPr="004E7DBD">
        <w:rPr>
          <w:rPrChange w:id="8596" w:author="Alexandre Marcondes" w:date="2019-07-09T18:16:00Z">
            <w:rPr/>
          </w:rPrChange>
        </w:rPr>
        <w:t>ão fornecidas na camada ROS. Ess</w:t>
      </w:r>
      <w:r w:rsidRPr="004E7DBD">
        <w:rPr>
          <w:rPrChange w:id="8597" w:author="Alexandre Marcondes" w:date="2019-07-09T18:16:00Z">
            <w:rPr/>
          </w:rPrChange>
        </w:rPr>
        <w:t xml:space="preserve">e objeto irá servir para ler a transformada entre o frame do VANT simulado e o sistema de </w:t>
      </w:r>
      <w:r w:rsidR="000E2A4A" w:rsidRPr="004E7DBD">
        <w:rPr>
          <w:rPrChange w:id="8598" w:author="Alexandre Marcondes" w:date="2019-07-09T18:16:00Z">
            <w:rPr/>
          </w:rPrChange>
        </w:rPr>
        <w:t>referência</w:t>
      </w:r>
      <w:r w:rsidRPr="004E7DBD">
        <w:rPr>
          <w:rPrChange w:id="8599" w:author="Alexandre Marcondes" w:date="2019-07-09T18:16:00Z">
            <w:rPr/>
          </w:rPrChange>
        </w:rPr>
        <w:t xml:space="preserve"> do mundo simulado</w:t>
      </w:r>
      <w:r w:rsidR="00604B15" w:rsidRPr="004E7DBD">
        <w:rPr>
          <w:rPrChange w:id="8600" w:author="Alexandre Marcondes" w:date="2019-07-09T18:16:00Z">
            <w:rPr/>
          </w:rPrChange>
        </w:rPr>
        <w:t>.</w:t>
      </w:r>
    </w:p>
    <w:p w:rsidR="00D06E1A" w:rsidRPr="004E7DBD" w:rsidRDefault="00D06E1A" w:rsidP="007870AF">
      <w:pPr>
        <w:pStyle w:val="PargrafodaLista"/>
        <w:numPr>
          <w:ilvl w:val="0"/>
          <w:numId w:val="25"/>
        </w:numPr>
        <w:rPr>
          <w:rPrChange w:id="8601" w:author="Alexandre Marcondes" w:date="2019-07-09T18:16:00Z">
            <w:rPr/>
          </w:rPrChange>
        </w:rPr>
      </w:pPr>
      <w:r w:rsidRPr="004E7DBD">
        <w:rPr>
          <w:rPrChange w:id="8602" w:author="Alexandre Marcondes" w:date="2019-07-09T18:16:00Z">
            <w:rPr/>
          </w:rPrChange>
        </w:rPr>
        <w:t>Linha 12: Inicialização de um objeto temporizador do ROS. Neste caso quando acionado trava a execução do programa por 4 segundos, pois está configurado para 0.25 Hz</w:t>
      </w:r>
      <w:r w:rsidR="001F4677" w:rsidRPr="004E7DBD">
        <w:rPr>
          <w:rPrChange w:id="8603" w:author="Alexandre Marcondes" w:date="2019-07-09T18:16:00Z">
            <w:rPr/>
          </w:rPrChange>
        </w:rPr>
        <w:t>.</w:t>
      </w:r>
    </w:p>
    <w:p w:rsidR="007E7FB0" w:rsidRPr="004E7DBD" w:rsidRDefault="007E7FB0" w:rsidP="007870AF">
      <w:pPr>
        <w:pStyle w:val="PargrafodaLista"/>
        <w:numPr>
          <w:ilvl w:val="0"/>
          <w:numId w:val="25"/>
        </w:numPr>
        <w:rPr>
          <w:rPrChange w:id="8604" w:author="Alexandre Marcondes" w:date="2019-07-09T18:16:00Z">
            <w:rPr/>
          </w:rPrChange>
        </w:rPr>
      </w:pPr>
      <w:r w:rsidRPr="004E7DBD">
        <w:rPr>
          <w:rPrChange w:id="8605" w:author="Alexandre Marcondes" w:date="2019-07-09T18:16:00Z">
            <w:rPr/>
          </w:rPrChange>
        </w:rPr>
        <w:t xml:space="preserve">Linha 14: este comando utiliza a biblioteca do ROS para </w:t>
      </w:r>
      <w:r w:rsidR="008A448E" w:rsidRPr="004E7DBD">
        <w:rPr>
          <w:rPrChange w:id="8606" w:author="Alexandre Marcondes" w:date="2019-07-09T18:16:00Z">
            <w:rPr/>
          </w:rPrChange>
        </w:rPr>
        <w:t>P</w:t>
      </w:r>
      <w:r w:rsidRPr="004E7DBD">
        <w:rPr>
          <w:rPrChange w:id="8607" w:author="Alexandre Marcondes" w:date="2019-07-09T18:16:00Z">
            <w:rPr/>
          </w:rPrChange>
        </w:rPr>
        <w:t>ython para inicializar um nodo chamado</w:t>
      </w:r>
      <w:r w:rsidR="001F4677" w:rsidRPr="004E7DBD">
        <w:rPr>
          <w:rPrChange w:id="8608" w:author="Alexandre Marcondes" w:date="2019-07-09T18:16:00Z">
            <w:rPr/>
          </w:rPrChange>
        </w:rPr>
        <w:t>.</w:t>
      </w:r>
    </w:p>
    <w:p w:rsidR="007E7FB0" w:rsidRPr="004E7DBD" w:rsidRDefault="007E7FB0" w:rsidP="007E7FB0">
      <w:pPr>
        <w:rPr>
          <w:rPrChange w:id="8609" w:author="Alexandre Marcondes" w:date="2019-07-09T18:16:00Z">
            <w:rPr/>
          </w:rPrChange>
        </w:rPr>
      </w:pPr>
    </w:p>
    <w:p w:rsidR="007E7FB0" w:rsidRPr="004E7DBD" w:rsidRDefault="007E7FB0" w:rsidP="007E7FB0">
      <w:pPr>
        <w:rPr>
          <w:rPrChange w:id="8610" w:author="Alexandre Marcondes" w:date="2019-07-09T18:16:00Z">
            <w:rPr/>
          </w:rPrChange>
        </w:rPr>
      </w:pPr>
      <w:r w:rsidRPr="004E7DBD">
        <w:rPr>
          <w:rPrChange w:id="8611" w:author="Alexandre Marcondes" w:date="2019-07-09T18:16:00Z">
            <w:rPr/>
          </w:rPrChange>
        </w:rPr>
        <w:t xml:space="preserve">Na </w:t>
      </w:r>
      <w:r w:rsidR="00EB534C" w:rsidRPr="004E7DBD">
        <w:rPr>
          <w:rPrChange w:id="8612" w:author="Alexandre Marcondes" w:date="2019-07-09T18:16:00Z">
            <w:rPr/>
          </w:rPrChange>
        </w:rPr>
        <w:fldChar w:fldCharType="begin"/>
      </w:r>
      <w:r w:rsidR="00EB534C" w:rsidRPr="004E7DBD">
        <w:rPr>
          <w:rPrChange w:id="8613" w:author="Alexandre Marcondes" w:date="2019-07-09T18:16:00Z">
            <w:rPr/>
          </w:rPrChange>
        </w:rPr>
        <w:instrText xml:space="preserve"> REF _Ref8417215 \h </w:instrText>
      </w:r>
      <w:r w:rsidR="00EB534C" w:rsidRPr="004E7DBD">
        <w:rPr>
          <w:rPrChange w:id="8614" w:author="Alexandre Marcondes" w:date="2019-07-09T18:16:00Z">
            <w:rPr/>
          </w:rPrChange>
        </w:rPr>
      </w:r>
      <w:r w:rsidR="00EB534C" w:rsidRPr="004E7DBD">
        <w:rPr>
          <w:rPrChange w:id="8615" w:author="Alexandre Marcondes" w:date="2019-07-09T18:16:00Z">
            <w:rPr/>
          </w:rPrChange>
        </w:rPr>
        <w:fldChar w:fldCharType="separate"/>
      </w:r>
      <w:r w:rsidR="00C239C6" w:rsidRPr="004E7DBD">
        <w:rPr>
          <w:rPrChange w:id="8616" w:author="Alexandre Marcondes" w:date="2019-07-09T18:16:00Z">
            <w:rPr/>
          </w:rPrChange>
        </w:rPr>
        <w:t xml:space="preserve">Figura </w:t>
      </w:r>
      <w:r w:rsidR="00C239C6" w:rsidRPr="004E7DBD">
        <w:rPr>
          <w:noProof/>
          <w:rPrChange w:id="8617" w:author="Alexandre Marcondes" w:date="2019-07-09T18:16:00Z">
            <w:rPr>
              <w:noProof/>
            </w:rPr>
          </w:rPrChange>
        </w:rPr>
        <w:t>25</w:t>
      </w:r>
      <w:r w:rsidR="00EB534C" w:rsidRPr="004E7DBD">
        <w:rPr>
          <w:rPrChange w:id="8618" w:author="Alexandre Marcondes" w:date="2019-07-09T18:16:00Z">
            <w:rPr/>
          </w:rPrChange>
        </w:rPr>
        <w:fldChar w:fldCharType="end"/>
      </w:r>
      <w:r w:rsidR="00EB534C" w:rsidRPr="004E7DBD">
        <w:rPr>
          <w:rPrChange w:id="8619" w:author="Alexandre Marcondes" w:date="2019-07-09T18:16:00Z">
            <w:rPr/>
          </w:rPrChange>
        </w:rPr>
        <w:t xml:space="preserve"> </w:t>
      </w:r>
      <w:r w:rsidRPr="004E7DBD">
        <w:rPr>
          <w:rPrChange w:id="8620" w:author="Alexandre Marcondes" w:date="2019-07-09T18:16:00Z">
            <w:rPr/>
          </w:rPrChange>
        </w:rPr>
        <w:t>podemos observar a inicialização do nodo.</w:t>
      </w:r>
    </w:p>
    <w:p w:rsidR="007E7FB0" w:rsidRPr="004E7DBD" w:rsidRDefault="007E7FB0" w:rsidP="007E7FB0">
      <w:pPr>
        <w:rPr>
          <w:rPrChange w:id="8621" w:author="Alexandre Marcondes" w:date="2019-07-09T18:16:00Z">
            <w:rPr/>
          </w:rPrChange>
        </w:rPr>
      </w:pPr>
    </w:p>
    <w:p w:rsidR="00EB534C" w:rsidRPr="004E7DBD" w:rsidRDefault="00EB534C" w:rsidP="00EB534C">
      <w:pPr>
        <w:pStyle w:val="Legenda"/>
        <w:keepNext/>
        <w:rPr>
          <w:rPrChange w:id="8622" w:author="Alexandre Marcondes" w:date="2019-07-09T18:16:00Z">
            <w:rPr/>
          </w:rPrChange>
        </w:rPr>
      </w:pPr>
      <w:bookmarkStart w:id="8623" w:name="_Ref8417215"/>
      <w:bookmarkStart w:id="8624" w:name="_Toc9086568"/>
      <w:bookmarkStart w:id="8625" w:name="_Toc9086893"/>
      <w:bookmarkStart w:id="8626" w:name="_Toc9087020"/>
      <w:bookmarkStart w:id="8627" w:name="_Toc9088031"/>
      <w:bookmarkStart w:id="8628" w:name="_Toc9088372"/>
      <w:bookmarkStart w:id="8629" w:name="_Toc9088497"/>
      <w:r w:rsidRPr="004E7DBD">
        <w:rPr>
          <w:rPrChange w:id="8630" w:author="Alexandre Marcondes" w:date="2019-07-09T18:16:00Z">
            <w:rPr/>
          </w:rPrChange>
        </w:rPr>
        <w:t xml:space="preserve">Figura </w:t>
      </w:r>
      <w:r w:rsidR="00DF2272" w:rsidRPr="004E7DBD">
        <w:rPr>
          <w:noProof/>
          <w:rPrChange w:id="8631" w:author="Alexandre Marcondes" w:date="2019-07-09T18:16:00Z">
            <w:rPr>
              <w:noProof/>
            </w:rPr>
          </w:rPrChange>
        </w:rPr>
        <w:fldChar w:fldCharType="begin"/>
      </w:r>
      <w:r w:rsidR="00DF2272" w:rsidRPr="004E7DBD">
        <w:rPr>
          <w:noProof/>
          <w:rPrChange w:id="8632" w:author="Alexandre Marcondes" w:date="2019-07-09T18:16:00Z">
            <w:rPr>
              <w:noProof/>
            </w:rPr>
          </w:rPrChange>
        </w:rPr>
        <w:instrText xml:space="preserve"> SEQ Figura \* ARABIC </w:instrText>
      </w:r>
      <w:r w:rsidR="00DF2272" w:rsidRPr="004E7DBD">
        <w:rPr>
          <w:noProof/>
          <w:rPrChange w:id="8633" w:author="Alexandre Marcondes" w:date="2019-07-09T18:16:00Z">
            <w:rPr>
              <w:noProof/>
            </w:rPr>
          </w:rPrChange>
        </w:rPr>
        <w:fldChar w:fldCharType="separate"/>
      </w:r>
      <w:r w:rsidR="00881DF2" w:rsidRPr="004E7DBD">
        <w:rPr>
          <w:noProof/>
          <w:rPrChange w:id="8634" w:author="Alexandre Marcondes" w:date="2019-07-09T18:16:00Z">
            <w:rPr>
              <w:noProof/>
            </w:rPr>
          </w:rPrChange>
        </w:rPr>
        <w:t>25</w:t>
      </w:r>
      <w:r w:rsidR="00DF2272" w:rsidRPr="004E7DBD">
        <w:rPr>
          <w:noProof/>
          <w:rPrChange w:id="8635" w:author="Alexandre Marcondes" w:date="2019-07-09T18:16:00Z">
            <w:rPr>
              <w:noProof/>
            </w:rPr>
          </w:rPrChange>
        </w:rPr>
        <w:fldChar w:fldCharType="end"/>
      </w:r>
      <w:bookmarkEnd w:id="8623"/>
      <w:r w:rsidRPr="004E7DBD">
        <w:rPr>
          <w:rPrChange w:id="8636" w:author="Alexandre Marcondes" w:date="2019-07-09T18:16:00Z">
            <w:rPr/>
          </w:rPrChange>
        </w:rPr>
        <w:t xml:space="preserve"> - Módulo atualizador de mapa: inicialização</w:t>
      </w:r>
      <w:bookmarkEnd w:id="8624"/>
      <w:bookmarkEnd w:id="8625"/>
      <w:bookmarkEnd w:id="8626"/>
      <w:bookmarkEnd w:id="8627"/>
      <w:bookmarkEnd w:id="8628"/>
      <w:bookmarkEnd w:id="8629"/>
    </w:p>
    <w:bookmarkStart w:id="8637" w:name="_MON_1619025384"/>
    <w:bookmarkEnd w:id="8637"/>
    <w:p w:rsidR="00EB534C" w:rsidRPr="004E7DBD" w:rsidRDefault="008A448E" w:rsidP="00EB534C">
      <w:pPr>
        <w:rPr>
          <w:rPrChange w:id="8638" w:author="Alexandre Marcondes" w:date="2019-07-09T18:16:00Z">
            <w:rPr/>
          </w:rPrChange>
        </w:rPr>
      </w:pPr>
      <w:r w:rsidRPr="004E7DBD">
        <w:rPr>
          <w:rPrChange w:id="8639" w:author="Alexandre Marcondes" w:date="2019-07-09T18:16:00Z">
            <w:rPr/>
          </w:rPrChange>
        </w:rPr>
        <w:object w:dxaOrig="8504" w:dyaOrig="764">
          <v:shape id="_x0000_i1028" type="#_x0000_t75" style="width:425.25pt;height:38.25pt" o:ole="">
            <v:imagedata r:id="rId39" o:title=""/>
          </v:shape>
          <o:OLEObject Type="Embed" ProgID="Word.OpenDocumentText.12" ShapeID="_x0000_i1028" DrawAspect="Content" ObjectID="_1624201418" r:id="rId40"/>
        </w:object>
      </w:r>
    </w:p>
    <w:p w:rsidR="007E7FB0" w:rsidRPr="004E7DBD" w:rsidRDefault="00693189" w:rsidP="00693189">
      <w:pPr>
        <w:rPr>
          <w:rPrChange w:id="8640" w:author="Alexandre Marcondes" w:date="2019-07-09T18:16:00Z">
            <w:rPr/>
          </w:rPrChange>
        </w:rPr>
      </w:pPr>
      <w:r w:rsidRPr="004E7DBD">
        <w:rPr>
          <w:rPrChange w:id="8641" w:author="Alexandre Marcondes" w:date="2019-07-09T18:16:00Z">
            <w:rPr/>
          </w:rPrChange>
        </w:rPr>
        <w:t>Fonte: Arquivo Pessoal</w:t>
      </w:r>
    </w:p>
    <w:p w:rsidR="00693189" w:rsidRPr="004E7DBD" w:rsidRDefault="00693189" w:rsidP="00693189">
      <w:pPr>
        <w:rPr>
          <w:rPrChange w:id="8642" w:author="Alexandre Marcondes" w:date="2019-07-09T18:16:00Z">
            <w:rPr/>
          </w:rPrChange>
        </w:rPr>
      </w:pPr>
    </w:p>
    <w:p w:rsidR="007E7FB0" w:rsidRPr="004E7DBD" w:rsidRDefault="007E7FB0" w:rsidP="007E7FB0">
      <w:pPr>
        <w:rPr>
          <w:rPrChange w:id="8643" w:author="Alexandre Marcondes" w:date="2019-07-09T18:16:00Z">
            <w:rPr/>
          </w:rPrChange>
        </w:rPr>
      </w:pPr>
      <w:r w:rsidRPr="004E7DBD">
        <w:rPr>
          <w:rPrChange w:id="8644" w:author="Alexandre Marcondes" w:date="2019-07-09T18:16:00Z">
            <w:rPr/>
          </w:rPrChange>
        </w:rPr>
        <w:t xml:space="preserve">As explicações sobre o código da </w:t>
      </w:r>
      <w:r w:rsidR="00EB534C" w:rsidRPr="004E7DBD">
        <w:rPr>
          <w:rPrChange w:id="8645" w:author="Alexandre Marcondes" w:date="2019-07-09T18:16:00Z">
            <w:rPr/>
          </w:rPrChange>
        </w:rPr>
        <w:fldChar w:fldCharType="begin"/>
      </w:r>
      <w:r w:rsidR="00EB534C" w:rsidRPr="004E7DBD">
        <w:rPr>
          <w:rPrChange w:id="8646" w:author="Alexandre Marcondes" w:date="2019-07-09T18:16:00Z">
            <w:rPr/>
          </w:rPrChange>
        </w:rPr>
        <w:instrText xml:space="preserve"> REF _Ref8417215 \h </w:instrText>
      </w:r>
      <w:r w:rsidR="00EB534C" w:rsidRPr="004E7DBD">
        <w:rPr>
          <w:rPrChange w:id="8647" w:author="Alexandre Marcondes" w:date="2019-07-09T18:16:00Z">
            <w:rPr/>
          </w:rPrChange>
        </w:rPr>
      </w:r>
      <w:r w:rsidR="00EB534C" w:rsidRPr="004E7DBD">
        <w:rPr>
          <w:rPrChange w:id="8648" w:author="Alexandre Marcondes" w:date="2019-07-09T18:16:00Z">
            <w:rPr/>
          </w:rPrChange>
        </w:rPr>
        <w:fldChar w:fldCharType="separate"/>
      </w:r>
      <w:r w:rsidR="00C239C6" w:rsidRPr="004E7DBD">
        <w:rPr>
          <w:rPrChange w:id="8649" w:author="Alexandre Marcondes" w:date="2019-07-09T18:16:00Z">
            <w:rPr/>
          </w:rPrChange>
        </w:rPr>
        <w:t xml:space="preserve">Figura </w:t>
      </w:r>
      <w:r w:rsidR="00C239C6" w:rsidRPr="004E7DBD">
        <w:rPr>
          <w:noProof/>
          <w:rPrChange w:id="8650" w:author="Alexandre Marcondes" w:date="2019-07-09T18:16:00Z">
            <w:rPr>
              <w:noProof/>
            </w:rPr>
          </w:rPrChange>
        </w:rPr>
        <w:t>25</w:t>
      </w:r>
      <w:r w:rsidR="00EB534C" w:rsidRPr="004E7DBD">
        <w:rPr>
          <w:rPrChange w:id="8651" w:author="Alexandre Marcondes" w:date="2019-07-09T18:16:00Z">
            <w:rPr/>
          </w:rPrChange>
        </w:rPr>
        <w:fldChar w:fldCharType="end"/>
      </w:r>
      <w:r w:rsidR="00EB534C" w:rsidRPr="004E7DBD">
        <w:rPr>
          <w:rPrChange w:id="8652" w:author="Alexandre Marcondes" w:date="2019-07-09T18:16:00Z">
            <w:rPr/>
          </w:rPrChange>
        </w:rPr>
        <w:t xml:space="preserve"> </w:t>
      </w:r>
      <w:r w:rsidRPr="004E7DBD">
        <w:rPr>
          <w:rPrChange w:id="8653" w:author="Alexandre Marcondes" w:date="2019-07-09T18:16:00Z">
            <w:rPr/>
          </w:rPrChange>
        </w:rPr>
        <w:t>seguem abaixo:</w:t>
      </w:r>
    </w:p>
    <w:p w:rsidR="007E7FB0" w:rsidRPr="004E7DBD" w:rsidRDefault="007E7FB0" w:rsidP="007E7FB0">
      <w:pPr>
        <w:rPr>
          <w:rPrChange w:id="8654" w:author="Alexandre Marcondes" w:date="2019-07-09T18:16:00Z">
            <w:rPr/>
          </w:rPrChange>
        </w:rPr>
      </w:pPr>
    </w:p>
    <w:p w:rsidR="007E7FB0" w:rsidRPr="004E7DBD" w:rsidRDefault="007E7FB0" w:rsidP="007870AF">
      <w:pPr>
        <w:pStyle w:val="PargrafodaLista"/>
        <w:numPr>
          <w:ilvl w:val="0"/>
          <w:numId w:val="26"/>
        </w:numPr>
        <w:rPr>
          <w:rPrChange w:id="8655" w:author="Alexandre Marcondes" w:date="2019-07-09T18:16:00Z">
            <w:rPr/>
          </w:rPrChange>
        </w:rPr>
      </w:pPr>
      <w:r w:rsidRPr="004E7DBD">
        <w:rPr>
          <w:rPrChange w:id="8656" w:author="Alexandre Marcondes" w:date="2019-07-09T18:16:00Z">
            <w:rPr/>
          </w:rPrChange>
        </w:rPr>
        <w:t xml:space="preserve">Linha 42: este comando criar um nodo chamado </w:t>
      </w:r>
      <w:proofErr w:type="spellStart"/>
      <w:r w:rsidRPr="004E7DBD">
        <w:rPr>
          <w:rPrChange w:id="8657" w:author="Alexandre Marcondes" w:date="2019-07-09T18:16:00Z">
            <w:rPr/>
          </w:rPrChange>
        </w:rPr>
        <w:t>atualizador_mapa</w:t>
      </w:r>
      <w:proofErr w:type="spellEnd"/>
      <w:r w:rsidR="00044929" w:rsidRPr="004E7DBD">
        <w:rPr>
          <w:rPrChange w:id="8658" w:author="Alexandre Marcondes" w:date="2019-07-09T18:16:00Z">
            <w:rPr/>
          </w:rPrChange>
        </w:rPr>
        <w:t>.</w:t>
      </w:r>
    </w:p>
    <w:p w:rsidR="007E7FB0" w:rsidRPr="004E7DBD" w:rsidRDefault="007E7FB0" w:rsidP="007870AF">
      <w:pPr>
        <w:pStyle w:val="PargrafodaLista"/>
        <w:numPr>
          <w:ilvl w:val="0"/>
          <w:numId w:val="26"/>
        </w:numPr>
        <w:rPr>
          <w:rPrChange w:id="8659" w:author="Alexandre Marcondes" w:date="2019-07-09T18:16:00Z">
            <w:rPr/>
          </w:rPrChange>
        </w:rPr>
      </w:pPr>
      <w:r w:rsidRPr="004E7DBD">
        <w:rPr>
          <w:rPrChange w:id="8660" w:author="Alexandre Marcondes" w:date="2019-07-09T18:16:00Z">
            <w:rPr/>
          </w:rPrChange>
        </w:rPr>
        <w:lastRenderedPageBreak/>
        <w:t xml:space="preserve">Linha 43: este comando inicializa a </w:t>
      </w:r>
      <w:r w:rsidR="00402D2A" w:rsidRPr="004E7DBD">
        <w:rPr>
          <w:rPrChange w:id="8661" w:author="Alexandre Marcondes" w:date="2019-07-09T18:16:00Z">
            <w:rPr/>
          </w:rPrChange>
        </w:rPr>
        <w:t>subscrição</w:t>
      </w:r>
      <w:r w:rsidRPr="004E7DBD">
        <w:rPr>
          <w:rPrChange w:id="8662" w:author="Alexandre Marcondes" w:date="2019-07-09T18:16:00Z">
            <w:rPr/>
          </w:rPrChange>
        </w:rPr>
        <w:t xml:space="preserve"> no nodo </w:t>
      </w:r>
      <w:proofErr w:type="spellStart"/>
      <w:r w:rsidRPr="004E7DBD">
        <w:rPr>
          <w:i/>
          <w:rPrChange w:id="8663" w:author="Alexandre Marcondes" w:date="2019-07-09T18:16:00Z">
            <w:rPr>
              <w:i/>
            </w:rPr>
          </w:rPrChange>
        </w:rPr>
        <w:t>octomap_full</w:t>
      </w:r>
      <w:proofErr w:type="spellEnd"/>
      <w:r w:rsidRPr="004E7DBD">
        <w:rPr>
          <w:rPrChange w:id="8664" w:author="Alexandre Marcondes" w:date="2019-07-09T18:16:00Z">
            <w:rPr/>
          </w:rPrChange>
        </w:rPr>
        <w:t xml:space="preserve">. Este tópico é publicado pelo nodo </w:t>
      </w:r>
      <w:proofErr w:type="spellStart"/>
      <w:r w:rsidRPr="004E7DBD">
        <w:rPr>
          <w:i/>
          <w:rPrChange w:id="8665" w:author="Alexandre Marcondes" w:date="2019-07-09T18:16:00Z">
            <w:rPr>
              <w:i/>
            </w:rPr>
          </w:rPrChange>
        </w:rPr>
        <w:t>octomap_server</w:t>
      </w:r>
      <w:proofErr w:type="spellEnd"/>
      <w:r w:rsidR="00402D2A" w:rsidRPr="004E7DBD">
        <w:rPr>
          <w:rPrChange w:id="8666" w:author="Alexandre Marcondes" w:date="2019-07-09T18:16:00Z">
            <w:rPr/>
          </w:rPrChange>
        </w:rPr>
        <w:t xml:space="preserve">. O nodo </w:t>
      </w:r>
      <w:proofErr w:type="spellStart"/>
      <w:r w:rsidR="00402D2A" w:rsidRPr="004E7DBD">
        <w:rPr>
          <w:i/>
          <w:rPrChange w:id="8667" w:author="Alexandre Marcondes" w:date="2019-07-09T18:16:00Z">
            <w:rPr>
              <w:i/>
            </w:rPr>
          </w:rPrChange>
        </w:rPr>
        <w:t>octomap_server</w:t>
      </w:r>
      <w:proofErr w:type="spellEnd"/>
      <w:r w:rsidR="00402D2A" w:rsidRPr="004E7DBD">
        <w:rPr>
          <w:i/>
          <w:rPrChange w:id="8668" w:author="Alexandre Marcondes" w:date="2019-07-09T18:16:00Z">
            <w:rPr>
              <w:i/>
            </w:rPr>
          </w:rPrChange>
        </w:rPr>
        <w:t xml:space="preserve"> </w:t>
      </w:r>
      <w:r w:rsidR="00402D2A" w:rsidRPr="004E7DBD">
        <w:rPr>
          <w:rPrChange w:id="8669" w:author="Alexandre Marcondes" w:date="2019-07-09T18:16:00Z">
            <w:rPr/>
          </w:rPrChange>
        </w:rPr>
        <w:t xml:space="preserve">lê o arquivo de </w:t>
      </w:r>
      <w:proofErr w:type="spellStart"/>
      <w:r w:rsidR="00044929" w:rsidRPr="004E7DBD">
        <w:rPr>
          <w:i/>
          <w:rPrChange w:id="8670" w:author="Alexandre Marcondes" w:date="2019-07-09T18:16:00Z">
            <w:rPr>
              <w:i/>
            </w:rPr>
          </w:rPrChange>
        </w:rPr>
        <w:t>O</w:t>
      </w:r>
      <w:r w:rsidR="00402D2A" w:rsidRPr="004E7DBD">
        <w:rPr>
          <w:i/>
          <w:rPrChange w:id="8671" w:author="Alexandre Marcondes" w:date="2019-07-09T18:16:00Z">
            <w:rPr>
              <w:i/>
            </w:rPr>
          </w:rPrChange>
        </w:rPr>
        <w:t>ctomap</w:t>
      </w:r>
      <w:proofErr w:type="spellEnd"/>
      <w:r w:rsidR="00402D2A" w:rsidRPr="004E7DBD">
        <w:rPr>
          <w:rPrChange w:id="8672" w:author="Alexandre Marcondes" w:date="2019-07-09T18:16:00Z">
            <w:rPr/>
          </w:rPrChange>
        </w:rPr>
        <w:t xml:space="preserve"> e publica com o tipo de dados </w:t>
      </w:r>
      <w:proofErr w:type="spellStart"/>
      <w:r w:rsidR="00402D2A" w:rsidRPr="004E7DBD">
        <w:rPr>
          <w:i/>
          <w:rPrChange w:id="8673" w:author="Alexandre Marcondes" w:date="2019-07-09T18:16:00Z">
            <w:rPr>
              <w:i/>
            </w:rPr>
          </w:rPrChange>
        </w:rPr>
        <w:t>Octomap</w:t>
      </w:r>
      <w:proofErr w:type="spellEnd"/>
      <w:r w:rsidR="00402D2A" w:rsidRPr="004E7DBD">
        <w:rPr>
          <w:rPrChange w:id="8674" w:author="Alexandre Marcondes" w:date="2019-07-09T18:16:00Z">
            <w:rPr/>
          </w:rPrChange>
        </w:rPr>
        <w:t xml:space="preserve">, portando esse subscritor é do tipo </w:t>
      </w:r>
      <w:proofErr w:type="spellStart"/>
      <w:r w:rsidR="00402D2A" w:rsidRPr="004E7DBD">
        <w:rPr>
          <w:i/>
          <w:rPrChange w:id="8675" w:author="Alexandre Marcondes" w:date="2019-07-09T18:16:00Z">
            <w:rPr>
              <w:i/>
            </w:rPr>
          </w:rPrChange>
        </w:rPr>
        <w:t>Octomap</w:t>
      </w:r>
      <w:proofErr w:type="spellEnd"/>
      <w:r w:rsidR="00402D2A" w:rsidRPr="004E7DBD">
        <w:rPr>
          <w:i/>
          <w:rPrChange w:id="8676" w:author="Alexandre Marcondes" w:date="2019-07-09T18:16:00Z">
            <w:rPr>
              <w:i/>
            </w:rPr>
          </w:rPrChange>
        </w:rPr>
        <w:t>.</w:t>
      </w:r>
      <w:r w:rsidR="00402D2A" w:rsidRPr="004E7DBD">
        <w:rPr>
          <w:rPrChange w:id="8677" w:author="Alexandre Marcondes" w:date="2019-07-09T18:16:00Z">
            <w:rPr/>
          </w:rPrChange>
        </w:rPr>
        <w:t xml:space="preserve"> O comando especifica a função </w:t>
      </w:r>
      <w:proofErr w:type="spellStart"/>
      <w:r w:rsidR="00402D2A" w:rsidRPr="004E7DBD">
        <w:rPr>
          <w:i/>
          <w:rPrChange w:id="8678" w:author="Alexandre Marcondes" w:date="2019-07-09T18:16:00Z">
            <w:rPr>
              <w:i/>
            </w:rPr>
          </w:rPrChange>
        </w:rPr>
        <w:t>cb</w:t>
      </w:r>
      <w:proofErr w:type="spellEnd"/>
      <w:r w:rsidR="00402D2A" w:rsidRPr="004E7DBD">
        <w:rPr>
          <w:rPrChange w:id="8679" w:author="Alexandre Marcondes" w:date="2019-07-09T18:16:00Z">
            <w:rPr/>
          </w:rPrChange>
        </w:rPr>
        <w:t xml:space="preserve"> como função de </w:t>
      </w:r>
      <w:proofErr w:type="spellStart"/>
      <w:r w:rsidR="00402D2A" w:rsidRPr="004E7DBD">
        <w:rPr>
          <w:i/>
          <w:rPrChange w:id="8680" w:author="Alexandre Marcondes" w:date="2019-07-09T18:16:00Z">
            <w:rPr>
              <w:i/>
            </w:rPr>
          </w:rPrChange>
        </w:rPr>
        <w:t>callback</w:t>
      </w:r>
      <w:proofErr w:type="spellEnd"/>
      <w:r w:rsidR="00402D2A" w:rsidRPr="004E7DBD">
        <w:rPr>
          <w:rPrChange w:id="8681" w:author="Alexandre Marcondes" w:date="2019-07-09T18:16:00Z">
            <w:rPr/>
          </w:rPrChange>
        </w:rPr>
        <w:t xml:space="preserve"> ao receber a mensagem. Detalhes na seção de função de suporte</w:t>
      </w:r>
      <w:r w:rsidR="00044929" w:rsidRPr="004E7DBD">
        <w:rPr>
          <w:rPrChange w:id="8682" w:author="Alexandre Marcondes" w:date="2019-07-09T18:16:00Z">
            <w:rPr/>
          </w:rPrChange>
        </w:rPr>
        <w:t>.</w:t>
      </w:r>
    </w:p>
    <w:p w:rsidR="00402D2A" w:rsidRPr="004E7DBD" w:rsidRDefault="00402D2A" w:rsidP="007870AF">
      <w:pPr>
        <w:pStyle w:val="PargrafodaLista"/>
        <w:numPr>
          <w:ilvl w:val="0"/>
          <w:numId w:val="26"/>
        </w:numPr>
        <w:rPr>
          <w:rPrChange w:id="8683" w:author="Alexandre Marcondes" w:date="2019-07-09T18:16:00Z">
            <w:rPr/>
          </w:rPrChange>
        </w:rPr>
      </w:pPr>
      <w:r w:rsidRPr="004E7DBD">
        <w:rPr>
          <w:rPrChange w:id="8684" w:author="Alexandre Marcondes" w:date="2019-07-09T18:16:00Z">
            <w:rPr/>
          </w:rPrChange>
        </w:rPr>
        <w:t xml:space="preserve">Linha 44: este comando cria um objeto pelo qual se realiza publicações com o tipo de mensagem </w:t>
      </w:r>
      <w:proofErr w:type="spellStart"/>
      <w:proofErr w:type="gramStart"/>
      <w:r w:rsidRPr="004E7DBD">
        <w:rPr>
          <w:i/>
          <w:rPrChange w:id="8685" w:author="Alexandre Marcondes" w:date="2019-07-09T18:16:00Z">
            <w:rPr>
              <w:i/>
            </w:rPr>
          </w:rPrChange>
        </w:rPr>
        <w:t>PlanningScene</w:t>
      </w:r>
      <w:proofErr w:type="spellEnd"/>
      <w:proofErr w:type="gramEnd"/>
      <w:r w:rsidRPr="004E7DBD">
        <w:rPr>
          <w:rPrChange w:id="8686" w:author="Alexandre Marcondes" w:date="2019-07-09T18:16:00Z">
            <w:rPr/>
          </w:rPrChange>
        </w:rPr>
        <w:t xml:space="preserve">. As atualizações que o nodo </w:t>
      </w:r>
      <w:proofErr w:type="gramStart"/>
      <w:r w:rsidRPr="004E7DBD">
        <w:rPr>
          <w:rPrChange w:id="8687" w:author="Alexandre Marcondes" w:date="2019-07-09T18:16:00Z">
            <w:rPr/>
          </w:rPrChange>
        </w:rPr>
        <w:t>atualizador de mapa realizada</w:t>
      </w:r>
      <w:proofErr w:type="gramEnd"/>
      <w:r w:rsidRPr="004E7DBD">
        <w:rPr>
          <w:rPrChange w:id="8688" w:author="Alexandre Marcondes" w:date="2019-07-09T18:16:00Z">
            <w:rPr/>
          </w:rPrChange>
        </w:rPr>
        <w:t>, posição do VANT e mapa, são concatenas e publicadas através deste objeto.</w:t>
      </w:r>
    </w:p>
    <w:p w:rsidR="003D5E16" w:rsidRPr="004E7DBD" w:rsidRDefault="003D5E16" w:rsidP="00F66518">
      <w:pPr>
        <w:rPr>
          <w:rPrChange w:id="8689" w:author="Alexandre Marcondes" w:date="2019-07-09T18:16:00Z">
            <w:rPr/>
          </w:rPrChange>
        </w:rPr>
      </w:pPr>
    </w:p>
    <w:p w:rsidR="003D5E16" w:rsidRPr="004E7DBD" w:rsidRDefault="003D5E16" w:rsidP="003D5E16">
      <w:pPr>
        <w:pStyle w:val="Ttulo4"/>
        <w:numPr>
          <w:ilvl w:val="3"/>
          <w:numId w:val="6"/>
        </w:numPr>
        <w:rPr>
          <w:rPrChange w:id="8690" w:author="Alexandre Marcondes" w:date="2019-07-09T18:16:00Z">
            <w:rPr/>
          </w:rPrChange>
        </w:rPr>
      </w:pPr>
      <w:r w:rsidRPr="004E7DBD">
        <w:rPr>
          <w:rPrChange w:id="8691" w:author="Alexandre Marcondes" w:date="2019-07-09T18:16:00Z">
            <w:rPr/>
          </w:rPrChange>
        </w:rPr>
        <w:t>Funções de suporte</w:t>
      </w:r>
    </w:p>
    <w:p w:rsidR="00402D2A" w:rsidRPr="004E7DBD" w:rsidRDefault="00402D2A" w:rsidP="00402D2A">
      <w:pPr>
        <w:rPr>
          <w:rPrChange w:id="8692" w:author="Alexandre Marcondes" w:date="2019-07-09T18:16:00Z">
            <w:rPr/>
          </w:rPrChange>
        </w:rPr>
      </w:pPr>
    </w:p>
    <w:p w:rsidR="00402D2A" w:rsidRPr="004E7DBD" w:rsidRDefault="00CD6C46" w:rsidP="00402D2A">
      <w:pPr>
        <w:rPr>
          <w:rPrChange w:id="8693" w:author="Alexandre Marcondes" w:date="2019-07-09T18:16:00Z">
            <w:rPr/>
          </w:rPrChange>
        </w:rPr>
      </w:pPr>
      <w:r w:rsidRPr="004E7DBD">
        <w:rPr>
          <w:rPrChange w:id="8694" w:author="Alexandre Marcondes" w:date="2019-07-09T18:16:00Z">
            <w:rPr/>
          </w:rPrChange>
        </w:rPr>
        <w:t>A função detalhada nes</w:t>
      </w:r>
      <w:r w:rsidR="0069361D" w:rsidRPr="004E7DBD">
        <w:rPr>
          <w:rPrChange w:id="8695" w:author="Alexandre Marcondes" w:date="2019-07-09T18:16:00Z">
            <w:rPr/>
          </w:rPrChange>
        </w:rPr>
        <w:t>t</w:t>
      </w:r>
      <w:r w:rsidRPr="004E7DBD">
        <w:rPr>
          <w:rPrChange w:id="8696" w:author="Alexandre Marcondes" w:date="2019-07-09T18:16:00Z">
            <w:rPr/>
          </w:rPrChange>
        </w:rPr>
        <w:t xml:space="preserve">a seção é a função </w:t>
      </w:r>
      <w:proofErr w:type="spellStart"/>
      <w:r w:rsidRPr="004E7DBD">
        <w:rPr>
          <w:i/>
          <w:rPrChange w:id="8697" w:author="Alexandre Marcondes" w:date="2019-07-09T18:16:00Z">
            <w:rPr>
              <w:i/>
            </w:rPr>
          </w:rPrChange>
        </w:rPr>
        <w:t>cb</w:t>
      </w:r>
      <w:proofErr w:type="spellEnd"/>
      <w:r w:rsidRPr="004E7DBD">
        <w:rPr>
          <w:i/>
          <w:rPrChange w:id="8698" w:author="Alexandre Marcondes" w:date="2019-07-09T18:16:00Z">
            <w:rPr>
              <w:i/>
            </w:rPr>
          </w:rPrChange>
        </w:rPr>
        <w:t xml:space="preserve"> </w:t>
      </w:r>
      <w:r w:rsidRPr="004E7DBD">
        <w:rPr>
          <w:rPrChange w:id="8699" w:author="Alexandre Marcondes" w:date="2019-07-09T18:16:00Z">
            <w:rPr/>
          </w:rPrChange>
        </w:rPr>
        <w:t xml:space="preserve">que recebe os valores do </w:t>
      </w:r>
      <w:proofErr w:type="spellStart"/>
      <w:r w:rsidRPr="004E7DBD">
        <w:rPr>
          <w:i/>
          <w:rPrChange w:id="8700" w:author="Alexandre Marcondes" w:date="2019-07-09T18:16:00Z">
            <w:rPr>
              <w:i/>
            </w:rPr>
          </w:rPrChange>
        </w:rPr>
        <w:t>Octomap</w:t>
      </w:r>
      <w:proofErr w:type="spellEnd"/>
      <w:r w:rsidRPr="004E7DBD">
        <w:rPr>
          <w:rPrChange w:id="8701" w:author="Alexandre Marcondes" w:date="2019-07-09T18:16:00Z">
            <w:rPr/>
          </w:rPrChange>
        </w:rPr>
        <w:t xml:space="preserve"> via tópico. </w:t>
      </w:r>
      <w:r w:rsidR="00402D2A" w:rsidRPr="004E7DBD">
        <w:rPr>
          <w:rPrChange w:id="8702" w:author="Alexandre Marcondes" w:date="2019-07-09T18:16:00Z">
            <w:rPr/>
          </w:rPrChange>
        </w:rPr>
        <w:t xml:space="preserve">A </w:t>
      </w:r>
      <w:proofErr w:type="gramStart"/>
      <w:r w:rsidR="008A448E" w:rsidRPr="004E7DBD">
        <w:rPr>
          <w:rPrChange w:id="8703" w:author="Alexandre Marcondes" w:date="2019-07-09T18:16:00Z">
            <w:rPr/>
          </w:rPrChange>
        </w:rPr>
        <w:t>implementação</w:t>
      </w:r>
      <w:proofErr w:type="gramEnd"/>
      <w:r w:rsidR="008A448E" w:rsidRPr="004E7DBD">
        <w:rPr>
          <w:rPrChange w:id="8704" w:author="Alexandre Marcondes" w:date="2019-07-09T18:16:00Z">
            <w:rPr/>
          </w:rPrChange>
        </w:rPr>
        <w:t xml:space="preserve"> da </w:t>
      </w:r>
      <w:r w:rsidR="00402D2A" w:rsidRPr="004E7DBD">
        <w:rPr>
          <w:rPrChange w:id="8705" w:author="Alexandre Marcondes" w:date="2019-07-09T18:16:00Z">
            <w:rPr/>
          </w:rPrChange>
        </w:rPr>
        <w:t xml:space="preserve">função de suporte </w:t>
      </w:r>
      <w:proofErr w:type="spellStart"/>
      <w:r w:rsidR="00402D2A" w:rsidRPr="004E7DBD">
        <w:rPr>
          <w:i/>
          <w:rPrChange w:id="8706" w:author="Alexandre Marcondes" w:date="2019-07-09T18:16:00Z">
            <w:rPr>
              <w:i/>
            </w:rPr>
          </w:rPrChange>
        </w:rPr>
        <w:t>cb</w:t>
      </w:r>
      <w:proofErr w:type="spellEnd"/>
      <w:r w:rsidR="00402D2A" w:rsidRPr="004E7DBD">
        <w:rPr>
          <w:rPrChange w:id="8707" w:author="Alexandre Marcondes" w:date="2019-07-09T18:16:00Z">
            <w:rPr/>
          </w:rPrChange>
        </w:rPr>
        <w:t xml:space="preserve"> é </w:t>
      </w:r>
      <w:r w:rsidR="008A448E" w:rsidRPr="004E7DBD">
        <w:rPr>
          <w:rPrChange w:id="8708" w:author="Alexandre Marcondes" w:date="2019-07-09T18:16:00Z">
            <w:rPr/>
          </w:rPrChange>
        </w:rPr>
        <w:t>mostrada</w:t>
      </w:r>
      <w:r w:rsidR="00402D2A" w:rsidRPr="004E7DBD">
        <w:rPr>
          <w:rPrChange w:id="8709" w:author="Alexandre Marcondes" w:date="2019-07-09T18:16:00Z">
            <w:rPr/>
          </w:rPrChange>
        </w:rPr>
        <w:t xml:space="preserve"> abaixo na </w:t>
      </w:r>
      <w:r w:rsidR="00EB534C" w:rsidRPr="004E7DBD">
        <w:rPr>
          <w:rPrChange w:id="8710" w:author="Alexandre Marcondes" w:date="2019-07-09T18:16:00Z">
            <w:rPr/>
          </w:rPrChange>
        </w:rPr>
        <w:fldChar w:fldCharType="begin"/>
      </w:r>
      <w:r w:rsidR="00EB534C" w:rsidRPr="004E7DBD">
        <w:rPr>
          <w:rPrChange w:id="8711" w:author="Alexandre Marcondes" w:date="2019-07-09T18:16:00Z">
            <w:rPr/>
          </w:rPrChange>
        </w:rPr>
        <w:instrText xml:space="preserve"> REF _Ref8417204 \h </w:instrText>
      </w:r>
      <w:r w:rsidR="00DE3E0D" w:rsidRPr="004E7DBD">
        <w:rPr>
          <w:rPrChange w:id="8712" w:author="Alexandre Marcondes" w:date="2019-07-09T18:16:00Z">
            <w:rPr/>
          </w:rPrChange>
        </w:rPr>
        <w:instrText xml:space="preserve"> \* MERGEFORMAT </w:instrText>
      </w:r>
      <w:r w:rsidR="00EB534C" w:rsidRPr="004E7DBD">
        <w:rPr>
          <w:rPrChange w:id="8713" w:author="Alexandre Marcondes" w:date="2019-07-09T18:16:00Z">
            <w:rPr/>
          </w:rPrChange>
        </w:rPr>
      </w:r>
      <w:r w:rsidR="00EB534C" w:rsidRPr="004E7DBD">
        <w:rPr>
          <w:rPrChange w:id="8714" w:author="Alexandre Marcondes" w:date="2019-07-09T18:16:00Z">
            <w:rPr/>
          </w:rPrChange>
        </w:rPr>
        <w:fldChar w:fldCharType="separate"/>
      </w:r>
      <w:r w:rsidR="00C239C6" w:rsidRPr="004E7DBD">
        <w:rPr>
          <w:rPrChange w:id="8715" w:author="Alexandre Marcondes" w:date="2019-07-09T18:16:00Z">
            <w:rPr/>
          </w:rPrChange>
        </w:rPr>
        <w:t xml:space="preserve">Figura </w:t>
      </w:r>
      <w:r w:rsidR="00C239C6" w:rsidRPr="004E7DBD">
        <w:rPr>
          <w:noProof/>
          <w:rPrChange w:id="8716" w:author="Alexandre Marcondes" w:date="2019-07-09T18:16:00Z">
            <w:rPr>
              <w:noProof/>
            </w:rPr>
          </w:rPrChange>
        </w:rPr>
        <w:t>26</w:t>
      </w:r>
      <w:r w:rsidR="00EB534C" w:rsidRPr="004E7DBD">
        <w:rPr>
          <w:rPrChange w:id="8717" w:author="Alexandre Marcondes" w:date="2019-07-09T18:16:00Z">
            <w:rPr/>
          </w:rPrChange>
        </w:rPr>
        <w:fldChar w:fldCharType="end"/>
      </w:r>
      <w:r w:rsidR="00402D2A" w:rsidRPr="004E7DBD">
        <w:rPr>
          <w:rPrChange w:id="8718" w:author="Alexandre Marcondes" w:date="2019-07-09T18:16:00Z">
            <w:rPr/>
          </w:rPrChange>
        </w:rPr>
        <w:t>:</w:t>
      </w:r>
    </w:p>
    <w:p w:rsidR="00EB534C" w:rsidRPr="004E7DBD" w:rsidRDefault="00EB534C" w:rsidP="00DE3E0D">
      <w:pPr>
        <w:pStyle w:val="Legenda"/>
        <w:keepNext/>
        <w:jc w:val="center"/>
        <w:rPr>
          <w:rPrChange w:id="8719" w:author="Alexandre Marcondes" w:date="2019-07-09T18:16:00Z">
            <w:rPr/>
          </w:rPrChange>
        </w:rPr>
      </w:pPr>
      <w:bookmarkStart w:id="8720" w:name="_Ref8417204"/>
      <w:bookmarkStart w:id="8721" w:name="_Toc9086569"/>
      <w:bookmarkStart w:id="8722" w:name="_Toc9086894"/>
      <w:bookmarkStart w:id="8723" w:name="_Toc9087021"/>
      <w:bookmarkStart w:id="8724" w:name="_Toc9088032"/>
      <w:bookmarkStart w:id="8725" w:name="_Toc9088373"/>
      <w:bookmarkStart w:id="8726" w:name="_Toc9088498"/>
      <w:r w:rsidRPr="004E7DBD">
        <w:rPr>
          <w:rPrChange w:id="8727" w:author="Alexandre Marcondes" w:date="2019-07-09T18:16:00Z">
            <w:rPr/>
          </w:rPrChange>
        </w:rPr>
        <w:lastRenderedPageBreak/>
        <w:t xml:space="preserve">Figura </w:t>
      </w:r>
      <w:r w:rsidR="00DF2272" w:rsidRPr="004E7DBD">
        <w:rPr>
          <w:noProof/>
          <w:rPrChange w:id="8728" w:author="Alexandre Marcondes" w:date="2019-07-09T18:16:00Z">
            <w:rPr>
              <w:noProof/>
            </w:rPr>
          </w:rPrChange>
        </w:rPr>
        <w:fldChar w:fldCharType="begin"/>
      </w:r>
      <w:r w:rsidR="00DF2272" w:rsidRPr="004E7DBD">
        <w:rPr>
          <w:noProof/>
          <w:rPrChange w:id="8729" w:author="Alexandre Marcondes" w:date="2019-07-09T18:16:00Z">
            <w:rPr>
              <w:noProof/>
            </w:rPr>
          </w:rPrChange>
        </w:rPr>
        <w:instrText xml:space="preserve"> SEQ Figura \* ARABIC </w:instrText>
      </w:r>
      <w:r w:rsidR="00DF2272" w:rsidRPr="004E7DBD">
        <w:rPr>
          <w:noProof/>
          <w:rPrChange w:id="8730" w:author="Alexandre Marcondes" w:date="2019-07-09T18:16:00Z">
            <w:rPr>
              <w:noProof/>
            </w:rPr>
          </w:rPrChange>
        </w:rPr>
        <w:fldChar w:fldCharType="separate"/>
      </w:r>
      <w:r w:rsidR="00881DF2" w:rsidRPr="004E7DBD">
        <w:rPr>
          <w:noProof/>
          <w:rPrChange w:id="8731" w:author="Alexandre Marcondes" w:date="2019-07-09T18:16:00Z">
            <w:rPr>
              <w:noProof/>
            </w:rPr>
          </w:rPrChange>
        </w:rPr>
        <w:t>26</w:t>
      </w:r>
      <w:r w:rsidR="00DF2272" w:rsidRPr="004E7DBD">
        <w:rPr>
          <w:noProof/>
          <w:rPrChange w:id="8732" w:author="Alexandre Marcondes" w:date="2019-07-09T18:16:00Z">
            <w:rPr>
              <w:noProof/>
            </w:rPr>
          </w:rPrChange>
        </w:rPr>
        <w:fldChar w:fldCharType="end"/>
      </w:r>
      <w:bookmarkEnd w:id="8720"/>
      <w:r w:rsidRPr="004E7DBD">
        <w:rPr>
          <w:rPrChange w:id="8733" w:author="Alexandre Marcondes" w:date="2019-07-09T18:16:00Z">
            <w:rPr/>
          </w:rPrChange>
        </w:rPr>
        <w:t xml:space="preserve"> - Módulo atualizador de mapa: função </w:t>
      </w:r>
      <w:proofErr w:type="spellStart"/>
      <w:r w:rsidRPr="004E7DBD">
        <w:rPr>
          <w:rPrChange w:id="8734" w:author="Alexandre Marcondes" w:date="2019-07-09T18:16:00Z">
            <w:rPr/>
          </w:rPrChange>
        </w:rPr>
        <w:t>cb</w:t>
      </w:r>
      <w:bookmarkEnd w:id="8721"/>
      <w:bookmarkEnd w:id="8722"/>
      <w:bookmarkEnd w:id="8723"/>
      <w:bookmarkEnd w:id="8724"/>
      <w:bookmarkEnd w:id="8725"/>
      <w:bookmarkEnd w:id="8726"/>
      <w:proofErr w:type="spellEnd"/>
    </w:p>
    <w:bookmarkStart w:id="8735" w:name="_MON_1619024399"/>
    <w:bookmarkEnd w:id="8735"/>
    <w:p w:rsidR="003D5E16" w:rsidRPr="004E7DBD" w:rsidRDefault="00CD6C46" w:rsidP="00693189">
      <w:pPr>
        <w:rPr>
          <w:rPrChange w:id="8736" w:author="Alexandre Marcondes" w:date="2019-07-09T18:16:00Z">
            <w:rPr/>
          </w:rPrChange>
        </w:rPr>
      </w:pPr>
      <w:r w:rsidRPr="004E7DBD">
        <w:rPr>
          <w:rPrChange w:id="8737" w:author="Alexandre Marcondes" w:date="2019-07-09T18:16:00Z">
            <w:rPr/>
          </w:rPrChange>
        </w:rPr>
        <w:object w:dxaOrig="8504" w:dyaOrig="6889">
          <v:shape id="_x0000_i1029" type="#_x0000_t75" style="width:425.25pt;height:345pt" o:ole="">
            <v:imagedata r:id="rId41" o:title=""/>
          </v:shape>
          <o:OLEObject Type="Embed" ProgID="Word.OpenDocumentText.12" ShapeID="_x0000_i1029" DrawAspect="Content" ObjectID="_1624201419" r:id="rId42"/>
        </w:object>
      </w:r>
    </w:p>
    <w:p w:rsidR="00EB534C" w:rsidRPr="004E7DBD" w:rsidRDefault="00EB534C" w:rsidP="00DE3E0D">
      <w:pPr>
        <w:jc w:val="center"/>
        <w:rPr>
          <w:rPrChange w:id="8738" w:author="Alexandre Marcondes" w:date="2019-07-09T18:16:00Z">
            <w:rPr/>
          </w:rPrChange>
        </w:rPr>
      </w:pPr>
      <w:r w:rsidRPr="004E7DBD">
        <w:rPr>
          <w:rPrChange w:id="8739" w:author="Alexandre Marcondes" w:date="2019-07-09T18:16:00Z">
            <w:rPr/>
          </w:rPrChange>
        </w:rPr>
        <w:t>Fonte: Arquivo pessoal</w:t>
      </w:r>
    </w:p>
    <w:p w:rsidR="008A448E" w:rsidRPr="004E7DBD" w:rsidRDefault="008A448E" w:rsidP="00693189">
      <w:pPr>
        <w:rPr>
          <w:rPrChange w:id="8740" w:author="Alexandre Marcondes" w:date="2019-07-09T18:16:00Z">
            <w:rPr/>
          </w:rPrChange>
        </w:rPr>
      </w:pPr>
      <w:r w:rsidRPr="004E7DBD">
        <w:rPr>
          <w:rPrChange w:id="8741" w:author="Alexandre Marcondes" w:date="2019-07-09T18:16:00Z">
            <w:rPr/>
          </w:rPrChange>
        </w:rPr>
        <w:t>Os detalhes são detalhados abaixo:</w:t>
      </w:r>
    </w:p>
    <w:p w:rsidR="00CD6C46" w:rsidRPr="004E7DBD" w:rsidRDefault="00CD6C46" w:rsidP="00693189">
      <w:pPr>
        <w:rPr>
          <w:rPrChange w:id="8742" w:author="Alexandre Marcondes" w:date="2019-07-09T18:16:00Z">
            <w:rPr/>
          </w:rPrChange>
        </w:rPr>
      </w:pPr>
    </w:p>
    <w:p w:rsidR="00CD6C46" w:rsidRPr="004E7DBD" w:rsidRDefault="00CD6C46" w:rsidP="007870AF">
      <w:pPr>
        <w:pStyle w:val="PargrafodaLista"/>
        <w:numPr>
          <w:ilvl w:val="0"/>
          <w:numId w:val="27"/>
        </w:numPr>
        <w:rPr>
          <w:rPrChange w:id="8743" w:author="Alexandre Marcondes" w:date="2019-07-09T18:16:00Z">
            <w:rPr/>
          </w:rPrChange>
        </w:rPr>
      </w:pPr>
      <w:r w:rsidRPr="004E7DBD">
        <w:rPr>
          <w:rPrChange w:id="8744" w:author="Alexandre Marcondes" w:date="2019-07-09T18:16:00Z">
            <w:rPr/>
          </w:rPrChange>
        </w:rPr>
        <w:t>Entre as linhas 16 e</w:t>
      </w:r>
      <w:r w:rsidR="0069361D" w:rsidRPr="004E7DBD">
        <w:rPr>
          <w:rPrChange w:id="8745" w:author="Alexandre Marcondes" w:date="2019-07-09T18:16:00Z">
            <w:rPr/>
          </w:rPrChange>
        </w:rPr>
        <w:t xml:space="preserve"> </w:t>
      </w:r>
      <w:r w:rsidRPr="004E7DBD">
        <w:rPr>
          <w:rPrChange w:id="8746" w:author="Alexandre Marcondes" w:date="2019-07-09T18:16:00Z">
            <w:rPr/>
          </w:rPrChange>
        </w:rPr>
        <w:t>19: este comando referência para variáveis de globais do código.</w:t>
      </w:r>
    </w:p>
    <w:p w:rsidR="00CD6C46" w:rsidRPr="004E7DBD" w:rsidRDefault="00CD6C46" w:rsidP="007870AF">
      <w:pPr>
        <w:pStyle w:val="PargrafodaLista"/>
        <w:numPr>
          <w:ilvl w:val="0"/>
          <w:numId w:val="27"/>
        </w:numPr>
        <w:rPr>
          <w:i/>
          <w:rPrChange w:id="8747" w:author="Alexandre Marcondes" w:date="2019-07-09T18:16:00Z">
            <w:rPr>
              <w:i/>
            </w:rPr>
          </w:rPrChange>
        </w:rPr>
      </w:pPr>
      <w:r w:rsidRPr="004E7DBD">
        <w:rPr>
          <w:rPrChange w:id="8748" w:author="Alexandre Marcondes" w:date="2019-07-09T18:16:00Z">
            <w:rPr/>
          </w:rPrChange>
        </w:rPr>
        <w:t xml:space="preserve">Linha 20: este comando salva os dados lidos na variável </w:t>
      </w:r>
      <w:proofErr w:type="spellStart"/>
      <w:r w:rsidRPr="004E7DBD">
        <w:rPr>
          <w:i/>
          <w:rPrChange w:id="8749" w:author="Alexandre Marcondes" w:date="2019-07-09T18:16:00Z">
            <w:rPr>
              <w:i/>
            </w:rPr>
          </w:rPrChange>
        </w:rPr>
        <w:t>octomap</w:t>
      </w:r>
      <w:proofErr w:type="spellEnd"/>
      <w:r w:rsidR="0069361D" w:rsidRPr="004E7DBD">
        <w:rPr>
          <w:i/>
          <w:rPrChange w:id="8750" w:author="Alexandre Marcondes" w:date="2019-07-09T18:16:00Z">
            <w:rPr>
              <w:i/>
            </w:rPr>
          </w:rPrChange>
        </w:rPr>
        <w:t>.</w:t>
      </w:r>
    </w:p>
    <w:p w:rsidR="00CD6C46" w:rsidRPr="004E7DBD" w:rsidRDefault="00CD6C46" w:rsidP="007870AF">
      <w:pPr>
        <w:pStyle w:val="PargrafodaLista"/>
        <w:numPr>
          <w:ilvl w:val="0"/>
          <w:numId w:val="27"/>
        </w:numPr>
        <w:rPr>
          <w:i/>
          <w:rPrChange w:id="8751" w:author="Alexandre Marcondes" w:date="2019-07-09T18:16:00Z">
            <w:rPr>
              <w:i/>
            </w:rPr>
          </w:rPrChange>
        </w:rPr>
      </w:pPr>
      <w:r w:rsidRPr="004E7DBD">
        <w:rPr>
          <w:rPrChange w:id="8752" w:author="Alexandre Marcondes" w:date="2019-07-09T18:16:00Z">
            <w:rPr/>
          </w:rPrChange>
        </w:rPr>
        <w:t xml:space="preserve">Entre 22 e </w:t>
      </w:r>
      <w:r w:rsidR="00D463CC" w:rsidRPr="004E7DBD">
        <w:rPr>
          <w:rPrChange w:id="8753" w:author="Alexandre Marcondes" w:date="2019-07-09T18:16:00Z">
            <w:rPr/>
          </w:rPrChange>
        </w:rPr>
        <w:t>32</w:t>
      </w:r>
      <w:r w:rsidRPr="004E7DBD">
        <w:rPr>
          <w:rPrChange w:id="8754" w:author="Alexandre Marcondes" w:date="2019-07-09T18:16:00Z">
            <w:rPr/>
          </w:rPrChange>
        </w:rPr>
        <w:t>: nes</w:t>
      </w:r>
      <w:r w:rsidR="00D463CC" w:rsidRPr="004E7DBD">
        <w:rPr>
          <w:rPrChange w:id="8755" w:author="Alexandre Marcondes" w:date="2019-07-09T18:16:00Z">
            <w:rPr/>
          </w:rPrChange>
        </w:rPr>
        <w:t>t</w:t>
      </w:r>
      <w:r w:rsidRPr="004E7DBD">
        <w:rPr>
          <w:rPrChange w:id="8756" w:author="Alexandre Marcondes" w:date="2019-07-09T18:16:00Z">
            <w:rPr/>
          </w:rPrChange>
        </w:rPr>
        <w:t xml:space="preserve">as linhas a variável do tipo </w:t>
      </w:r>
      <w:proofErr w:type="spellStart"/>
      <w:proofErr w:type="gramStart"/>
      <w:r w:rsidRPr="004E7DBD">
        <w:rPr>
          <w:i/>
          <w:rPrChange w:id="8757" w:author="Alexandre Marcondes" w:date="2019-07-09T18:16:00Z">
            <w:rPr>
              <w:i/>
            </w:rPr>
          </w:rPrChange>
        </w:rPr>
        <w:t>PlanningScene</w:t>
      </w:r>
      <w:r w:rsidR="00D463CC" w:rsidRPr="004E7DBD">
        <w:rPr>
          <w:i/>
          <w:rPrChange w:id="8758" w:author="Alexandre Marcondes" w:date="2019-07-09T18:16:00Z">
            <w:rPr>
              <w:i/>
            </w:rPr>
          </w:rPrChange>
        </w:rPr>
        <w:t>World</w:t>
      </w:r>
      <w:proofErr w:type="spellEnd"/>
      <w:proofErr w:type="gramEnd"/>
      <w:r w:rsidRPr="004E7DBD">
        <w:rPr>
          <w:rPrChange w:id="8759" w:author="Alexandre Marcondes" w:date="2019-07-09T18:16:00Z">
            <w:rPr/>
          </w:rPrChange>
        </w:rPr>
        <w:t xml:space="preserve"> </w:t>
      </w:r>
      <w:proofErr w:type="spellStart"/>
      <w:r w:rsidRPr="004E7DBD">
        <w:rPr>
          <w:rPrChange w:id="8760" w:author="Alexandre Marcondes" w:date="2019-07-09T18:16:00Z">
            <w:rPr/>
          </w:rPrChange>
        </w:rPr>
        <w:t>psw</w:t>
      </w:r>
      <w:proofErr w:type="spellEnd"/>
      <w:r w:rsidRPr="004E7DBD">
        <w:rPr>
          <w:rPrChange w:id="8761" w:author="Alexandre Marcondes" w:date="2019-07-09T18:16:00Z">
            <w:rPr/>
          </w:rPrChange>
        </w:rPr>
        <w:t xml:space="preserve"> é inicializada </w:t>
      </w:r>
      <w:r w:rsidR="00D463CC" w:rsidRPr="004E7DBD">
        <w:rPr>
          <w:rPrChange w:id="8762" w:author="Alexandre Marcondes" w:date="2019-07-09T18:16:00Z">
            <w:rPr/>
          </w:rPrChange>
        </w:rPr>
        <w:t xml:space="preserve">preenchida com informações de tempo, frame de referência, </w:t>
      </w:r>
      <w:proofErr w:type="spellStart"/>
      <w:r w:rsidR="00D463CC" w:rsidRPr="004E7DBD">
        <w:rPr>
          <w:rPrChange w:id="8763" w:author="Alexandre Marcondes" w:date="2019-07-09T18:16:00Z">
            <w:rPr/>
          </w:rPrChange>
        </w:rPr>
        <w:t>octomap</w:t>
      </w:r>
      <w:proofErr w:type="spellEnd"/>
      <w:r w:rsidR="00D463CC" w:rsidRPr="004E7DBD">
        <w:rPr>
          <w:rPrChange w:id="8764" w:author="Alexandre Marcondes" w:date="2019-07-09T18:16:00Z">
            <w:rPr/>
          </w:rPrChange>
        </w:rPr>
        <w:t xml:space="preserve"> e a posição do </w:t>
      </w:r>
      <w:proofErr w:type="spellStart"/>
      <w:r w:rsidR="00D463CC" w:rsidRPr="004E7DBD">
        <w:rPr>
          <w:rPrChange w:id="8765" w:author="Alexandre Marcondes" w:date="2019-07-09T18:16:00Z">
            <w:rPr/>
          </w:rPrChange>
        </w:rPr>
        <w:t>octomap</w:t>
      </w:r>
      <w:proofErr w:type="spellEnd"/>
      <w:r w:rsidR="00D463CC" w:rsidRPr="004E7DBD">
        <w:rPr>
          <w:rPrChange w:id="8766" w:author="Alexandre Marcondes" w:date="2019-07-09T18:16:00Z">
            <w:rPr/>
          </w:rPrChange>
        </w:rPr>
        <w:t xml:space="preserve"> em relação ao frame de referência. Vale notar aqui que há uma correção na posição do modelo, pois o modelo escolhido continha um erro de dimensionamento com of</w:t>
      </w:r>
      <w:r w:rsidR="0069361D" w:rsidRPr="004E7DBD">
        <w:rPr>
          <w:rPrChange w:id="8767" w:author="Alexandre Marcondes" w:date="2019-07-09T18:16:00Z">
            <w:rPr/>
          </w:rPrChange>
        </w:rPr>
        <w:t>fset em Z e Y, portanto aqui ess</w:t>
      </w:r>
      <w:r w:rsidR="00D463CC" w:rsidRPr="004E7DBD">
        <w:rPr>
          <w:rPrChange w:id="8768" w:author="Alexandre Marcondes" w:date="2019-07-09T18:16:00Z">
            <w:rPr/>
          </w:rPrChange>
        </w:rPr>
        <w:t>e erro é corrigido.</w:t>
      </w:r>
    </w:p>
    <w:p w:rsidR="00D463CC" w:rsidRPr="004E7DBD" w:rsidRDefault="00D463CC" w:rsidP="007870AF">
      <w:pPr>
        <w:pStyle w:val="PargrafodaLista"/>
        <w:numPr>
          <w:ilvl w:val="0"/>
          <w:numId w:val="27"/>
        </w:numPr>
        <w:rPr>
          <w:i/>
          <w:rPrChange w:id="8769" w:author="Alexandre Marcondes" w:date="2019-07-09T18:16:00Z">
            <w:rPr>
              <w:i/>
            </w:rPr>
          </w:rPrChange>
        </w:rPr>
      </w:pPr>
      <w:r w:rsidRPr="004E7DBD">
        <w:rPr>
          <w:rPrChange w:id="8770" w:author="Alexandre Marcondes" w:date="2019-07-09T18:16:00Z">
            <w:rPr/>
          </w:rPrChange>
        </w:rPr>
        <w:t xml:space="preserve">Entre linhas 34 e 40: compreendido nestas linhas está a inicialização da vaiável </w:t>
      </w:r>
      <w:proofErr w:type="spellStart"/>
      <w:proofErr w:type="gramStart"/>
      <w:r w:rsidRPr="004E7DBD">
        <w:rPr>
          <w:rPrChange w:id="8771" w:author="Alexandre Marcondes" w:date="2019-07-09T18:16:00Z">
            <w:rPr/>
          </w:rPrChange>
        </w:rPr>
        <w:t>mapMsg</w:t>
      </w:r>
      <w:proofErr w:type="spellEnd"/>
      <w:proofErr w:type="gramEnd"/>
      <w:r w:rsidRPr="004E7DBD">
        <w:rPr>
          <w:rPrChange w:id="8772" w:author="Alexandre Marcondes" w:date="2019-07-09T18:16:00Z">
            <w:rPr/>
          </w:rPrChange>
        </w:rPr>
        <w:t xml:space="preserve"> do tipo </w:t>
      </w:r>
      <w:proofErr w:type="spellStart"/>
      <w:r w:rsidRPr="004E7DBD">
        <w:rPr>
          <w:i/>
          <w:rPrChange w:id="8773" w:author="Alexandre Marcondes" w:date="2019-07-09T18:16:00Z">
            <w:rPr>
              <w:i/>
            </w:rPr>
          </w:rPrChange>
        </w:rPr>
        <w:t>PlanningScene</w:t>
      </w:r>
      <w:proofErr w:type="spellEnd"/>
      <w:r w:rsidRPr="004E7DBD">
        <w:rPr>
          <w:rPrChange w:id="8774" w:author="Alexandre Marcondes" w:date="2019-07-09T18:16:00Z">
            <w:rPr/>
          </w:rPrChange>
        </w:rPr>
        <w:t>. Es</w:t>
      </w:r>
      <w:r w:rsidR="006018F2" w:rsidRPr="004E7DBD">
        <w:rPr>
          <w:rPrChange w:id="8775" w:author="Alexandre Marcondes" w:date="2019-07-09T18:16:00Z">
            <w:rPr/>
          </w:rPrChange>
        </w:rPr>
        <w:t>s</w:t>
      </w:r>
      <w:r w:rsidRPr="004E7DBD">
        <w:rPr>
          <w:rPrChange w:id="8776" w:author="Alexandre Marcondes" w:date="2019-07-09T18:16:00Z">
            <w:rPr/>
          </w:rPrChange>
        </w:rPr>
        <w:t xml:space="preserve">a variável recebe em </w:t>
      </w:r>
      <w:r w:rsidRPr="004E7DBD">
        <w:rPr>
          <w:rPrChange w:id="8777" w:author="Alexandre Marcondes" w:date="2019-07-09T18:16:00Z">
            <w:rPr/>
          </w:rPrChange>
        </w:rPr>
        <w:lastRenderedPageBreak/>
        <w:t xml:space="preserve">seu atributo </w:t>
      </w:r>
      <w:r w:rsidRPr="004E7DBD">
        <w:rPr>
          <w:i/>
          <w:rPrChange w:id="8778" w:author="Alexandre Marcondes" w:date="2019-07-09T18:16:00Z">
            <w:rPr>
              <w:i/>
            </w:rPr>
          </w:rPrChange>
        </w:rPr>
        <w:t xml:space="preserve">world </w:t>
      </w:r>
      <w:r w:rsidRPr="004E7DBD">
        <w:rPr>
          <w:rPrChange w:id="8779" w:author="Alexandre Marcondes" w:date="2019-07-09T18:16:00Z">
            <w:rPr/>
          </w:rPrChange>
        </w:rPr>
        <w:t xml:space="preserve">a variável </w:t>
      </w:r>
      <w:proofErr w:type="spellStart"/>
      <w:r w:rsidRPr="004E7DBD">
        <w:rPr>
          <w:rPrChange w:id="8780" w:author="Alexandre Marcondes" w:date="2019-07-09T18:16:00Z">
            <w:rPr/>
          </w:rPrChange>
        </w:rPr>
        <w:t>psw</w:t>
      </w:r>
      <w:proofErr w:type="spellEnd"/>
      <w:r w:rsidRPr="004E7DBD">
        <w:rPr>
          <w:rPrChange w:id="8781" w:author="Alexandre Marcondes" w:date="2019-07-09T18:16:00Z">
            <w:rPr/>
          </w:rPrChange>
        </w:rPr>
        <w:t xml:space="preserve">. Ao final do procedimento a variável </w:t>
      </w:r>
      <w:proofErr w:type="spellStart"/>
      <w:r w:rsidRPr="004E7DBD">
        <w:rPr>
          <w:i/>
          <w:rPrChange w:id="8782" w:author="Alexandre Marcondes" w:date="2019-07-09T18:16:00Z">
            <w:rPr>
              <w:i/>
            </w:rPr>
          </w:rPrChange>
        </w:rPr>
        <w:t>flag</w:t>
      </w:r>
      <w:proofErr w:type="spellEnd"/>
      <w:r w:rsidRPr="004E7DBD">
        <w:rPr>
          <w:i/>
          <w:rPrChange w:id="8783" w:author="Alexandre Marcondes" w:date="2019-07-09T18:16:00Z">
            <w:rPr>
              <w:i/>
            </w:rPr>
          </w:rPrChange>
        </w:rPr>
        <w:t xml:space="preserve"> </w:t>
      </w:r>
      <w:r w:rsidRPr="004E7DBD">
        <w:rPr>
          <w:rPrChange w:id="8784" w:author="Alexandre Marcondes" w:date="2019-07-09T18:16:00Z">
            <w:rPr/>
          </w:rPrChange>
        </w:rPr>
        <w:t xml:space="preserve">é configurada para </w:t>
      </w:r>
      <w:proofErr w:type="gramStart"/>
      <w:r w:rsidRPr="004E7DBD">
        <w:rPr>
          <w:rPrChange w:id="8785" w:author="Alexandre Marcondes" w:date="2019-07-09T18:16:00Z">
            <w:rPr/>
          </w:rPrChange>
        </w:rPr>
        <w:t>1</w:t>
      </w:r>
      <w:proofErr w:type="gramEnd"/>
      <w:r w:rsidRPr="004E7DBD">
        <w:rPr>
          <w:rPrChange w:id="8786" w:author="Alexandre Marcondes" w:date="2019-07-09T18:16:00Z">
            <w:rPr/>
          </w:rPrChange>
        </w:rPr>
        <w:t xml:space="preserve"> indicando ao </w:t>
      </w:r>
      <w:r w:rsidRPr="004E7DBD">
        <w:rPr>
          <w:i/>
          <w:rPrChange w:id="8787" w:author="Alexandre Marcondes" w:date="2019-07-09T18:16:00Z">
            <w:rPr>
              <w:i/>
            </w:rPr>
          </w:rPrChange>
        </w:rPr>
        <w:t>software</w:t>
      </w:r>
      <w:r w:rsidRPr="004E7DBD">
        <w:rPr>
          <w:rPrChange w:id="8788" w:author="Alexandre Marcondes" w:date="2019-07-09T18:16:00Z">
            <w:rPr/>
          </w:rPrChange>
        </w:rPr>
        <w:t xml:space="preserve"> o recebimento do mapa de custo.</w:t>
      </w:r>
    </w:p>
    <w:p w:rsidR="00CD6C46" w:rsidRPr="004E7DBD" w:rsidRDefault="00CD6C46" w:rsidP="00CD6C46">
      <w:pPr>
        <w:pStyle w:val="Ttulo4"/>
        <w:numPr>
          <w:ilvl w:val="0"/>
          <w:numId w:val="0"/>
        </w:numPr>
        <w:ind w:left="1080"/>
        <w:rPr>
          <w:rPrChange w:id="8789" w:author="Alexandre Marcondes" w:date="2019-07-09T18:16:00Z">
            <w:rPr/>
          </w:rPrChange>
        </w:rPr>
      </w:pPr>
    </w:p>
    <w:p w:rsidR="00CD6C46" w:rsidRPr="004E7DBD" w:rsidRDefault="003D5E16" w:rsidP="00CD6C46">
      <w:pPr>
        <w:pStyle w:val="Ttulo4"/>
        <w:numPr>
          <w:ilvl w:val="3"/>
          <w:numId w:val="6"/>
        </w:numPr>
        <w:rPr>
          <w:rPrChange w:id="8790" w:author="Alexandre Marcondes" w:date="2019-07-09T18:16:00Z">
            <w:rPr/>
          </w:rPrChange>
        </w:rPr>
      </w:pPr>
      <w:proofErr w:type="spellStart"/>
      <w:r w:rsidRPr="004E7DBD">
        <w:rPr>
          <w:rPrChange w:id="8791" w:author="Alexandre Marcondes" w:date="2019-07-09T18:16:00Z">
            <w:rPr/>
          </w:rPrChange>
        </w:rPr>
        <w:t>Main</w:t>
      </w:r>
      <w:proofErr w:type="spellEnd"/>
    </w:p>
    <w:p w:rsidR="00CD6C46" w:rsidRPr="004E7DBD" w:rsidRDefault="00CD6C46" w:rsidP="00CD6C46">
      <w:pPr>
        <w:rPr>
          <w:rPrChange w:id="8792" w:author="Alexandre Marcondes" w:date="2019-07-09T18:16:00Z">
            <w:rPr/>
          </w:rPrChange>
        </w:rPr>
      </w:pPr>
    </w:p>
    <w:p w:rsidR="00CD6C46" w:rsidRPr="004E7DBD" w:rsidRDefault="00CD6C46" w:rsidP="00CD6C46">
      <w:pPr>
        <w:rPr>
          <w:rPrChange w:id="8793" w:author="Alexandre Marcondes" w:date="2019-07-09T18:16:00Z">
            <w:rPr/>
          </w:rPrChange>
        </w:rPr>
      </w:pPr>
      <w:r w:rsidRPr="004E7DBD">
        <w:rPr>
          <w:rPrChange w:id="8794" w:author="Alexandre Marcondes" w:date="2019-07-09T18:16:00Z">
            <w:rPr/>
          </w:rPrChange>
        </w:rPr>
        <w:t xml:space="preserve">A </w:t>
      </w:r>
      <w:r w:rsidR="004D0C51" w:rsidRPr="004E7DBD">
        <w:rPr>
          <w:rPrChange w:id="8795" w:author="Alexandre Marcondes" w:date="2019-07-09T18:16:00Z">
            <w:rPr/>
          </w:rPrChange>
        </w:rPr>
        <w:t xml:space="preserve">primeira parte da </w:t>
      </w:r>
      <w:proofErr w:type="gramStart"/>
      <w:r w:rsidRPr="004E7DBD">
        <w:rPr>
          <w:rPrChange w:id="8796" w:author="Alexandre Marcondes" w:date="2019-07-09T18:16:00Z">
            <w:rPr/>
          </w:rPrChange>
        </w:rPr>
        <w:t>implementação</w:t>
      </w:r>
      <w:proofErr w:type="gramEnd"/>
      <w:r w:rsidRPr="004E7DBD">
        <w:rPr>
          <w:rPrChange w:id="8797" w:author="Alexandre Marcondes" w:date="2019-07-09T18:16:00Z">
            <w:rPr/>
          </w:rPrChange>
        </w:rPr>
        <w:t xml:space="preserve"> da função de suporte </w:t>
      </w:r>
      <w:proofErr w:type="spellStart"/>
      <w:r w:rsidRPr="004E7DBD">
        <w:rPr>
          <w:i/>
          <w:rPrChange w:id="8798" w:author="Alexandre Marcondes" w:date="2019-07-09T18:16:00Z">
            <w:rPr>
              <w:i/>
            </w:rPr>
          </w:rPrChange>
        </w:rPr>
        <w:t>main</w:t>
      </w:r>
      <w:proofErr w:type="spellEnd"/>
      <w:r w:rsidRPr="004E7DBD">
        <w:rPr>
          <w:rPrChange w:id="8799" w:author="Alexandre Marcondes" w:date="2019-07-09T18:16:00Z">
            <w:rPr/>
          </w:rPrChange>
        </w:rPr>
        <w:t xml:space="preserve"> é mostrada abaixo na </w:t>
      </w:r>
      <w:r w:rsidR="00EB534C" w:rsidRPr="004E7DBD">
        <w:rPr>
          <w:rPrChange w:id="8800" w:author="Alexandre Marcondes" w:date="2019-07-09T18:16:00Z">
            <w:rPr/>
          </w:rPrChange>
        </w:rPr>
        <w:fldChar w:fldCharType="begin"/>
      </w:r>
      <w:r w:rsidR="00EB534C" w:rsidRPr="004E7DBD">
        <w:rPr>
          <w:rPrChange w:id="8801" w:author="Alexandre Marcondes" w:date="2019-07-09T18:16:00Z">
            <w:rPr/>
          </w:rPrChange>
        </w:rPr>
        <w:instrText xml:space="preserve"> REF _Ref8417189 \h </w:instrText>
      </w:r>
      <w:r w:rsidR="00EB534C" w:rsidRPr="004E7DBD">
        <w:rPr>
          <w:rPrChange w:id="8802" w:author="Alexandre Marcondes" w:date="2019-07-09T18:16:00Z">
            <w:rPr/>
          </w:rPrChange>
        </w:rPr>
      </w:r>
      <w:r w:rsidR="00EB534C" w:rsidRPr="004E7DBD">
        <w:rPr>
          <w:rPrChange w:id="8803" w:author="Alexandre Marcondes" w:date="2019-07-09T18:16:00Z">
            <w:rPr/>
          </w:rPrChange>
        </w:rPr>
        <w:fldChar w:fldCharType="separate"/>
      </w:r>
      <w:r w:rsidR="00C239C6" w:rsidRPr="004E7DBD">
        <w:rPr>
          <w:rPrChange w:id="8804" w:author="Alexandre Marcondes" w:date="2019-07-09T18:16:00Z">
            <w:rPr/>
          </w:rPrChange>
        </w:rPr>
        <w:t xml:space="preserve">Figura </w:t>
      </w:r>
      <w:r w:rsidR="00C239C6" w:rsidRPr="004E7DBD">
        <w:rPr>
          <w:noProof/>
          <w:rPrChange w:id="8805" w:author="Alexandre Marcondes" w:date="2019-07-09T18:16:00Z">
            <w:rPr>
              <w:noProof/>
            </w:rPr>
          </w:rPrChange>
        </w:rPr>
        <w:t>27</w:t>
      </w:r>
      <w:r w:rsidR="00EB534C" w:rsidRPr="004E7DBD">
        <w:rPr>
          <w:rPrChange w:id="8806" w:author="Alexandre Marcondes" w:date="2019-07-09T18:16:00Z">
            <w:rPr/>
          </w:rPrChange>
        </w:rPr>
        <w:fldChar w:fldCharType="end"/>
      </w:r>
      <w:r w:rsidRPr="004E7DBD">
        <w:rPr>
          <w:rPrChange w:id="8807" w:author="Alexandre Marcondes" w:date="2019-07-09T18:16:00Z">
            <w:rPr/>
          </w:rPrChange>
        </w:rPr>
        <w:t>:</w:t>
      </w:r>
    </w:p>
    <w:p w:rsidR="00CD6C46" w:rsidRPr="004E7DBD" w:rsidRDefault="00CD6C46" w:rsidP="00CD6C46">
      <w:pPr>
        <w:rPr>
          <w:rPrChange w:id="8808" w:author="Alexandre Marcondes" w:date="2019-07-09T18:16:00Z">
            <w:rPr/>
          </w:rPrChange>
        </w:rPr>
      </w:pPr>
    </w:p>
    <w:p w:rsidR="00EB534C" w:rsidRPr="004E7DBD" w:rsidRDefault="00EB534C" w:rsidP="00EB534C">
      <w:pPr>
        <w:pStyle w:val="Legenda"/>
        <w:keepNext/>
        <w:jc w:val="center"/>
        <w:rPr>
          <w:rPrChange w:id="8809" w:author="Alexandre Marcondes" w:date="2019-07-09T18:16:00Z">
            <w:rPr/>
          </w:rPrChange>
        </w:rPr>
      </w:pPr>
      <w:bookmarkStart w:id="8810" w:name="_Ref8417189"/>
      <w:bookmarkStart w:id="8811" w:name="_Toc9086570"/>
      <w:bookmarkStart w:id="8812" w:name="_Toc9086895"/>
      <w:bookmarkStart w:id="8813" w:name="_Toc9087022"/>
      <w:bookmarkStart w:id="8814" w:name="_Toc9088033"/>
      <w:bookmarkStart w:id="8815" w:name="_Toc9088374"/>
      <w:bookmarkStart w:id="8816" w:name="_Toc9088499"/>
      <w:r w:rsidRPr="004E7DBD">
        <w:rPr>
          <w:rPrChange w:id="8817" w:author="Alexandre Marcondes" w:date="2019-07-09T18:16:00Z">
            <w:rPr/>
          </w:rPrChange>
        </w:rPr>
        <w:lastRenderedPageBreak/>
        <w:t xml:space="preserve">Figura </w:t>
      </w:r>
      <w:r w:rsidR="00DF2272" w:rsidRPr="004E7DBD">
        <w:rPr>
          <w:noProof/>
          <w:rPrChange w:id="8818" w:author="Alexandre Marcondes" w:date="2019-07-09T18:16:00Z">
            <w:rPr>
              <w:noProof/>
            </w:rPr>
          </w:rPrChange>
        </w:rPr>
        <w:fldChar w:fldCharType="begin"/>
      </w:r>
      <w:r w:rsidR="00DF2272" w:rsidRPr="004E7DBD">
        <w:rPr>
          <w:noProof/>
          <w:rPrChange w:id="8819" w:author="Alexandre Marcondes" w:date="2019-07-09T18:16:00Z">
            <w:rPr>
              <w:noProof/>
            </w:rPr>
          </w:rPrChange>
        </w:rPr>
        <w:instrText xml:space="preserve"> SEQ Figura \* ARABIC </w:instrText>
      </w:r>
      <w:r w:rsidR="00DF2272" w:rsidRPr="004E7DBD">
        <w:rPr>
          <w:noProof/>
          <w:rPrChange w:id="8820" w:author="Alexandre Marcondes" w:date="2019-07-09T18:16:00Z">
            <w:rPr>
              <w:noProof/>
            </w:rPr>
          </w:rPrChange>
        </w:rPr>
        <w:fldChar w:fldCharType="separate"/>
      </w:r>
      <w:r w:rsidR="00881DF2" w:rsidRPr="004E7DBD">
        <w:rPr>
          <w:noProof/>
          <w:rPrChange w:id="8821" w:author="Alexandre Marcondes" w:date="2019-07-09T18:16:00Z">
            <w:rPr>
              <w:noProof/>
            </w:rPr>
          </w:rPrChange>
        </w:rPr>
        <w:t>27</w:t>
      </w:r>
      <w:r w:rsidR="00DF2272" w:rsidRPr="004E7DBD">
        <w:rPr>
          <w:noProof/>
          <w:rPrChange w:id="8822" w:author="Alexandre Marcondes" w:date="2019-07-09T18:16:00Z">
            <w:rPr>
              <w:noProof/>
            </w:rPr>
          </w:rPrChange>
        </w:rPr>
        <w:fldChar w:fldCharType="end"/>
      </w:r>
      <w:bookmarkEnd w:id="8810"/>
      <w:r w:rsidRPr="004E7DBD">
        <w:rPr>
          <w:rPrChange w:id="8823" w:author="Alexandre Marcondes" w:date="2019-07-09T18:16:00Z">
            <w:rPr/>
          </w:rPrChange>
        </w:rPr>
        <w:t xml:space="preserve"> - Módulo atualizador de mapa: </w:t>
      </w:r>
      <w:proofErr w:type="spellStart"/>
      <w:r w:rsidRPr="004E7DBD">
        <w:rPr>
          <w:rPrChange w:id="8824" w:author="Alexandre Marcondes" w:date="2019-07-09T18:16:00Z">
            <w:rPr/>
          </w:rPrChange>
        </w:rPr>
        <w:t>main</w:t>
      </w:r>
      <w:proofErr w:type="spellEnd"/>
      <w:r w:rsidRPr="004E7DBD">
        <w:rPr>
          <w:rPrChange w:id="8825" w:author="Alexandre Marcondes" w:date="2019-07-09T18:16:00Z">
            <w:rPr/>
          </w:rPrChange>
        </w:rPr>
        <w:t xml:space="preserve"> parte 1</w:t>
      </w:r>
      <w:bookmarkEnd w:id="8811"/>
      <w:bookmarkEnd w:id="8812"/>
      <w:bookmarkEnd w:id="8813"/>
      <w:bookmarkEnd w:id="8814"/>
      <w:bookmarkEnd w:id="8815"/>
      <w:bookmarkEnd w:id="8816"/>
    </w:p>
    <w:bookmarkStart w:id="8826" w:name="_MON_1619026530"/>
    <w:bookmarkEnd w:id="8826"/>
    <w:p w:rsidR="008A448E" w:rsidRPr="004E7DBD" w:rsidRDefault="00CD6C46" w:rsidP="00D463CC">
      <w:pPr>
        <w:ind w:firstLine="0"/>
        <w:jc w:val="center"/>
        <w:rPr>
          <w:rPrChange w:id="8827" w:author="Alexandre Marcondes" w:date="2019-07-09T18:16:00Z">
            <w:rPr/>
          </w:rPrChange>
        </w:rPr>
      </w:pPr>
      <w:r w:rsidRPr="004E7DBD">
        <w:rPr>
          <w:rPrChange w:id="8828" w:author="Alexandre Marcondes" w:date="2019-07-09T18:16:00Z">
            <w:rPr/>
          </w:rPrChange>
        </w:rPr>
        <w:object w:dxaOrig="8504" w:dyaOrig="11076">
          <v:shape id="_x0000_i1030" type="#_x0000_t75" style="width:425.25pt;height:552.75pt" o:ole="">
            <v:imagedata r:id="rId43" o:title=""/>
          </v:shape>
          <o:OLEObject Type="Embed" ProgID="Word.OpenDocumentText.12" ShapeID="_x0000_i1030" DrawAspect="Content" ObjectID="_1624201420" r:id="rId44"/>
        </w:object>
      </w:r>
    </w:p>
    <w:p w:rsidR="00D463CC" w:rsidRPr="004E7DBD" w:rsidRDefault="00D463CC" w:rsidP="00D463CC">
      <w:pPr>
        <w:ind w:firstLine="0"/>
        <w:jc w:val="center"/>
        <w:rPr>
          <w:rPrChange w:id="8829" w:author="Alexandre Marcondes" w:date="2019-07-09T18:16:00Z">
            <w:rPr/>
          </w:rPrChange>
        </w:rPr>
      </w:pPr>
      <w:r w:rsidRPr="004E7DBD">
        <w:rPr>
          <w:rPrChange w:id="8830" w:author="Alexandre Marcondes" w:date="2019-07-09T18:16:00Z">
            <w:rPr/>
          </w:rPrChange>
        </w:rPr>
        <w:t>Fonte: arquivo pessoal</w:t>
      </w:r>
    </w:p>
    <w:p w:rsidR="00947A58" w:rsidRPr="004E7DBD" w:rsidRDefault="00947A58" w:rsidP="00D463CC">
      <w:pPr>
        <w:ind w:firstLine="0"/>
        <w:jc w:val="center"/>
        <w:rPr>
          <w:rPrChange w:id="8831" w:author="Alexandre Marcondes" w:date="2019-07-09T18:16:00Z">
            <w:rPr/>
          </w:rPrChange>
        </w:rPr>
      </w:pPr>
    </w:p>
    <w:p w:rsidR="008A448E" w:rsidRPr="004E7DBD" w:rsidRDefault="008A448E" w:rsidP="008A448E">
      <w:pPr>
        <w:rPr>
          <w:rPrChange w:id="8832" w:author="Alexandre Marcondes" w:date="2019-07-09T18:16:00Z">
            <w:rPr/>
          </w:rPrChange>
        </w:rPr>
      </w:pPr>
      <w:r w:rsidRPr="004E7DBD">
        <w:rPr>
          <w:rPrChange w:id="8833" w:author="Alexandre Marcondes" w:date="2019-07-09T18:16:00Z">
            <w:rPr/>
          </w:rPrChange>
        </w:rPr>
        <w:t xml:space="preserve">Os detalhes </w:t>
      </w:r>
      <w:r w:rsidR="00615880" w:rsidRPr="004E7DBD">
        <w:rPr>
          <w:rPrChange w:id="8834" w:author="Alexandre Marcondes" w:date="2019-07-09T18:16:00Z">
            <w:rPr/>
          </w:rPrChange>
        </w:rPr>
        <w:t>são exibidos</w:t>
      </w:r>
      <w:r w:rsidRPr="004E7DBD">
        <w:rPr>
          <w:rPrChange w:id="8835" w:author="Alexandre Marcondes" w:date="2019-07-09T18:16:00Z">
            <w:rPr/>
          </w:rPrChange>
        </w:rPr>
        <w:t xml:space="preserve"> abaixo:</w:t>
      </w:r>
    </w:p>
    <w:p w:rsidR="00D463CC" w:rsidRPr="004E7DBD" w:rsidRDefault="00D463CC" w:rsidP="008A448E">
      <w:pPr>
        <w:rPr>
          <w:rPrChange w:id="8836" w:author="Alexandre Marcondes" w:date="2019-07-09T18:16:00Z">
            <w:rPr/>
          </w:rPrChange>
        </w:rPr>
      </w:pPr>
    </w:p>
    <w:p w:rsidR="00D463CC" w:rsidRPr="004E7DBD" w:rsidRDefault="00D463CC" w:rsidP="007870AF">
      <w:pPr>
        <w:pStyle w:val="PargrafodaLista"/>
        <w:numPr>
          <w:ilvl w:val="0"/>
          <w:numId w:val="28"/>
        </w:numPr>
        <w:rPr>
          <w:rPrChange w:id="8837" w:author="Alexandre Marcondes" w:date="2019-07-09T18:16:00Z">
            <w:rPr/>
          </w:rPrChange>
        </w:rPr>
      </w:pPr>
      <w:r w:rsidRPr="004E7DBD">
        <w:rPr>
          <w:rPrChange w:id="8838" w:author="Alexandre Marcondes" w:date="2019-07-09T18:16:00Z">
            <w:rPr/>
          </w:rPrChange>
        </w:rPr>
        <w:lastRenderedPageBreak/>
        <w:t>Linha 46: este comando trava o programa até o recebimento da primeira transformada entre a base do VANT e o frame do sistema simulado.</w:t>
      </w:r>
    </w:p>
    <w:p w:rsidR="00D463CC" w:rsidRPr="004E7DBD" w:rsidRDefault="00D463CC" w:rsidP="007870AF">
      <w:pPr>
        <w:pStyle w:val="PargrafodaLista"/>
        <w:numPr>
          <w:ilvl w:val="0"/>
          <w:numId w:val="28"/>
        </w:numPr>
        <w:rPr>
          <w:rPrChange w:id="8839" w:author="Alexandre Marcondes" w:date="2019-07-09T18:16:00Z">
            <w:rPr/>
          </w:rPrChange>
        </w:rPr>
      </w:pPr>
      <w:r w:rsidRPr="004E7DBD">
        <w:rPr>
          <w:rPrChange w:id="8840" w:author="Alexandre Marcondes" w:date="2019-07-09T18:16:00Z">
            <w:rPr/>
          </w:rPrChange>
        </w:rPr>
        <w:t xml:space="preserve">Linha 48: este comando mantem o </w:t>
      </w:r>
      <w:proofErr w:type="spellStart"/>
      <w:r w:rsidRPr="004E7DBD">
        <w:rPr>
          <w:i/>
          <w:rPrChange w:id="8841" w:author="Alexandre Marcondes" w:date="2019-07-09T18:16:00Z">
            <w:rPr>
              <w:i/>
            </w:rPr>
          </w:rPrChange>
        </w:rPr>
        <w:t>while</w:t>
      </w:r>
      <w:proofErr w:type="spellEnd"/>
      <w:r w:rsidRPr="004E7DBD">
        <w:rPr>
          <w:i/>
          <w:rPrChange w:id="8842" w:author="Alexandre Marcondes" w:date="2019-07-09T18:16:00Z">
            <w:rPr>
              <w:i/>
            </w:rPr>
          </w:rPrChange>
        </w:rPr>
        <w:t xml:space="preserve"> loop</w:t>
      </w:r>
      <w:r w:rsidRPr="004E7DBD">
        <w:rPr>
          <w:rPrChange w:id="8843" w:author="Alexandre Marcondes" w:date="2019-07-09T18:16:00Z">
            <w:rPr/>
          </w:rPrChange>
        </w:rPr>
        <w:t xml:space="preserve"> executando até que o </w:t>
      </w:r>
      <w:r w:rsidR="004D0C51" w:rsidRPr="004E7DBD">
        <w:rPr>
          <w:rPrChange w:id="8844" w:author="Alexandre Marcondes" w:date="2019-07-09T18:16:00Z">
            <w:rPr/>
          </w:rPrChange>
        </w:rPr>
        <w:t>ROS</w:t>
      </w:r>
      <w:r w:rsidRPr="004E7DBD">
        <w:rPr>
          <w:rPrChange w:id="8845" w:author="Alexandre Marcondes" w:date="2019-07-09T18:16:00Z">
            <w:rPr/>
          </w:rPrChange>
        </w:rPr>
        <w:t xml:space="preserve"> </w:t>
      </w:r>
      <w:proofErr w:type="spellStart"/>
      <w:r w:rsidRPr="004E7DBD">
        <w:rPr>
          <w:i/>
          <w:rPrChange w:id="8846" w:author="Alexandre Marcondes" w:date="2019-07-09T18:16:00Z">
            <w:rPr>
              <w:i/>
            </w:rPr>
          </w:rPrChange>
        </w:rPr>
        <w:t>master</w:t>
      </w:r>
      <w:proofErr w:type="spellEnd"/>
      <w:r w:rsidRPr="004E7DBD">
        <w:rPr>
          <w:rPrChange w:id="8847" w:author="Alexandre Marcondes" w:date="2019-07-09T18:16:00Z">
            <w:rPr/>
          </w:rPrChange>
        </w:rPr>
        <w:t xml:space="preserve"> seja interrompido.</w:t>
      </w:r>
    </w:p>
    <w:p w:rsidR="00D463CC" w:rsidRPr="004E7DBD" w:rsidRDefault="00D463CC" w:rsidP="007870AF">
      <w:pPr>
        <w:pStyle w:val="PargrafodaLista"/>
        <w:numPr>
          <w:ilvl w:val="0"/>
          <w:numId w:val="28"/>
        </w:numPr>
        <w:rPr>
          <w:rPrChange w:id="8848" w:author="Alexandre Marcondes" w:date="2019-07-09T18:16:00Z">
            <w:rPr/>
          </w:rPrChange>
        </w:rPr>
      </w:pPr>
      <w:r w:rsidRPr="004E7DBD">
        <w:rPr>
          <w:rPrChange w:id="8849" w:author="Alexandre Marcondes" w:date="2019-07-09T18:16:00Z">
            <w:rPr/>
          </w:rPrChange>
        </w:rPr>
        <w:t>Linha 50: est</w:t>
      </w:r>
      <w:r w:rsidR="00EB534C" w:rsidRPr="004E7DBD">
        <w:rPr>
          <w:rPrChange w:id="8850" w:author="Alexandre Marcondes" w:date="2019-07-09T18:16:00Z">
            <w:rPr/>
          </w:rPrChange>
        </w:rPr>
        <w:t>a</w:t>
      </w:r>
      <w:r w:rsidRPr="004E7DBD">
        <w:rPr>
          <w:rPrChange w:id="8851" w:author="Alexandre Marcondes" w:date="2019-07-09T18:16:00Z">
            <w:rPr/>
          </w:rPrChange>
        </w:rPr>
        <w:t xml:space="preserve"> condição espera </w:t>
      </w:r>
      <w:proofErr w:type="gramStart"/>
      <w:r w:rsidRPr="004E7DBD">
        <w:rPr>
          <w:rPrChange w:id="8852" w:author="Alexandre Marcondes" w:date="2019-07-09T18:16:00Z">
            <w:rPr/>
          </w:rPrChange>
        </w:rPr>
        <w:t>que que</w:t>
      </w:r>
      <w:proofErr w:type="gramEnd"/>
      <w:r w:rsidRPr="004E7DBD">
        <w:rPr>
          <w:rPrChange w:id="8853" w:author="Alexandre Marcondes" w:date="2019-07-09T18:16:00Z">
            <w:rPr/>
          </w:rPrChange>
        </w:rPr>
        <w:t xml:space="preserve"> a </w:t>
      </w:r>
      <w:proofErr w:type="spellStart"/>
      <w:r w:rsidRPr="004E7DBD">
        <w:rPr>
          <w:i/>
          <w:rPrChange w:id="8854" w:author="Alexandre Marcondes" w:date="2019-07-09T18:16:00Z">
            <w:rPr>
              <w:i/>
            </w:rPr>
          </w:rPrChange>
        </w:rPr>
        <w:t>flag</w:t>
      </w:r>
      <w:proofErr w:type="spellEnd"/>
      <w:r w:rsidRPr="004E7DBD">
        <w:rPr>
          <w:i/>
          <w:rPrChange w:id="8855" w:author="Alexandre Marcondes" w:date="2019-07-09T18:16:00Z">
            <w:rPr>
              <w:i/>
            </w:rPr>
          </w:rPrChange>
        </w:rPr>
        <w:t xml:space="preserve"> </w:t>
      </w:r>
      <w:r w:rsidRPr="004E7DBD">
        <w:rPr>
          <w:rPrChange w:id="8856" w:author="Alexandre Marcondes" w:date="2019-07-09T18:16:00Z">
            <w:rPr/>
          </w:rPrChange>
        </w:rPr>
        <w:t xml:space="preserve">de recebimento do mapa de custo esteja ativa, para então executar os procedimentos necessários para publicar a </w:t>
      </w:r>
      <w:proofErr w:type="spellStart"/>
      <w:r w:rsidRPr="004E7DBD">
        <w:rPr>
          <w:i/>
          <w:rPrChange w:id="8857" w:author="Alexandre Marcondes" w:date="2019-07-09T18:16:00Z">
            <w:rPr>
              <w:i/>
            </w:rPr>
          </w:rPrChange>
        </w:rPr>
        <w:t>PlanningScene</w:t>
      </w:r>
      <w:proofErr w:type="spellEnd"/>
      <w:r w:rsidR="002D57C1" w:rsidRPr="004E7DBD">
        <w:rPr>
          <w:i/>
          <w:rPrChange w:id="8858" w:author="Alexandre Marcondes" w:date="2019-07-09T18:16:00Z">
            <w:rPr>
              <w:i/>
            </w:rPr>
          </w:rPrChange>
        </w:rPr>
        <w:t>.</w:t>
      </w:r>
    </w:p>
    <w:p w:rsidR="00D463CC" w:rsidRPr="004E7DBD" w:rsidRDefault="00D463CC" w:rsidP="007870AF">
      <w:pPr>
        <w:pStyle w:val="PargrafodaLista"/>
        <w:numPr>
          <w:ilvl w:val="0"/>
          <w:numId w:val="28"/>
        </w:numPr>
        <w:rPr>
          <w:rPrChange w:id="8859" w:author="Alexandre Marcondes" w:date="2019-07-09T18:16:00Z">
            <w:rPr/>
          </w:rPrChange>
        </w:rPr>
      </w:pPr>
      <w:r w:rsidRPr="004E7DBD">
        <w:rPr>
          <w:rPrChange w:id="8860" w:author="Alexandre Marcondes" w:date="2019-07-09T18:16:00Z">
            <w:rPr/>
          </w:rPrChange>
        </w:rPr>
        <w:t xml:space="preserve">Linha 55: Este comando realiza </w:t>
      </w:r>
      <w:r w:rsidR="00CD00C1" w:rsidRPr="004E7DBD">
        <w:rPr>
          <w:rPrChange w:id="8861" w:author="Alexandre Marcondes" w:date="2019-07-09T18:16:00Z">
            <w:rPr/>
          </w:rPrChange>
        </w:rPr>
        <w:t>uma</w:t>
      </w:r>
      <w:r w:rsidRPr="004E7DBD">
        <w:rPr>
          <w:rPrChange w:id="8862" w:author="Alexandre Marcondes" w:date="2019-07-09T18:16:00Z">
            <w:rPr/>
          </w:rPrChange>
        </w:rPr>
        <w:t xml:space="preserve"> tentativa de ler a transformada entre a base do VANT e o frame de coordenadas do sistema simulado para sa</w:t>
      </w:r>
      <w:r w:rsidR="004D0C51" w:rsidRPr="004E7DBD">
        <w:rPr>
          <w:rPrChange w:id="8863" w:author="Alexandre Marcondes" w:date="2019-07-09T18:16:00Z">
            <w:rPr/>
          </w:rPrChange>
        </w:rPr>
        <w:t>l</w:t>
      </w:r>
      <w:r w:rsidRPr="004E7DBD">
        <w:rPr>
          <w:rPrChange w:id="8864" w:author="Alexandre Marcondes" w:date="2019-07-09T18:16:00Z">
            <w:rPr/>
          </w:rPrChange>
        </w:rPr>
        <w:t xml:space="preserve">var nas variáveis </w:t>
      </w:r>
      <w:proofErr w:type="spellStart"/>
      <w:r w:rsidRPr="004E7DBD">
        <w:rPr>
          <w:rPrChange w:id="8865" w:author="Alexandre Marcondes" w:date="2019-07-09T18:16:00Z">
            <w:rPr/>
          </w:rPrChange>
        </w:rPr>
        <w:t>trans</w:t>
      </w:r>
      <w:proofErr w:type="spellEnd"/>
      <w:r w:rsidRPr="004E7DBD">
        <w:rPr>
          <w:rPrChange w:id="8866" w:author="Alexandre Marcondes" w:date="2019-07-09T18:16:00Z">
            <w:rPr/>
          </w:rPrChange>
        </w:rPr>
        <w:t xml:space="preserve"> e </w:t>
      </w:r>
      <w:proofErr w:type="spellStart"/>
      <w:r w:rsidRPr="004E7DBD">
        <w:rPr>
          <w:rPrChange w:id="8867" w:author="Alexandre Marcondes" w:date="2019-07-09T18:16:00Z">
            <w:rPr/>
          </w:rPrChange>
        </w:rPr>
        <w:t>rot</w:t>
      </w:r>
      <w:proofErr w:type="spellEnd"/>
      <w:r w:rsidRPr="004E7DBD">
        <w:rPr>
          <w:rPrChange w:id="8868" w:author="Alexandre Marcondes" w:date="2019-07-09T18:16:00Z">
            <w:rPr/>
          </w:rPrChange>
        </w:rPr>
        <w:t xml:space="preserve"> os valores de translação e rotação respectivamente.</w:t>
      </w:r>
    </w:p>
    <w:p w:rsidR="004D0C51" w:rsidRPr="004E7DBD" w:rsidRDefault="004D0C51" w:rsidP="007870AF">
      <w:pPr>
        <w:pStyle w:val="PargrafodaLista"/>
        <w:numPr>
          <w:ilvl w:val="0"/>
          <w:numId w:val="28"/>
        </w:numPr>
        <w:rPr>
          <w:rPrChange w:id="8869" w:author="Alexandre Marcondes" w:date="2019-07-09T18:16:00Z">
            <w:rPr/>
          </w:rPrChange>
        </w:rPr>
      </w:pPr>
      <w:r w:rsidRPr="004E7DBD">
        <w:rPr>
          <w:rPrChange w:id="8870" w:author="Alexandre Marcondes" w:date="2019-07-09T18:16:00Z">
            <w:rPr/>
          </w:rPrChange>
        </w:rPr>
        <w:t xml:space="preserve">Entre 60 e </w:t>
      </w:r>
      <w:r w:rsidR="00EB534C" w:rsidRPr="004E7DBD">
        <w:rPr>
          <w:rPrChange w:id="8871" w:author="Alexandre Marcondes" w:date="2019-07-09T18:16:00Z">
            <w:rPr/>
          </w:rPrChange>
        </w:rPr>
        <w:t>70</w:t>
      </w:r>
      <w:r w:rsidRPr="004E7DBD">
        <w:rPr>
          <w:rPrChange w:id="8872" w:author="Alexandre Marcondes" w:date="2019-07-09T18:16:00Z">
            <w:rPr/>
          </w:rPrChange>
        </w:rPr>
        <w:t xml:space="preserve">: Nestas linhas é </w:t>
      </w:r>
      <w:proofErr w:type="gramStart"/>
      <w:r w:rsidRPr="004E7DBD">
        <w:rPr>
          <w:rPrChange w:id="8873" w:author="Alexandre Marcondes" w:date="2019-07-09T18:16:00Z">
            <w:rPr/>
          </w:rPrChange>
        </w:rPr>
        <w:t>criado</w:t>
      </w:r>
      <w:proofErr w:type="gramEnd"/>
      <w:r w:rsidRPr="004E7DBD">
        <w:rPr>
          <w:rPrChange w:id="8874" w:author="Alexandre Marcondes" w:date="2019-07-09T18:16:00Z">
            <w:rPr/>
          </w:rPrChange>
        </w:rPr>
        <w:t xml:space="preserve"> uma área de segurança no elo </w:t>
      </w:r>
      <w:proofErr w:type="spellStart"/>
      <w:r w:rsidRPr="004E7DBD">
        <w:rPr>
          <w:i/>
          <w:rPrChange w:id="8875" w:author="Alexandre Marcondes" w:date="2019-07-09T18:16:00Z">
            <w:rPr>
              <w:i/>
            </w:rPr>
          </w:rPrChange>
        </w:rPr>
        <w:t>base_link_intertia</w:t>
      </w:r>
      <w:proofErr w:type="spellEnd"/>
      <w:r w:rsidR="002D57C1" w:rsidRPr="004E7DBD">
        <w:rPr>
          <w:rPrChange w:id="8876" w:author="Alexandre Marcondes" w:date="2019-07-09T18:16:00Z">
            <w:rPr/>
          </w:rPrChange>
        </w:rPr>
        <w:t>. Ess</w:t>
      </w:r>
      <w:r w:rsidRPr="004E7DBD">
        <w:rPr>
          <w:rPrChange w:id="8877" w:author="Alexandre Marcondes" w:date="2019-07-09T18:16:00Z">
            <w:rPr/>
          </w:rPrChange>
        </w:rPr>
        <w:t>e</w:t>
      </w:r>
      <w:r w:rsidR="00155C5C" w:rsidRPr="004E7DBD">
        <w:rPr>
          <w:rPrChange w:id="8878" w:author="Alexandre Marcondes" w:date="2019-07-09T18:16:00Z">
            <w:rPr/>
          </w:rPrChange>
        </w:rPr>
        <w:t xml:space="preserve"> elo</w:t>
      </w:r>
      <w:r w:rsidRPr="004E7DBD">
        <w:rPr>
          <w:rPrChange w:id="8879" w:author="Alexandre Marcondes" w:date="2019-07-09T18:16:00Z">
            <w:rPr/>
          </w:rPrChange>
        </w:rPr>
        <w:t xml:space="preserve"> representa a base do VANT, e </w:t>
      </w:r>
      <w:r w:rsidR="002D57C1" w:rsidRPr="004E7DBD">
        <w:rPr>
          <w:rPrChange w:id="8880" w:author="Alexandre Marcondes" w:date="2019-07-09T18:16:00Z">
            <w:rPr/>
          </w:rPrChange>
        </w:rPr>
        <w:t xml:space="preserve">serve </w:t>
      </w:r>
      <w:r w:rsidRPr="004E7DBD">
        <w:rPr>
          <w:rPrChange w:id="8881" w:author="Alexandre Marcondes" w:date="2019-07-09T18:16:00Z">
            <w:rPr/>
          </w:rPrChange>
        </w:rPr>
        <w:t xml:space="preserve">para assegurar que </w:t>
      </w:r>
      <w:r w:rsidR="00215C39" w:rsidRPr="004E7DBD">
        <w:rPr>
          <w:rPrChange w:id="8882" w:author="Alexandre Marcondes" w:date="2019-07-09T18:16:00Z">
            <w:rPr/>
          </w:rPrChange>
        </w:rPr>
        <w:t>ele</w:t>
      </w:r>
      <w:r w:rsidRPr="004E7DBD">
        <w:rPr>
          <w:rPrChange w:id="8883" w:author="Alexandre Marcondes" w:date="2019-07-09T18:16:00Z">
            <w:rPr/>
          </w:rPrChange>
        </w:rPr>
        <w:t xml:space="preserve"> não vá se aproximar de obstáculos </w:t>
      </w:r>
      <w:r w:rsidR="002D57C1" w:rsidRPr="004E7DBD">
        <w:rPr>
          <w:rPrChange w:id="8884" w:author="Alexandre Marcondes" w:date="2019-07-09T18:16:00Z">
            <w:rPr/>
          </w:rPrChange>
        </w:rPr>
        <w:t>é criado um enchimento de 0,</w:t>
      </w:r>
      <w:r w:rsidR="00155C5C" w:rsidRPr="004E7DBD">
        <w:rPr>
          <w:rPrChange w:id="8885" w:author="Alexandre Marcondes" w:date="2019-07-09T18:16:00Z">
            <w:rPr/>
          </w:rPrChange>
        </w:rPr>
        <w:t>2 m em torno do elo.</w:t>
      </w:r>
      <w:r w:rsidR="00EB534C" w:rsidRPr="004E7DBD">
        <w:rPr>
          <w:rPrChange w:id="8886" w:author="Alexandre Marcondes" w:date="2019-07-09T18:16:00Z">
            <w:rPr/>
          </w:rPrChange>
        </w:rPr>
        <w:t xml:space="preserve"> A informação do enchimento de elo é inserida na variável </w:t>
      </w:r>
      <w:proofErr w:type="spellStart"/>
      <w:proofErr w:type="gramStart"/>
      <w:r w:rsidR="00EB534C" w:rsidRPr="004E7DBD">
        <w:rPr>
          <w:i/>
          <w:rPrChange w:id="8887" w:author="Alexandre Marcondes" w:date="2019-07-09T18:16:00Z">
            <w:rPr>
              <w:i/>
            </w:rPr>
          </w:rPrChange>
        </w:rPr>
        <w:t>mapMsg</w:t>
      </w:r>
      <w:proofErr w:type="spellEnd"/>
      <w:proofErr w:type="gramEnd"/>
      <w:r w:rsidR="00EB534C" w:rsidRPr="004E7DBD">
        <w:rPr>
          <w:i/>
          <w:rPrChange w:id="8888" w:author="Alexandre Marcondes" w:date="2019-07-09T18:16:00Z">
            <w:rPr>
              <w:i/>
            </w:rPr>
          </w:rPrChange>
        </w:rPr>
        <w:t>.</w:t>
      </w:r>
    </w:p>
    <w:p w:rsidR="00947A58" w:rsidRPr="004E7DBD" w:rsidRDefault="004D0C51" w:rsidP="007870AF">
      <w:pPr>
        <w:pStyle w:val="PargrafodaLista"/>
        <w:numPr>
          <w:ilvl w:val="0"/>
          <w:numId w:val="28"/>
        </w:numPr>
        <w:rPr>
          <w:rPrChange w:id="8889" w:author="Alexandre Marcondes" w:date="2019-07-09T18:16:00Z">
            <w:rPr/>
          </w:rPrChange>
        </w:rPr>
      </w:pPr>
      <w:r w:rsidRPr="004E7DBD">
        <w:rPr>
          <w:rPrChange w:id="8890" w:author="Alexandre Marcondes" w:date="2019-07-09T18:16:00Z">
            <w:rPr/>
          </w:rPrChange>
        </w:rPr>
        <w:t xml:space="preserve">Entre 72 e 79: Nestas linhas as </w:t>
      </w:r>
      <w:r w:rsidR="00EB534C" w:rsidRPr="004E7DBD">
        <w:rPr>
          <w:rPrChange w:id="8891" w:author="Alexandre Marcondes" w:date="2019-07-09T18:16:00Z">
            <w:rPr/>
          </w:rPrChange>
        </w:rPr>
        <w:t xml:space="preserve">características das </w:t>
      </w:r>
      <w:r w:rsidRPr="004E7DBD">
        <w:rPr>
          <w:rPrChange w:id="8892" w:author="Alexandre Marcondes" w:date="2019-07-09T18:16:00Z">
            <w:rPr/>
          </w:rPrChange>
        </w:rPr>
        <w:t>juntas são definidas</w:t>
      </w:r>
      <w:r w:rsidR="00EB534C" w:rsidRPr="004E7DBD">
        <w:rPr>
          <w:rPrChange w:id="8893" w:author="Alexandre Marcondes" w:date="2019-07-09T18:16:00Z">
            <w:rPr/>
          </w:rPrChange>
        </w:rPr>
        <w:t xml:space="preserve"> e inseridas na variável </w:t>
      </w:r>
      <w:proofErr w:type="spellStart"/>
      <w:proofErr w:type="gramStart"/>
      <w:r w:rsidR="00EB534C" w:rsidRPr="004E7DBD">
        <w:rPr>
          <w:i/>
          <w:rPrChange w:id="8894" w:author="Alexandre Marcondes" w:date="2019-07-09T18:16:00Z">
            <w:rPr>
              <w:i/>
            </w:rPr>
          </w:rPrChange>
        </w:rPr>
        <w:t>mapMsg</w:t>
      </w:r>
      <w:proofErr w:type="spellEnd"/>
      <w:proofErr w:type="gramEnd"/>
      <w:r w:rsidRPr="004E7DBD">
        <w:rPr>
          <w:rPrChange w:id="8895" w:author="Alexandre Marcondes" w:date="2019-07-09T18:16:00Z">
            <w:rPr/>
          </w:rPrChange>
        </w:rPr>
        <w:t>. São configurados os nomes e a posição</w:t>
      </w:r>
      <w:r w:rsidR="00EB534C" w:rsidRPr="004E7DBD">
        <w:rPr>
          <w:rPrChange w:id="8896" w:author="Alexandre Marcondes" w:date="2019-07-09T18:16:00Z">
            <w:rPr/>
          </w:rPrChange>
        </w:rPr>
        <w:t xml:space="preserve"> de cada junta</w:t>
      </w:r>
      <w:r w:rsidRPr="004E7DBD">
        <w:rPr>
          <w:rPrChange w:id="8897" w:author="Alexandre Marcondes" w:date="2019-07-09T18:16:00Z">
            <w:rPr/>
          </w:rPrChange>
        </w:rPr>
        <w:t xml:space="preserve">. O sistema de controle de juntas não utiliza as </w:t>
      </w:r>
      <w:r w:rsidR="00EB534C" w:rsidRPr="004E7DBD">
        <w:rPr>
          <w:rPrChange w:id="8898" w:author="Alexandre Marcondes" w:date="2019-07-09T18:16:00Z">
            <w:rPr/>
          </w:rPrChange>
        </w:rPr>
        <w:t>informações</w:t>
      </w:r>
      <w:r w:rsidRPr="004E7DBD">
        <w:rPr>
          <w:rPrChange w:id="8899" w:author="Alexandre Marcondes" w:date="2019-07-09T18:16:00Z">
            <w:rPr/>
          </w:rPrChange>
        </w:rPr>
        <w:t xml:space="preserve"> de juntas por este meio</w:t>
      </w:r>
      <w:r w:rsidR="00EB534C" w:rsidRPr="004E7DBD">
        <w:rPr>
          <w:rPrChange w:id="8900" w:author="Alexandre Marcondes" w:date="2019-07-09T18:16:00Z">
            <w:rPr/>
          </w:rPrChange>
        </w:rPr>
        <w:t xml:space="preserve">, portanto </w:t>
      </w:r>
      <w:r w:rsidRPr="004E7DBD">
        <w:rPr>
          <w:rPrChange w:id="8901" w:author="Alexandre Marcondes" w:date="2019-07-09T18:16:00Z">
            <w:rPr/>
          </w:rPrChange>
        </w:rPr>
        <w:t>os valores podem ser zerados.</w:t>
      </w:r>
      <w:r w:rsidR="00947A58" w:rsidRPr="004E7DBD">
        <w:rPr>
          <w:rPrChange w:id="8902" w:author="Alexandre Marcondes" w:date="2019-07-09T18:16:00Z">
            <w:rPr/>
          </w:rPrChange>
        </w:rPr>
        <w:t xml:space="preserve"> </w:t>
      </w:r>
      <w:r w:rsidR="002D57C1" w:rsidRPr="004E7DBD">
        <w:rPr>
          <w:rPrChange w:id="8903" w:author="Alexandre Marcondes" w:date="2019-07-09T18:16:00Z">
            <w:rPr/>
          </w:rPrChange>
        </w:rPr>
        <w:t>Ess</w:t>
      </w:r>
      <w:r w:rsidR="00EB534C" w:rsidRPr="004E7DBD">
        <w:rPr>
          <w:rPrChange w:id="8904" w:author="Alexandre Marcondes" w:date="2019-07-09T18:16:00Z">
            <w:rPr/>
          </w:rPrChange>
        </w:rPr>
        <w:t>es valores</w:t>
      </w:r>
      <w:r w:rsidR="00947A58" w:rsidRPr="004E7DBD">
        <w:rPr>
          <w:rPrChange w:id="8905" w:author="Alexandre Marcondes" w:date="2019-07-09T18:16:00Z">
            <w:rPr/>
          </w:rPrChange>
        </w:rPr>
        <w:t xml:space="preserve"> </w:t>
      </w:r>
      <w:r w:rsidR="007837D0" w:rsidRPr="004E7DBD">
        <w:rPr>
          <w:rPrChange w:id="8906" w:author="Alexandre Marcondes" w:date="2019-07-09T18:16:00Z">
            <w:rPr/>
          </w:rPrChange>
        </w:rPr>
        <w:t>são por motivos de visualização.</w:t>
      </w:r>
    </w:p>
    <w:p w:rsidR="00947A58" w:rsidRPr="004E7DBD" w:rsidRDefault="00947A58" w:rsidP="007870AF">
      <w:pPr>
        <w:pStyle w:val="PargrafodaLista"/>
        <w:numPr>
          <w:ilvl w:val="0"/>
          <w:numId w:val="28"/>
        </w:numPr>
        <w:rPr>
          <w:rPrChange w:id="8907" w:author="Alexandre Marcondes" w:date="2019-07-09T18:16:00Z">
            <w:rPr/>
          </w:rPrChange>
        </w:rPr>
      </w:pPr>
      <w:r w:rsidRPr="004E7DBD">
        <w:rPr>
          <w:rPrChange w:id="8908" w:author="Alexandre Marcondes" w:date="2019-07-09T18:16:00Z">
            <w:rPr/>
          </w:rPrChange>
        </w:rPr>
        <w:t xml:space="preserve">Linha 81: Aqui o nome do modelo do </w:t>
      </w:r>
      <w:r w:rsidR="007E2AC7" w:rsidRPr="004E7DBD">
        <w:rPr>
          <w:rPrChange w:id="8909" w:author="Alexandre Marcondes" w:date="2019-07-09T18:16:00Z">
            <w:rPr/>
          </w:rPrChange>
        </w:rPr>
        <w:t>VANT</w:t>
      </w:r>
      <w:r w:rsidRPr="004E7DBD">
        <w:rPr>
          <w:rPrChange w:id="8910" w:author="Alexandre Marcondes" w:date="2019-07-09T18:16:00Z">
            <w:rPr/>
          </w:rPrChange>
        </w:rPr>
        <w:t xml:space="preserve"> que está na cena é configurado</w:t>
      </w:r>
      <w:r w:rsidR="00EB534C" w:rsidRPr="004E7DBD">
        <w:rPr>
          <w:rPrChange w:id="8911" w:author="Alexandre Marcondes" w:date="2019-07-09T18:16:00Z">
            <w:rPr/>
          </w:rPrChange>
        </w:rPr>
        <w:t xml:space="preserve"> e armazenado na variável </w:t>
      </w:r>
      <w:proofErr w:type="spellStart"/>
      <w:proofErr w:type="gramStart"/>
      <w:r w:rsidR="00EB534C" w:rsidRPr="004E7DBD">
        <w:rPr>
          <w:i/>
          <w:rPrChange w:id="8912" w:author="Alexandre Marcondes" w:date="2019-07-09T18:16:00Z">
            <w:rPr>
              <w:i/>
            </w:rPr>
          </w:rPrChange>
        </w:rPr>
        <w:t>mapMsg</w:t>
      </w:r>
      <w:proofErr w:type="spellEnd"/>
      <w:proofErr w:type="gramEnd"/>
      <w:r w:rsidRPr="004E7DBD">
        <w:rPr>
          <w:rPrChange w:id="8913" w:author="Alexandre Marcondes" w:date="2019-07-09T18:16:00Z">
            <w:rPr/>
          </w:rPrChange>
        </w:rPr>
        <w:t>.</w:t>
      </w:r>
      <w:r w:rsidR="00EB534C" w:rsidRPr="004E7DBD">
        <w:rPr>
          <w:rPrChange w:id="8914" w:author="Alexandre Marcondes" w:date="2019-07-09T18:16:00Z">
            <w:rPr/>
          </w:rPrChange>
        </w:rPr>
        <w:t xml:space="preserve"> </w:t>
      </w:r>
    </w:p>
    <w:p w:rsidR="00947A58" w:rsidRPr="004E7DBD" w:rsidRDefault="00947A58" w:rsidP="00947A58">
      <w:pPr>
        <w:ind w:firstLine="720"/>
        <w:rPr>
          <w:rPrChange w:id="8915" w:author="Alexandre Marcondes" w:date="2019-07-09T18:16:00Z">
            <w:rPr/>
          </w:rPrChange>
        </w:rPr>
      </w:pPr>
    </w:p>
    <w:p w:rsidR="00947A58" w:rsidRPr="004E7DBD" w:rsidRDefault="00947A58" w:rsidP="00947A58">
      <w:pPr>
        <w:ind w:firstLine="720"/>
        <w:rPr>
          <w:rPrChange w:id="8916" w:author="Alexandre Marcondes" w:date="2019-07-09T18:16:00Z">
            <w:rPr/>
          </w:rPrChange>
        </w:rPr>
      </w:pPr>
      <w:r w:rsidRPr="004E7DBD">
        <w:rPr>
          <w:rPrChange w:id="8917" w:author="Alexandre Marcondes" w:date="2019-07-09T18:16:00Z">
            <w:rPr/>
          </w:rPrChange>
        </w:rPr>
        <w:t xml:space="preserve">A segunda parte do código de </w:t>
      </w:r>
      <w:proofErr w:type="gramStart"/>
      <w:r w:rsidRPr="004E7DBD">
        <w:rPr>
          <w:rPrChange w:id="8918" w:author="Alexandre Marcondes" w:date="2019-07-09T18:16:00Z">
            <w:rPr/>
          </w:rPrChange>
        </w:rPr>
        <w:t>implementação</w:t>
      </w:r>
      <w:proofErr w:type="gramEnd"/>
      <w:r w:rsidRPr="004E7DBD">
        <w:rPr>
          <w:rPrChange w:id="8919" w:author="Alexandre Marcondes" w:date="2019-07-09T18:16:00Z">
            <w:rPr/>
          </w:rPrChange>
        </w:rPr>
        <w:t xml:space="preserve"> da </w:t>
      </w:r>
      <w:r w:rsidR="00EB534C" w:rsidRPr="004E7DBD">
        <w:rPr>
          <w:rPrChange w:id="8920" w:author="Alexandre Marcondes" w:date="2019-07-09T18:16:00Z">
            <w:rPr/>
          </w:rPrChange>
        </w:rPr>
        <w:t>função</w:t>
      </w:r>
      <w:r w:rsidRPr="004E7DBD">
        <w:rPr>
          <w:rPrChange w:id="8921" w:author="Alexandre Marcondes" w:date="2019-07-09T18:16:00Z">
            <w:rPr/>
          </w:rPrChange>
        </w:rPr>
        <w:t xml:space="preserve"> </w:t>
      </w:r>
      <w:proofErr w:type="spellStart"/>
      <w:r w:rsidRPr="004E7DBD">
        <w:rPr>
          <w:i/>
          <w:rPrChange w:id="8922" w:author="Alexandre Marcondes" w:date="2019-07-09T18:16:00Z">
            <w:rPr>
              <w:i/>
            </w:rPr>
          </w:rPrChange>
        </w:rPr>
        <w:t>main</w:t>
      </w:r>
      <w:proofErr w:type="spellEnd"/>
      <w:r w:rsidRPr="004E7DBD">
        <w:rPr>
          <w:rPrChange w:id="8923" w:author="Alexandre Marcondes" w:date="2019-07-09T18:16:00Z">
            <w:rPr/>
          </w:rPrChange>
        </w:rPr>
        <w:t xml:space="preserve"> é exibido na </w:t>
      </w:r>
      <w:r w:rsidR="00EB534C" w:rsidRPr="004E7DBD">
        <w:rPr>
          <w:rPrChange w:id="8924" w:author="Alexandre Marcondes" w:date="2019-07-09T18:16:00Z">
            <w:rPr/>
          </w:rPrChange>
        </w:rPr>
        <w:fldChar w:fldCharType="begin"/>
      </w:r>
      <w:r w:rsidR="00EB534C" w:rsidRPr="004E7DBD">
        <w:rPr>
          <w:rPrChange w:id="8925" w:author="Alexandre Marcondes" w:date="2019-07-09T18:16:00Z">
            <w:rPr/>
          </w:rPrChange>
        </w:rPr>
        <w:instrText xml:space="preserve"> REF _Ref8417166 \h </w:instrText>
      </w:r>
      <w:r w:rsidR="00EB534C" w:rsidRPr="004E7DBD">
        <w:rPr>
          <w:rPrChange w:id="8926" w:author="Alexandre Marcondes" w:date="2019-07-09T18:16:00Z">
            <w:rPr/>
          </w:rPrChange>
        </w:rPr>
      </w:r>
      <w:r w:rsidR="00EB534C" w:rsidRPr="004E7DBD">
        <w:rPr>
          <w:rPrChange w:id="8927" w:author="Alexandre Marcondes" w:date="2019-07-09T18:16:00Z">
            <w:rPr/>
          </w:rPrChange>
        </w:rPr>
        <w:fldChar w:fldCharType="separate"/>
      </w:r>
      <w:r w:rsidR="00C239C6" w:rsidRPr="004E7DBD">
        <w:rPr>
          <w:rPrChange w:id="8928" w:author="Alexandre Marcondes" w:date="2019-07-09T18:16:00Z">
            <w:rPr/>
          </w:rPrChange>
        </w:rPr>
        <w:t xml:space="preserve">Figura </w:t>
      </w:r>
      <w:r w:rsidR="00C239C6" w:rsidRPr="004E7DBD">
        <w:rPr>
          <w:noProof/>
          <w:rPrChange w:id="8929" w:author="Alexandre Marcondes" w:date="2019-07-09T18:16:00Z">
            <w:rPr>
              <w:noProof/>
            </w:rPr>
          </w:rPrChange>
        </w:rPr>
        <w:t>28</w:t>
      </w:r>
      <w:r w:rsidR="00EB534C" w:rsidRPr="004E7DBD">
        <w:rPr>
          <w:rPrChange w:id="8930" w:author="Alexandre Marcondes" w:date="2019-07-09T18:16:00Z">
            <w:rPr/>
          </w:rPrChange>
        </w:rPr>
        <w:fldChar w:fldCharType="end"/>
      </w:r>
    </w:p>
    <w:p w:rsidR="00EB534C" w:rsidRPr="004E7DBD" w:rsidRDefault="00EB534C" w:rsidP="00EB534C">
      <w:pPr>
        <w:pStyle w:val="Legenda"/>
        <w:keepNext/>
        <w:jc w:val="center"/>
        <w:rPr>
          <w:rPrChange w:id="8931" w:author="Alexandre Marcondes" w:date="2019-07-09T18:16:00Z">
            <w:rPr/>
          </w:rPrChange>
        </w:rPr>
      </w:pPr>
      <w:bookmarkStart w:id="8932" w:name="_Ref8417166"/>
      <w:bookmarkStart w:id="8933" w:name="_Toc9086571"/>
      <w:bookmarkStart w:id="8934" w:name="_Toc9086896"/>
      <w:bookmarkStart w:id="8935" w:name="_Toc9087023"/>
      <w:bookmarkStart w:id="8936" w:name="_Toc9088034"/>
      <w:bookmarkStart w:id="8937" w:name="_Toc9088375"/>
      <w:bookmarkStart w:id="8938" w:name="_Toc9088500"/>
      <w:r w:rsidRPr="004E7DBD">
        <w:rPr>
          <w:rPrChange w:id="8939" w:author="Alexandre Marcondes" w:date="2019-07-09T18:16:00Z">
            <w:rPr/>
          </w:rPrChange>
        </w:rPr>
        <w:lastRenderedPageBreak/>
        <w:t xml:space="preserve">Figura </w:t>
      </w:r>
      <w:r w:rsidR="00DF2272" w:rsidRPr="004E7DBD">
        <w:rPr>
          <w:noProof/>
          <w:rPrChange w:id="8940" w:author="Alexandre Marcondes" w:date="2019-07-09T18:16:00Z">
            <w:rPr>
              <w:noProof/>
            </w:rPr>
          </w:rPrChange>
        </w:rPr>
        <w:fldChar w:fldCharType="begin"/>
      </w:r>
      <w:r w:rsidR="00DF2272" w:rsidRPr="004E7DBD">
        <w:rPr>
          <w:noProof/>
          <w:rPrChange w:id="8941" w:author="Alexandre Marcondes" w:date="2019-07-09T18:16:00Z">
            <w:rPr>
              <w:noProof/>
            </w:rPr>
          </w:rPrChange>
        </w:rPr>
        <w:instrText xml:space="preserve"> SEQ Figura \* ARABIC </w:instrText>
      </w:r>
      <w:r w:rsidR="00DF2272" w:rsidRPr="004E7DBD">
        <w:rPr>
          <w:noProof/>
          <w:rPrChange w:id="8942" w:author="Alexandre Marcondes" w:date="2019-07-09T18:16:00Z">
            <w:rPr>
              <w:noProof/>
            </w:rPr>
          </w:rPrChange>
        </w:rPr>
        <w:fldChar w:fldCharType="separate"/>
      </w:r>
      <w:r w:rsidR="00881DF2" w:rsidRPr="004E7DBD">
        <w:rPr>
          <w:noProof/>
          <w:rPrChange w:id="8943" w:author="Alexandre Marcondes" w:date="2019-07-09T18:16:00Z">
            <w:rPr>
              <w:noProof/>
            </w:rPr>
          </w:rPrChange>
        </w:rPr>
        <w:t>28</w:t>
      </w:r>
      <w:r w:rsidR="00DF2272" w:rsidRPr="004E7DBD">
        <w:rPr>
          <w:noProof/>
          <w:rPrChange w:id="8944" w:author="Alexandre Marcondes" w:date="2019-07-09T18:16:00Z">
            <w:rPr>
              <w:noProof/>
            </w:rPr>
          </w:rPrChange>
        </w:rPr>
        <w:fldChar w:fldCharType="end"/>
      </w:r>
      <w:bookmarkEnd w:id="8932"/>
      <w:r w:rsidRPr="004E7DBD">
        <w:rPr>
          <w:rPrChange w:id="8945" w:author="Alexandre Marcondes" w:date="2019-07-09T18:16:00Z">
            <w:rPr/>
          </w:rPrChange>
        </w:rPr>
        <w:t xml:space="preserve"> - Módulo atualizador de mapa: </w:t>
      </w:r>
      <w:proofErr w:type="spellStart"/>
      <w:r w:rsidRPr="004E7DBD">
        <w:rPr>
          <w:rPrChange w:id="8946" w:author="Alexandre Marcondes" w:date="2019-07-09T18:16:00Z">
            <w:rPr/>
          </w:rPrChange>
        </w:rPr>
        <w:t>main</w:t>
      </w:r>
      <w:proofErr w:type="spellEnd"/>
      <w:r w:rsidRPr="004E7DBD">
        <w:rPr>
          <w:rPrChange w:id="8947" w:author="Alexandre Marcondes" w:date="2019-07-09T18:16:00Z">
            <w:rPr/>
          </w:rPrChange>
        </w:rPr>
        <w:t xml:space="preserve"> parte 2</w:t>
      </w:r>
      <w:bookmarkEnd w:id="8933"/>
      <w:bookmarkEnd w:id="8934"/>
      <w:bookmarkEnd w:id="8935"/>
      <w:bookmarkEnd w:id="8936"/>
      <w:bookmarkEnd w:id="8937"/>
      <w:bookmarkEnd w:id="8938"/>
    </w:p>
    <w:bookmarkStart w:id="8948" w:name="_MON_1619029137"/>
    <w:bookmarkEnd w:id="8948"/>
    <w:p w:rsidR="003D5E16" w:rsidRPr="004E7DBD" w:rsidRDefault="00947A58" w:rsidP="00947A58">
      <w:pPr>
        <w:ind w:firstLine="720"/>
        <w:jc w:val="center"/>
        <w:rPr>
          <w:rPrChange w:id="8949" w:author="Alexandre Marcondes" w:date="2019-07-09T18:16:00Z">
            <w:rPr/>
          </w:rPrChange>
        </w:rPr>
      </w:pPr>
      <w:r w:rsidRPr="004E7DBD">
        <w:rPr>
          <w:rPrChange w:id="8950" w:author="Alexandre Marcondes" w:date="2019-07-09T18:16:00Z">
            <w:rPr/>
          </w:rPrChange>
        </w:rPr>
        <w:object w:dxaOrig="8504" w:dyaOrig="4329">
          <v:shape id="_x0000_i1031" type="#_x0000_t75" style="width:425.25pt;height:216.75pt" o:ole="">
            <v:imagedata r:id="rId45" o:title=""/>
          </v:shape>
          <o:OLEObject Type="Embed" ProgID="Word.OpenDocumentText.12" ShapeID="_x0000_i1031" DrawAspect="Content" ObjectID="_1624201421" r:id="rId46"/>
        </w:object>
      </w:r>
      <w:r w:rsidR="00EB534C" w:rsidRPr="004E7DBD">
        <w:rPr>
          <w:rPrChange w:id="8951" w:author="Alexandre Marcondes" w:date="2019-07-09T18:16:00Z">
            <w:rPr/>
          </w:rPrChange>
        </w:rPr>
        <w:t>Fonte: Arquivo pessoal</w:t>
      </w:r>
    </w:p>
    <w:p w:rsidR="00947A58" w:rsidRPr="004E7DBD" w:rsidRDefault="00947A58" w:rsidP="00947A58">
      <w:pPr>
        <w:ind w:firstLine="720"/>
        <w:jc w:val="center"/>
        <w:rPr>
          <w:rPrChange w:id="8952" w:author="Alexandre Marcondes" w:date="2019-07-09T18:16:00Z">
            <w:rPr/>
          </w:rPrChange>
        </w:rPr>
      </w:pPr>
    </w:p>
    <w:p w:rsidR="00947A58" w:rsidRPr="004E7DBD" w:rsidRDefault="00947A58" w:rsidP="00947A58">
      <w:pPr>
        <w:rPr>
          <w:rPrChange w:id="8953" w:author="Alexandre Marcondes" w:date="2019-07-09T18:16:00Z">
            <w:rPr/>
          </w:rPrChange>
        </w:rPr>
      </w:pPr>
      <w:r w:rsidRPr="004E7DBD">
        <w:rPr>
          <w:rPrChange w:id="8954" w:author="Alexandre Marcondes" w:date="2019-07-09T18:16:00Z">
            <w:rPr/>
          </w:rPrChange>
        </w:rPr>
        <w:t>Os detalhes abaixo:</w:t>
      </w:r>
    </w:p>
    <w:p w:rsidR="00947A58" w:rsidRPr="004E7DBD" w:rsidRDefault="00947A58" w:rsidP="00947A58">
      <w:pPr>
        <w:rPr>
          <w:rPrChange w:id="8955" w:author="Alexandre Marcondes" w:date="2019-07-09T18:16:00Z">
            <w:rPr/>
          </w:rPrChange>
        </w:rPr>
      </w:pPr>
    </w:p>
    <w:p w:rsidR="00947A58" w:rsidRPr="004E7DBD" w:rsidRDefault="00947A58" w:rsidP="007870AF">
      <w:pPr>
        <w:pStyle w:val="PargrafodaLista"/>
        <w:numPr>
          <w:ilvl w:val="0"/>
          <w:numId w:val="29"/>
        </w:numPr>
        <w:rPr>
          <w:rPrChange w:id="8956" w:author="Alexandre Marcondes" w:date="2019-07-09T18:16:00Z">
            <w:rPr/>
          </w:rPrChange>
        </w:rPr>
      </w:pPr>
      <w:r w:rsidRPr="004E7DBD">
        <w:rPr>
          <w:rPrChange w:id="8957" w:author="Alexandre Marcondes" w:date="2019-07-09T18:16:00Z">
            <w:rPr/>
          </w:rPrChange>
        </w:rPr>
        <w:t xml:space="preserve">Entre 98 e 108: Nestas linhas </w:t>
      </w:r>
      <w:proofErr w:type="gramStart"/>
      <w:r w:rsidRPr="004E7DBD">
        <w:rPr>
          <w:rPrChange w:id="8958" w:author="Alexandre Marcondes" w:date="2019-07-09T18:16:00Z">
            <w:rPr/>
          </w:rPrChange>
        </w:rPr>
        <w:t>é</w:t>
      </w:r>
      <w:proofErr w:type="gramEnd"/>
      <w:r w:rsidRPr="004E7DBD">
        <w:rPr>
          <w:rPrChange w:id="8959" w:author="Alexandre Marcondes" w:date="2019-07-09T18:16:00Z">
            <w:rPr/>
          </w:rPrChange>
        </w:rPr>
        <w:t xml:space="preserve"> criada a variável </w:t>
      </w:r>
      <w:proofErr w:type="spellStart"/>
      <w:r w:rsidRPr="004E7DBD">
        <w:rPr>
          <w:i/>
          <w:rPrChange w:id="8960" w:author="Alexandre Marcondes" w:date="2019-07-09T18:16:00Z">
            <w:rPr>
              <w:i/>
            </w:rPr>
          </w:rPrChange>
        </w:rPr>
        <w:t>transform</w:t>
      </w:r>
      <w:proofErr w:type="spellEnd"/>
      <w:r w:rsidRPr="004E7DBD">
        <w:rPr>
          <w:rPrChange w:id="8961" w:author="Alexandre Marcondes" w:date="2019-07-09T18:16:00Z">
            <w:rPr/>
          </w:rPrChange>
        </w:rPr>
        <w:t xml:space="preserve"> e nesta armazenadas as informações de translação e rotação do VANT em relação ao eixo coordenado do ambiente simulado. Por fim a variável </w:t>
      </w:r>
      <w:proofErr w:type="spellStart"/>
      <w:r w:rsidRPr="004E7DBD">
        <w:rPr>
          <w:i/>
          <w:rPrChange w:id="8962" w:author="Alexandre Marcondes" w:date="2019-07-09T18:16:00Z">
            <w:rPr>
              <w:i/>
            </w:rPr>
          </w:rPrChange>
        </w:rPr>
        <w:t>transform</w:t>
      </w:r>
      <w:proofErr w:type="spellEnd"/>
      <w:r w:rsidRPr="004E7DBD">
        <w:rPr>
          <w:i/>
          <w:rPrChange w:id="8963" w:author="Alexandre Marcondes" w:date="2019-07-09T18:16:00Z">
            <w:rPr>
              <w:i/>
            </w:rPr>
          </w:rPrChange>
        </w:rPr>
        <w:t xml:space="preserve"> </w:t>
      </w:r>
      <w:r w:rsidRPr="004E7DBD">
        <w:rPr>
          <w:rPrChange w:id="8964" w:author="Alexandre Marcondes" w:date="2019-07-09T18:16:00Z">
            <w:rPr/>
          </w:rPrChange>
        </w:rPr>
        <w:t xml:space="preserve">é inserida na propriedade </w:t>
      </w:r>
      <w:proofErr w:type="spellStart"/>
      <w:r w:rsidRPr="004E7DBD">
        <w:rPr>
          <w:i/>
          <w:rPrChange w:id="8965" w:author="Alexandre Marcondes" w:date="2019-07-09T18:16:00Z">
            <w:rPr>
              <w:i/>
            </w:rPr>
          </w:rPrChange>
        </w:rPr>
        <w:t>robot_state</w:t>
      </w:r>
      <w:proofErr w:type="spellEnd"/>
      <w:r w:rsidRPr="004E7DBD">
        <w:rPr>
          <w:rPrChange w:id="8966" w:author="Alexandre Marcondes" w:date="2019-07-09T18:16:00Z">
            <w:rPr/>
          </w:rPrChange>
        </w:rPr>
        <w:t xml:space="preserve"> da variável </w:t>
      </w:r>
      <w:proofErr w:type="spellStart"/>
      <w:proofErr w:type="gramStart"/>
      <w:r w:rsidRPr="004E7DBD">
        <w:rPr>
          <w:rPrChange w:id="8967" w:author="Alexandre Marcondes" w:date="2019-07-09T18:16:00Z">
            <w:rPr/>
          </w:rPrChange>
        </w:rPr>
        <w:t>mapMsg</w:t>
      </w:r>
      <w:proofErr w:type="spellEnd"/>
      <w:proofErr w:type="gramEnd"/>
      <w:r w:rsidRPr="004E7DBD">
        <w:rPr>
          <w:rPrChange w:id="8968" w:author="Alexandre Marcondes" w:date="2019-07-09T18:16:00Z">
            <w:rPr/>
          </w:rPrChange>
        </w:rPr>
        <w:t>.</w:t>
      </w:r>
    </w:p>
    <w:p w:rsidR="003D5E16" w:rsidRPr="004E7DBD" w:rsidRDefault="00947A58" w:rsidP="007870AF">
      <w:pPr>
        <w:pStyle w:val="PargrafodaLista"/>
        <w:numPr>
          <w:ilvl w:val="0"/>
          <w:numId w:val="29"/>
        </w:numPr>
        <w:rPr>
          <w:rPrChange w:id="8969" w:author="Alexandre Marcondes" w:date="2019-07-09T18:16:00Z">
            <w:rPr/>
          </w:rPrChange>
        </w:rPr>
      </w:pPr>
      <w:r w:rsidRPr="004E7DBD">
        <w:rPr>
          <w:rPrChange w:id="8970" w:author="Alexandre Marcondes" w:date="2019-07-09T18:16:00Z">
            <w:rPr/>
          </w:rPrChange>
        </w:rPr>
        <w:t xml:space="preserve">Linha 110: A variável </w:t>
      </w:r>
      <w:proofErr w:type="spellStart"/>
      <w:proofErr w:type="gramStart"/>
      <w:r w:rsidRPr="004E7DBD">
        <w:rPr>
          <w:i/>
          <w:rPrChange w:id="8971" w:author="Alexandre Marcondes" w:date="2019-07-09T18:16:00Z">
            <w:rPr>
              <w:i/>
            </w:rPr>
          </w:rPrChange>
        </w:rPr>
        <w:t>mapMsg</w:t>
      </w:r>
      <w:proofErr w:type="spellEnd"/>
      <w:proofErr w:type="gramEnd"/>
      <w:r w:rsidRPr="004E7DBD">
        <w:rPr>
          <w:rPrChange w:id="8972" w:author="Alexandre Marcondes" w:date="2019-07-09T18:16:00Z">
            <w:rPr/>
          </w:rPrChange>
        </w:rPr>
        <w:t xml:space="preserve"> é publicada no tópico </w:t>
      </w:r>
      <w:proofErr w:type="spellStart"/>
      <w:r w:rsidRPr="004E7DBD">
        <w:rPr>
          <w:i/>
          <w:rPrChange w:id="8973" w:author="Alexandre Marcondes" w:date="2019-07-09T18:16:00Z">
            <w:rPr>
              <w:i/>
            </w:rPr>
          </w:rPrChange>
        </w:rPr>
        <w:t>PlanningScene</w:t>
      </w:r>
      <w:proofErr w:type="spellEnd"/>
      <w:r w:rsidRPr="004E7DBD">
        <w:rPr>
          <w:i/>
          <w:rPrChange w:id="8974" w:author="Alexandre Marcondes" w:date="2019-07-09T18:16:00Z">
            <w:rPr>
              <w:i/>
            </w:rPr>
          </w:rPrChange>
        </w:rPr>
        <w:t xml:space="preserve"> </w:t>
      </w:r>
      <w:r w:rsidRPr="004E7DBD">
        <w:rPr>
          <w:rPrChange w:id="8975" w:author="Alexandre Marcondes" w:date="2019-07-09T18:16:00Z">
            <w:rPr/>
          </w:rPrChange>
        </w:rPr>
        <w:t xml:space="preserve">pelo publicador </w:t>
      </w:r>
      <w:r w:rsidRPr="004E7DBD">
        <w:rPr>
          <w:i/>
          <w:rPrChange w:id="8976" w:author="Alexandre Marcondes" w:date="2019-07-09T18:16:00Z">
            <w:rPr>
              <w:i/>
            </w:rPr>
          </w:rPrChange>
        </w:rPr>
        <w:t>pub</w:t>
      </w:r>
      <w:r w:rsidRPr="004E7DBD">
        <w:rPr>
          <w:rPrChange w:id="8977" w:author="Alexandre Marcondes" w:date="2019-07-09T18:16:00Z">
            <w:rPr/>
          </w:rPrChange>
        </w:rPr>
        <w:t xml:space="preserve">. </w:t>
      </w:r>
    </w:p>
    <w:p w:rsidR="00EB534C" w:rsidRPr="004E7DBD" w:rsidRDefault="00EB534C" w:rsidP="007870AF">
      <w:pPr>
        <w:pStyle w:val="PargrafodaLista"/>
        <w:numPr>
          <w:ilvl w:val="0"/>
          <w:numId w:val="29"/>
        </w:numPr>
        <w:rPr>
          <w:rPrChange w:id="8978" w:author="Alexandre Marcondes" w:date="2019-07-09T18:16:00Z">
            <w:rPr/>
          </w:rPrChange>
        </w:rPr>
      </w:pPr>
      <w:r w:rsidRPr="004E7DBD">
        <w:rPr>
          <w:rPrChange w:id="8979" w:author="Alexandre Marcondes" w:date="2019-07-09T18:16:00Z">
            <w:rPr/>
          </w:rPrChange>
        </w:rPr>
        <w:t>Entre 112 e 1</w:t>
      </w:r>
      <w:r w:rsidR="00C32F34" w:rsidRPr="004E7DBD">
        <w:rPr>
          <w:rPrChange w:id="8980" w:author="Alexandre Marcondes" w:date="2019-07-09T18:16:00Z">
            <w:rPr/>
          </w:rPrChange>
        </w:rPr>
        <w:t>1</w:t>
      </w:r>
      <w:r w:rsidRPr="004E7DBD">
        <w:rPr>
          <w:rPrChange w:id="8981" w:author="Alexandre Marcondes" w:date="2019-07-09T18:16:00Z">
            <w:rPr/>
          </w:rPrChange>
        </w:rPr>
        <w:t>4: Estas linhas são percorridas caso o mapa de colisão ainda não tenha sido recebido pelo nodo atualizador de mapas. Caso percorre o tempo de 4 segundos é esperado.</w:t>
      </w:r>
    </w:p>
    <w:p w:rsidR="00F66518" w:rsidRPr="004E7DBD" w:rsidRDefault="00F66518" w:rsidP="00F66518">
      <w:pPr>
        <w:rPr>
          <w:rPrChange w:id="8982" w:author="Alexandre Marcondes" w:date="2019-07-09T18:16:00Z">
            <w:rPr/>
          </w:rPrChange>
        </w:rPr>
      </w:pPr>
    </w:p>
    <w:p w:rsidR="00F66518" w:rsidRPr="004E7DBD" w:rsidRDefault="00F66518" w:rsidP="00F66518">
      <w:pPr>
        <w:rPr>
          <w:rPrChange w:id="8983" w:author="Alexandre Marcondes" w:date="2019-07-09T18:16:00Z">
            <w:rPr/>
          </w:rPrChange>
        </w:rPr>
      </w:pPr>
    </w:p>
    <w:p w:rsidR="002E4D50" w:rsidRPr="004E7DBD" w:rsidRDefault="002604A8" w:rsidP="001A128E">
      <w:pPr>
        <w:pStyle w:val="PargrafodaLista"/>
        <w:numPr>
          <w:ilvl w:val="2"/>
          <w:numId w:val="6"/>
        </w:numPr>
        <w:rPr>
          <w:rPrChange w:id="8984" w:author="Alexandre Marcondes" w:date="2019-07-09T18:16:00Z">
            <w:rPr/>
          </w:rPrChange>
        </w:rPr>
      </w:pPr>
      <w:r w:rsidRPr="004E7DBD">
        <w:rPr>
          <w:rPrChange w:id="8985" w:author="Alexandre Marcondes" w:date="2019-07-09T18:16:00Z">
            <w:rPr/>
          </w:rPrChange>
        </w:rPr>
        <w:t>Módulo de c</w:t>
      </w:r>
      <w:r w:rsidR="002E4D50" w:rsidRPr="004E7DBD">
        <w:rPr>
          <w:rPrChange w:id="8986" w:author="Alexandre Marcondes" w:date="2019-07-09T18:16:00Z">
            <w:rPr/>
          </w:rPrChange>
        </w:rPr>
        <w:t>oleta pontos</w:t>
      </w:r>
    </w:p>
    <w:p w:rsidR="00C32F34" w:rsidRPr="004E7DBD" w:rsidRDefault="00C32F34" w:rsidP="00C32F34">
      <w:pPr>
        <w:rPr>
          <w:rPrChange w:id="8987" w:author="Alexandre Marcondes" w:date="2019-07-09T18:16:00Z">
            <w:rPr/>
          </w:rPrChange>
        </w:rPr>
      </w:pPr>
    </w:p>
    <w:p w:rsidR="00C32F34" w:rsidRPr="004E7DBD" w:rsidRDefault="00C32F34" w:rsidP="00C32F34">
      <w:pPr>
        <w:rPr>
          <w:rPrChange w:id="8988" w:author="Alexandre Marcondes" w:date="2019-07-09T18:16:00Z">
            <w:rPr/>
          </w:rPrChange>
        </w:rPr>
      </w:pPr>
      <w:r w:rsidRPr="004E7DBD">
        <w:rPr>
          <w:rPrChange w:id="8989" w:author="Alexandre Marcondes" w:date="2019-07-09T18:16:00Z">
            <w:rPr/>
          </w:rPrChange>
        </w:rPr>
        <w:t xml:space="preserve">O módulo de coleta de pontos gerencia a aquisição de pontos para </w:t>
      </w:r>
      <w:r w:rsidR="00564824" w:rsidRPr="004E7DBD">
        <w:rPr>
          <w:rPrChange w:id="8990" w:author="Alexandre Marcondes" w:date="2019-07-09T18:16:00Z">
            <w:rPr/>
          </w:rPrChange>
        </w:rPr>
        <w:t>criação de arquivos de rota. Ess</w:t>
      </w:r>
      <w:r w:rsidRPr="004E7DBD">
        <w:rPr>
          <w:rPrChange w:id="8991" w:author="Alexandre Marcondes" w:date="2019-07-09T18:16:00Z">
            <w:rPr/>
          </w:rPrChange>
        </w:rPr>
        <w:t>e módulo realiza a leitura dos acionamentos do controle e toma ações de registro de pontos e armazenamento de arquivos.</w:t>
      </w:r>
    </w:p>
    <w:p w:rsidR="00290918" w:rsidRPr="004E7DBD" w:rsidRDefault="00290918" w:rsidP="00C32F34">
      <w:pPr>
        <w:rPr>
          <w:rPrChange w:id="8992" w:author="Alexandre Marcondes" w:date="2019-07-09T18:16:00Z">
            <w:rPr/>
          </w:rPrChange>
        </w:rPr>
      </w:pPr>
      <w:r w:rsidRPr="004E7DBD">
        <w:rPr>
          <w:rPrChange w:id="8993" w:author="Alexandre Marcondes" w:date="2019-07-09T18:16:00Z">
            <w:rPr/>
          </w:rPrChange>
        </w:rPr>
        <w:t xml:space="preserve">A operação de registro de pontos é realizada através do posicionamento do VANT no ponto desejado no ambiente virtual, através do controle em modo manual, </w:t>
      </w:r>
      <w:r w:rsidRPr="004E7DBD">
        <w:rPr>
          <w:rPrChange w:id="8994" w:author="Alexandre Marcondes" w:date="2019-07-09T18:16:00Z">
            <w:rPr/>
          </w:rPrChange>
        </w:rPr>
        <w:lastRenderedPageBreak/>
        <w:t xml:space="preserve">e posterior comando para registro da posição. Antes </w:t>
      </w:r>
      <w:proofErr w:type="gramStart"/>
      <w:r w:rsidRPr="004E7DBD">
        <w:rPr>
          <w:rPrChange w:id="8995" w:author="Alexandre Marcondes" w:date="2019-07-09T18:16:00Z">
            <w:rPr/>
          </w:rPrChange>
        </w:rPr>
        <w:t>da posição ser</w:t>
      </w:r>
      <w:proofErr w:type="gramEnd"/>
      <w:r w:rsidRPr="004E7DBD">
        <w:rPr>
          <w:rPrChange w:id="8996" w:author="Alexandre Marcondes" w:date="2019-07-09T18:16:00Z">
            <w:rPr/>
          </w:rPrChange>
        </w:rPr>
        <w:t xml:space="preserve"> registrada a validade daquela posição é verificada, se está em contato com algum obstáculo o módulo não salva a posição. O usuário pode </w:t>
      </w:r>
      <w:r w:rsidR="00C178ED" w:rsidRPr="004E7DBD">
        <w:rPr>
          <w:rPrChange w:id="8997" w:author="Alexandre Marcondes" w:date="2019-07-09T18:16:00Z">
            <w:rPr/>
          </w:rPrChange>
        </w:rPr>
        <w:t>desfazer</w:t>
      </w:r>
      <w:r w:rsidRPr="004E7DBD">
        <w:rPr>
          <w:rPrChange w:id="8998" w:author="Alexandre Marcondes" w:date="2019-07-09T18:16:00Z">
            <w:rPr/>
          </w:rPrChange>
        </w:rPr>
        <w:t xml:space="preserve"> os pontos adquiridos, através de comando, caso queira recomeçar a adquirir os pontos. O comando de registro de ponto armazena a posição (X,</w:t>
      </w:r>
      <w:r w:rsidR="00215C39" w:rsidRPr="004E7DBD">
        <w:rPr>
          <w:rPrChange w:id="8999" w:author="Alexandre Marcondes" w:date="2019-07-09T18:16:00Z">
            <w:rPr/>
          </w:rPrChange>
        </w:rPr>
        <w:t xml:space="preserve"> </w:t>
      </w:r>
      <w:r w:rsidRPr="004E7DBD">
        <w:rPr>
          <w:rPrChange w:id="9000" w:author="Alexandre Marcondes" w:date="2019-07-09T18:16:00Z">
            <w:rPr/>
          </w:rPrChange>
        </w:rPr>
        <w:t>Y,</w:t>
      </w:r>
      <w:r w:rsidR="00215C39" w:rsidRPr="004E7DBD">
        <w:rPr>
          <w:rPrChange w:id="9001" w:author="Alexandre Marcondes" w:date="2019-07-09T18:16:00Z">
            <w:rPr/>
          </w:rPrChange>
        </w:rPr>
        <w:t xml:space="preserve"> </w:t>
      </w:r>
      <w:r w:rsidRPr="004E7DBD">
        <w:rPr>
          <w:rPrChange w:id="9002" w:author="Alexandre Marcondes" w:date="2019-07-09T18:16:00Z">
            <w:rPr/>
          </w:rPrChange>
        </w:rPr>
        <w:t xml:space="preserve">Z) e a orientação na forma de </w:t>
      </w:r>
      <w:proofErr w:type="spellStart"/>
      <w:r w:rsidR="007E2AC7" w:rsidRPr="004E7DBD">
        <w:rPr>
          <w:i/>
          <w:rPrChange w:id="9003" w:author="Alexandre Marcondes" w:date="2019-07-09T18:16:00Z">
            <w:rPr>
              <w:i/>
            </w:rPr>
          </w:rPrChange>
        </w:rPr>
        <w:t>quaternion</w:t>
      </w:r>
      <w:proofErr w:type="spellEnd"/>
      <w:r w:rsidRPr="004E7DBD">
        <w:rPr>
          <w:rPrChange w:id="9004" w:author="Alexandre Marcondes" w:date="2019-07-09T18:16:00Z">
            <w:rPr/>
          </w:rPrChange>
        </w:rPr>
        <w:t>.</w:t>
      </w:r>
    </w:p>
    <w:p w:rsidR="00290918" w:rsidRPr="004E7DBD" w:rsidRDefault="00290918" w:rsidP="00EB55F0">
      <w:pPr>
        <w:rPr>
          <w:rPrChange w:id="9005" w:author="Alexandre Marcondes" w:date="2019-07-09T18:16:00Z">
            <w:rPr/>
          </w:rPrChange>
        </w:rPr>
      </w:pPr>
      <w:r w:rsidRPr="004E7DBD">
        <w:rPr>
          <w:rPrChange w:id="9006" w:author="Alexandre Marcondes" w:date="2019-07-09T18:16:00Z">
            <w:rPr/>
          </w:rPrChange>
        </w:rPr>
        <w:t xml:space="preserve">Após a aquisição dos pontos o operador realiza um comando no controle para gerar o arquivo com pontos coletados, ao realizar este comando os pontos atuais são armazenados em um </w:t>
      </w:r>
      <w:proofErr w:type="gramStart"/>
      <w:r w:rsidRPr="004E7DBD">
        <w:rPr>
          <w:rPrChange w:id="9007" w:author="Alexandre Marcondes" w:date="2019-07-09T18:16:00Z">
            <w:rPr/>
          </w:rPrChange>
        </w:rPr>
        <w:t>arquivo .</w:t>
      </w:r>
      <w:proofErr w:type="spellStart"/>
      <w:proofErr w:type="gramEnd"/>
      <w:r w:rsidRPr="004E7DBD">
        <w:rPr>
          <w:rPrChange w:id="9008" w:author="Alexandre Marcondes" w:date="2019-07-09T18:16:00Z">
            <w:rPr/>
          </w:rPrChange>
        </w:rPr>
        <w:t>txt</w:t>
      </w:r>
      <w:proofErr w:type="spellEnd"/>
      <w:r w:rsidRPr="004E7DBD">
        <w:rPr>
          <w:rPrChange w:id="9009" w:author="Alexandre Marcondes" w:date="2019-07-09T18:16:00Z">
            <w:rPr/>
          </w:rPrChange>
        </w:rPr>
        <w:t xml:space="preserve"> e o </w:t>
      </w:r>
      <w:proofErr w:type="spellStart"/>
      <w:r w:rsidRPr="004E7DBD">
        <w:rPr>
          <w:i/>
          <w:rPrChange w:id="9010" w:author="Alexandre Marcondes" w:date="2019-07-09T18:16:00Z">
            <w:rPr>
              <w:i/>
            </w:rPr>
          </w:rPrChange>
        </w:rPr>
        <w:t>array</w:t>
      </w:r>
      <w:proofErr w:type="spellEnd"/>
      <w:r w:rsidRPr="004E7DBD">
        <w:rPr>
          <w:rPrChange w:id="9011" w:author="Alexandre Marcondes" w:date="2019-07-09T18:16:00Z">
            <w:rPr/>
          </w:rPrChange>
        </w:rPr>
        <w:t xml:space="preserve"> interno é zerado. Os arquivos gerados por este módulo são utilizados pelo modulo executor de rotas para gerar trajetórias que são enviadas de forma controlada para o VANT.</w:t>
      </w:r>
    </w:p>
    <w:p w:rsidR="00290918" w:rsidRPr="004E7DBD" w:rsidRDefault="00290918" w:rsidP="00EB55F0">
      <w:pPr>
        <w:rPr>
          <w:rPrChange w:id="9012" w:author="Alexandre Marcondes" w:date="2019-07-09T18:16:00Z">
            <w:rPr/>
          </w:rPrChange>
        </w:rPr>
      </w:pPr>
      <w:r w:rsidRPr="004E7DBD">
        <w:rPr>
          <w:rPrChange w:id="9013" w:author="Alexandre Marcondes" w:date="2019-07-09T18:16:00Z">
            <w:rPr/>
          </w:rPrChange>
        </w:rPr>
        <w:t>Principais subscrições</w:t>
      </w:r>
      <w:r w:rsidR="00EB55F0" w:rsidRPr="004E7DBD">
        <w:rPr>
          <w:rPrChange w:id="9014" w:author="Alexandre Marcondes" w:date="2019-07-09T18:16:00Z">
            <w:rPr/>
          </w:rPrChange>
        </w:rPr>
        <w:t xml:space="preserve"> e serviços utilizados</w:t>
      </w:r>
      <w:r w:rsidRPr="004E7DBD">
        <w:rPr>
          <w:rPrChange w:id="9015" w:author="Alexandre Marcondes" w:date="2019-07-09T18:16:00Z">
            <w:rPr/>
          </w:rPrChange>
        </w:rPr>
        <w:t>:</w:t>
      </w:r>
    </w:p>
    <w:p w:rsidR="00290918" w:rsidRPr="004E7DBD" w:rsidRDefault="00EB55F0" w:rsidP="00290918">
      <w:pPr>
        <w:pStyle w:val="PargrafodaLista"/>
        <w:numPr>
          <w:ilvl w:val="0"/>
          <w:numId w:val="23"/>
        </w:numPr>
        <w:rPr>
          <w:rPrChange w:id="9016" w:author="Alexandre Marcondes" w:date="2019-07-09T18:16:00Z">
            <w:rPr/>
          </w:rPrChange>
        </w:rPr>
      </w:pPr>
      <w:r w:rsidRPr="004E7DBD">
        <w:rPr>
          <w:rPrChange w:id="9017" w:author="Alexandre Marcondes" w:date="2019-07-09T18:16:00Z">
            <w:rPr/>
          </w:rPrChange>
        </w:rPr>
        <w:t>Serviços</w:t>
      </w:r>
    </w:p>
    <w:p w:rsidR="00290918" w:rsidRPr="004E7DBD" w:rsidRDefault="00EB55F0" w:rsidP="00290918">
      <w:pPr>
        <w:pStyle w:val="PargrafodaLista"/>
        <w:numPr>
          <w:ilvl w:val="1"/>
          <w:numId w:val="23"/>
        </w:numPr>
        <w:rPr>
          <w:i/>
          <w:rPrChange w:id="9018" w:author="Alexandre Marcondes" w:date="2019-07-09T18:16:00Z">
            <w:rPr>
              <w:i/>
            </w:rPr>
          </w:rPrChange>
        </w:rPr>
      </w:pPr>
      <w:proofErr w:type="spellStart"/>
      <w:proofErr w:type="gramStart"/>
      <w:r w:rsidRPr="004E7DBD">
        <w:rPr>
          <w:i/>
          <w:rPrChange w:id="9019" w:author="Alexandre Marcondes" w:date="2019-07-09T18:16:00Z">
            <w:rPr>
              <w:i/>
            </w:rPr>
          </w:rPrChange>
        </w:rPr>
        <w:t>get_planning_scene</w:t>
      </w:r>
      <w:proofErr w:type="spellEnd"/>
      <w:proofErr w:type="gramEnd"/>
    </w:p>
    <w:p w:rsidR="00EB55F0" w:rsidRPr="004E7DBD" w:rsidRDefault="00EB55F0" w:rsidP="00290918">
      <w:pPr>
        <w:pStyle w:val="PargrafodaLista"/>
        <w:numPr>
          <w:ilvl w:val="1"/>
          <w:numId w:val="23"/>
        </w:numPr>
        <w:rPr>
          <w:i/>
          <w:rPrChange w:id="9020" w:author="Alexandre Marcondes" w:date="2019-07-09T18:16:00Z">
            <w:rPr>
              <w:i/>
            </w:rPr>
          </w:rPrChange>
        </w:rPr>
      </w:pPr>
      <w:proofErr w:type="spellStart"/>
      <w:proofErr w:type="gramStart"/>
      <w:r w:rsidRPr="004E7DBD">
        <w:rPr>
          <w:i/>
          <w:rPrChange w:id="9021" w:author="Alexandre Marcondes" w:date="2019-07-09T18:16:00Z">
            <w:rPr>
              <w:i/>
            </w:rPr>
          </w:rPrChange>
        </w:rPr>
        <w:t>check_state_validity</w:t>
      </w:r>
      <w:proofErr w:type="spellEnd"/>
      <w:proofErr w:type="gramEnd"/>
    </w:p>
    <w:p w:rsidR="00290918" w:rsidRPr="004E7DBD" w:rsidRDefault="00290918" w:rsidP="00290918">
      <w:pPr>
        <w:pStyle w:val="PargrafodaLista"/>
        <w:numPr>
          <w:ilvl w:val="0"/>
          <w:numId w:val="23"/>
        </w:numPr>
        <w:rPr>
          <w:rPrChange w:id="9022" w:author="Alexandre Marcondes" w:date="2019-07-09T18:16:00Z">
            <w:rPr/>
          </w:rPrChange>
        </w:rPr>
      </w:pPr>
      <w:r w:rsidRPr="004E7DBD">
        <w:rPr>
          <w:rPrChange w:id="9023" w:author="Alexandre Marcondes" w:date="2019-07-09T18:16:00Z">
            <w:rPr/>
          </w:rPrChange>
        </w:rPr>
        <w:t>Subscrições:</w:t>
      </w:r>
    </w:p>
    <w:p w:rsidR="00290918" w:rsidRPr="004E7DBD" w:rsidRDefault="00EB55F0" w:rsidP="00EB55F0">
      <w:pPr>
        <w:pStyle w:val="PargrafodaLista"/>
        <w:numPr>
          <w:ilvl w:val="1"/>
          <w:numId w:val="23"/>
        </w:numPr>
        <w:rPr>
          <w:rPrChange w:id="9024" w:author="Alexandre Marcondes" w:date="2019-07-09T18:16:00Z">
            <w:rPr/>
          </w:rPrChange>
        </w:rPr>
      </w:pPr>
      <w:proofErr w:type="spellStart"/>
      <w:proofErr w:type="gramStart"/>
      <w:r w:rsidRPr="004E7DBD">
        <w:rPr>
          <w:i/>
          <w:rPrChange w:id="9025" w:author="Alexandre Marcondes" w:date="2019-07-09T18:16:00Z">
            <w:rPr>
              <w:i/>
            </w:rPr>
          </w:rPrChange>
        </w:rPr>
        <w:t>quad</w:t>
      </w:r>
      <w:proofErr w:type="spellEnd"/>
      <w:proofErr w:type="gramEnd"/>
      <w:r w:rsidRPr="004E7DBD">
        <w:rPr>
          <w:i/>
          <w:rPrChange w:id="9026" w:author="Alexandre Marcondes" w:date="2019-07-09T18:16:00Z">
            <w:rPr>
              <w:i/>
            </w:rPr>
          </w:rPrChange>
        </w:rPr>
        <w:t>/</w:t>
      </w:r>
      <w:proofErr w:type="spellStart"/>
      <w:r w:rsidRPr="004E7DBD">
        <w:rPr>
          <w:i/>
          <w:rPrChange w:id="9027" w:author="Alexandre Marcondes" w:date="2019-07-09T18:16:00Z">
            <w:rPr>
              <w:i/>
            </w:rPr>
          </w:rPrChange>
        </w:rPr>
        <w:t>joy</w:t>
      </w:r>
      <w:proofErr w:type="spellEnd"/>
    </w:p>
    <w:p w:rsidR="00C32F34" w:rsidRPr="004E7DBD" w:rsidRDefault="00C32F34" w:rsidP="00C32F34">
      <w:pPr>
        <w:rPr>
          <w:rPrChange w:id="9028" w:author="Alexandre Marcondes" w:date="2019-07-09T18:16:00Z">
            <w:rPr/>
          </w:rPrChange>
        </w:rPr>
      </w:pPr>
    </w:p>
    <w:p w:rsidR="00C32F34" w:rsidRPr="004E7DBD" w:rsidRDefault="00C32F34" w:rsidP="00C32F34">
      <w:pPr>
        <w:pStyle w:val="Ttulo4"/>
        <w:numPr>
          <w:ilvl w:val="3"/>
          <w:numId w:val="6"/>
        </w:numPr>
        <w:rPr>
          <w:rPrChange w:id="9029" w:author="Alexandre Marcondes" w:date="2019-07-09T18:16:00Z">
            <w:rPr/>
          </w:rPrChange>
        </w:rPr>
      </w:pPr>
      <w:r w:rsidRPr="004E7DBD">
        <w:rPr>
          <w:rPrChange w:id="9030" w:author="Alexandre Marcondes" w:date="2019-07-09T18:16:00Z">
            <w:rPr/>
          </w:rPrChange>
        </w:rPr>
        <w:t>Mapa do controle</w:t>
      </w:r>
    </w:p>
    <w:p w:rsidR="00EB55F0" w:rsidRPr="004E7DBD" w:rsidRDefault="00EB55F0" w:rsidP="00EB55F0">
      <w:pPr>
        <w:rPr>
          <w:rPrChange w:id="9031" w:author="Alexandre Marcondes" w:date="2019-07-09T18:16:00Z">
            <w:rPr/>
          </w:rPrChange>
        </w:rPr>
      </w:pPr>
    </w:p>
    <w:p w:rsidR="00EB55F0" w:rsidRPr="004E7DBD" w:rsidRDefault="00EB55F0" w:rsidP="00EB55F0">
      <w:pPr>
        <w:rPr>
          <w:rPrChange w:id="9032" w:author="Alexandre Marcondes" w:date="2019-07-09T18:16:00Z">
            <w:rPr/>
          </w:rPrChange>
        </w:rPr>
      </w:pPr>
      <w:r w:rsidRPr="004E7DBD">
        <w:rPr>
          <w:rPrChange w:id="9033" w:author="Alexandre Marcondes" w:date="2019-07-09T18:16:00Z">
            <w:rPr/>
          </w:rPrChange>
        </w:rPr>
        <w:t xml:space="preserve">A seguir será descrito o mapa do controle utilizado. Entende-se por mapa do controle como a significação dos acionamentos mecânicos em termos de funções no módulo de aquisição de pontos. Os acionamentos mecânicos, conforme explicado em </w:t>
      </w:r>
      <w:r w:rsidRPr="004E7DBD">
        <w:rPr>
          <w:rPrChange w:id="9034" w:author="Alexandre Marcondes" w:date="2019-07-09T18:16:00Z">
            <w:rPr/>
          </w:rPrChange>
        </w:rPr>
        <w:fldChar w:fldCharType="begin"/>
      </w:r>
      <w:r w:rsidRPr="004E7DBD">
        <w:rPr>
          <w:rPrChange w:id="9035" w:author="Alexandre Marcondes" w:date="2019-07-09T18:16:00Z">
            <w:rPr/>
          </w:rPrChange>
        </w:rPr>
        <w:instrText xml:space="preserve"> REF _Ref8463156 \r \h </w:instrText>
      </w:r>
      <w:r w:rsidRPr="004E7DBD">
        <w:rPr>
          <w:rPrChange w:id="9036" w:author="Alexandre Marcondes" w:date="2019-07-09T18:16:00Z">
            <w:rPr/>
          </w:rPrChange>
        </w:rPr>
      </w:r>
      <w:r w:rsidRPr="004E7DBD">
        <w:rPr>
          <w:rPrChange w:id="9037" w:author="Alexandre Marcondes" w:date="2019-07-09T18:16:00Z">
            <w:rPr/>
          </w:rPrChange>
        </w:rPr>
        <w:fldChar w:fldCharType="separate"/>
      </w:r>
      <w:r w:rsidR="00C239C6" w:rsidRPr="004E7DBD">
        <w:rPr>
          <w:rPrChange w:id="9038" w:author="Alexandre Marcondes" w:date="2019-07-09T18:16:00Z">
            <w:rPr/>
          </w:rPrChange>
        </w:rPr>
        <w:t>5.4.1.5</w:t>
      </w:r>
      <w:r w:rsidRPr="004E7DBD">
        <w:rPr>
          <w:rPrChange w:id="9039" w:author="Alexandre Marcondes" w:date="2019-07-09T18:16:00Z">
            <w:rPr/>
          </w:rPrChange>
        </w:rPr>
        <w:fldChar w:fldCharType="end"/>
      </w:r>
      <w:r w:rsidRPr="004E7DBD">
        <w:rPr>
          <w:rPrChange w:id="9040" w:author="Alexandre Marcondes" w:date="2019-07-09T18:16:00Z">
            <w:rPr/>
          </w:rPrChange>
        </w:rPr>
        <w:t xml:space="preserve">, são armazenados no tópico </w:t>
      </w:r>
      <w:proofErr w:type="spellStart"/>
      <w:r w:rsidRPr="004E7DBD">
        <w:rPr>
          <w:i/>
          <w:rPrChange w:id="9041" w:author="Alexandre Marcondes" w:date="2019-07-09T18:16:00Z">
            <w:rPr>
              <w:i/>
            </w:rPr>
          </w:rPrChange>
        </w:rPr>
        <w:t>quad</w:t>
      </w:r>
      <w:proofErr w:type="spellEnd"/>
      <w:r w:rsidRPr="004E7DBD">
        <w:rPr>
          <w:i/>
          <w:rPrChange w:id="9042" w:author="Alexandre Marcondes" w:date="2019-07-09T18:16:00Z">
            <w:rPr>
              <w:i/>
            </w:rPr>
          </w:rPrChange>
        </w:rPr>
        <w:t>/</w:t>
      </w:r>
      <w:proofErr w:type="spellStart"/>
      <w:r w:rsidRPr="004E7DBD">
        <w:rPr>
          <w:i/>
          <w:rPrChange w:id="9043" w:author="Alexandre Marcondes" w:date="2019-07-09T18:16:00Z">
            <w:rPr>
              <w:i/>
            </w:rPr>
          </w:rPrChange>
        </w:rPr>
        <w:t>joy</w:t>
      </w:r>
      <w:proofErr w:type="spellEnd"/>
      <w:r w:rsidRPr="004E7DBD">
        <w:rPr>
          <w:rPrChange w:id="9044" w:author="Alexandre Marcondes" w:date="2019-07-09T18:16:00Z">
            <w:rPr/>
          </w:rPrChange>
        </w:rPr>
        <w:t xml:space="preserve">. </w:t>
      </w:r>
    </w:p>
    <w:p w:rsidR="00903886" w:rsidRPr="004E7DBD" w:rsidRDefault="00EB55F0" w:rsidP="00EB55F0">
      <w:pPr>
        <w:rPr>
          <w:rPrChange w:id="9045" w:author="Alexandre Marcondes" w:date="2019-07-09T18:16:00Z">
            <w:rPr/>
          </w:rPrChange>
        </w:rPr>
      </w:pPr>
      <w:r w:rsidRPr="004E7DBD">
        <w:rPr>
          <w:rPrChange w:id="9046" w:author="Alexandre Marcondes" w:date="2019-07-09T18:16:00Z">
            <w:rPr/>
          </w:rPrChange>
        </w:rPr>
        <w:t xml:space="preserve">Neste tópico há um </w:t>
      </w:r>
      <w:proofErr w:type="spellStart"/>
      <w:r w:rsidRPr="004E7DBD">
        <w:rPr>
          <w:i/>
          <w:rPrChange w:id="9047" w:author="Alexandre Marcondes" w:date="2019-07-09T18:16:00Z">
            <w:rPr>
              <w:i/>
            </w:rPr>
          </w:rPrChange>
        </w:rPr>
        <w:t>array</w:t>
      </w:r>
      <w:proofErr w:type="spellEnd"/>
      <w:r w:rsidRPr="004E7DBD">
        <w:rPr>
          <w:rPrChange w:id="9048" w:author="Alexandre Marcondes" w:date="2019-07-09T18:16:00Z">
            <w:rPr/>
          </w:rPrChange>
        </w:rPr>
        <w:t xml:space="preserve"> para os botões e um</w:t>
      </w:r>
      <w:r w:rsidRPr="004E7DBD">
        <w:rPr>
          <w:i/>
          <w:rPrChange w:id="9049" w:author="Alexandre Marcondes" w:date="2019-07-09T18:16:00Z">
            <w:rPr>
              <w:i/>
            </w:rPr>
          </w:rPrChange>
        </w:rPr>
        <w:t xml:space="preserve"> </w:t>
      </w:r>
      <w:proofErr w:type="spellStart"/>
      <w:r w:rsidRPr="004E7DBD">
        <w:rPr>
          <w:i/>
          <w:rPrChange w:id="9050" w:author="Alexandre Marcondes" w:date="2019-07-09T18:16:00Z">
            <w:rPr>
              <w:i/>
            </w:rPr>
          </w:rPrChange>
        </w:rPr>
        <w:t>array</w:t>
      </w:r>
      <w:proofErr w:type="spellEnd"/>
      <w:r w:rsidRPr="004E7DBD">
        <w:rPr>
          <w:rPrChange w:id="9051" w:author="Alexandre Marcondes" w:date="2019-07-09T18:16:00Z">
            <w:rPr/>
          </w:rPrChange>
        </w:rPr>
        <w:t xml:space="preserve"> para os eixos</w:t>
      </w:r>
      <w:r w:rsidR="00554AF2" w:rsidRPr="004E7DBD">
        <w:rPr>
          <w:rPrChange w:id="9052" w:author="Alexandre Marcondes" w:date="2019-07-09T18:16:00Z">
            <w:rPr/>
          </w:rPrChange>
        </w:rPr>
        <w:t>. O</w:t>
      </w:r>
      <w:r w:rsidR="00903886" w:rsidRPr="004E7DBD">
        <w:rPr>
          <w:rPrChange w:id="9053" w:author="Alexandre Marcondes" w:date="2019-07-09T18:16:00Z">
            <w:rPr/>
          </w:rPrChange>
        </w:rPr>
        <w:t>s valores de eixo são referentes ao a</w:t>
      </w:r>
      <w:r w:rsidRPr="004E7DBD">
        <w:rPr>
          <w:rPrChange w:id="9054" w:author="Alexandre Marcondes" w:date="2019-07-09T18:16:00Z">
            <w:rPr/>
          </w:rPrChange>
        </w:rPr>
        <w:t xml:space="preserve">cionamento nos controles analógicos do controle. Os acionamentos de botões possuem valores binários de </w:t>
      </w:r>
      <w:proofErr w:type="gramStart"/>
      <w:r w:rsidRPr="004E7DBD">
        <w:rPr>
          <w:rPrChange w:id="9055" w:author="Alexandre Marcondes" w:date="2019-07-09T18:16:00Z">
            <w:rPr/>
          </w:rPrChange>
        </w:rPr>
        <w:t>0</w:t>
      </w:r>
      <w:proofErr w:type="gramEnd"/>
      <w:r w:rsidRPr="004E7DBD">
        <w:rPr>
          <w:rPrChange w:id="9056" w:author="Alexandre Marcondes" w:date="2019-07-09T18:16:00Z">
            <w:rPr/>
          </w:rPrChange>
        </w:rPr>
        <w:t xml:space="preserve"> e 1, </w:t>
      </w:r>
      <w:r w:rsidR="00215C39" w:rsidRPr="004E7DBD">
        <w:rPr>
          <w:rPrChange w:id="9057" w:author="Alexandre Marcondes" w:date="2019-07-09T18:16:00Z">
            <w:rPr/>
          </w:rPrChange>
        </w:rPr>
        <w:t>enquanto</w:t>
      </w:r>
      <w:r w:rsidRPr="004E7DBD">
        <w:rPr>
          <w:rPrChange w:id="9058" w:author="Alexandre Marcondes" w:date="2019-07-09T18:16:00Z">
            <w:rPr/>
          </w:rPrChange>
        </w:rPr>
        <w:t xml:space="preserve"> os eixos variam continuamente entre -1 e 1.</w:t>
      </w:r>
      <w:r w:rsidR="00903886" w:rsidRPr="004E7DBD">
        <w:rPr>
          <w:rPrChange w:id="9059" w:author="Alexandre Marcondes" w:date="2019-07-09T18:16:00Z">
            <w:rPr/>
          </w:rPrChange>
        </w:rPr>
        <w:t xml:space="preserve"> </w:t>
      </w:r>
      <w:r w:rsidR="00554AF2" w:rsidRPr="004E7DBD">
        <w:rPr>
          <w:rPrChange w:id="9060" w:author="Alexandre Marcondes" w:date="2019-07-09T18:16:00Z">
            <w:rPr/>
          </w:rPrChange>
        </w:rPr>
        <w:t>Esse módulo</w:t>
      </w:r>
      <w:r w:rsidR="00903886" w:rsidRPr="004E7DBD">
        <w:rPr>
          <w:rPrChange w:id="9061" w:author="Alexandre Marcondes" w:date="2019-07-09T18:16:00Z">
            <w:rPr/>
          </w:rPrChange>
        </w:rPr>
        <w:t xml:space="preserve"> utiliza apenas os valores referentes aos botões.</w:t>
      </w:r>
    </w:p>
    <w:p w:rsidR="00903886" w:rsidRPr="004E7DBD" w:rsidRDefault="00903886" w:rsidP="00EB55F0">
      <w:pPr>
        <w:rPr>
          <w:rPrChange w:id="9062" w:author="Alexandre Marcondes" w:date="2019-07-09T18:16:00Z">
            <w:rPr/>
          </w:rPrChange>
        </w:rPr>
      </w:pPr>
      <w:r w:rsidRPr="004E7DBD">
        <w:rPr>
          <w:rPrChange w:id="9063" w:author="Alexandre Marcondes" w:date="2019-07-09T18:16:00Z">
            <w:rPr/>
          </w:rPrChange>
        </w:rPr>
        <w:t xml:space="preserve">A posição no </w:t>
      </w:r>
      <w:proofErr w:type="spellStart"/>
      <w:r w:rsidRPr="004E7DBD">
        <w:rPr>
          <w:i/>
          <w:rPrChange w:id="9064" w:author="Alexandre Marcondes" w:date="2019-07-09T18:16:00Z">
            <w:rPr>
              <w:i/>
            </w:rPr>
          </w:rPrChange>
        </w:rPr>
        <w:t>array</w:t>
      </w:r>
      <w:proofErr w:type="spellEnd"/>
      <w:r w:rsidRPr="004E7DBD">
        <w:rPr>
          <w:rPrChange w:id="9065" w:author="Alexandre Marcondes" w:date="2019-07-09T18:16:00Z">
            <w:rPr/>
          </w:rPrChange>
        </w:rPr>
        <w:t xml:space="preserve"> está relacionad</w:t>
      </w:r>
      <w:r w:rsidR="00554AF2" w:rsidRPr="004E7DBD">
        <w:rPr>
          <w:rPrChange w:id="9066" w:author="Alexandre Marcondes" w:date="2019-07-09T18:16:00Z">
            <w:rPr/>
          </w:rPrChange>
        </w:rPr>
        <w:t xml:space="preserve">a </w:t>
      </w:r>
      <w:r w:rsidRPr="004E7DBD">
        <w:rPr>
          <w:rPrChange w:id="9067" w:author="Alexandre Marcondes" w:date="2019-07-09T18:16:00Z">
            <w:rPr/>
          </w:rPrChange>
        </w:rPr>
        <w:t xml:space="preserve">ao botão acionado e depende do </w:t>
      </w:r>
      <w:r w:rsidRPr="004E7DBD">
        <w:rPr>
          <w:i/>
          <w:rPrChange w:id="9068" w:author="Alexandre Marcondes" w:date="2019-07-09T18:16:00Z">
            <w:rPr>
              <w:i/>
            </w:rPr>
          </w:rPrChange>
        </w:rPr>
        <w:t xml:space="preserve">hardware </w:t>
      </w:r>
      <w:r w:rsidRPr="004E7DBD">
        <w:rPr>
          <w:rPrChange w:id="9069" w:author="Alexandre Marcondes" w:date="2019-07-09T18:16:00Z">
            <w:rPr/>
          </w:rPrChange>
        </w:rPr>
        <w:t xml:space="preserve">do controle que está conectado ao computador. No desenvolvimento deste trabalho o controle utilizado foi um controle USB genérico para jogos que possui o mapeamento indicado na </w:t>
      </w:r>
      <w:r w:rsidR="006D36C4" w:rsidRPr="004E7DBD">
        <w:rPr>
          <w:rPrChange w:id="9070" w:author="Alexandre Marcondes" w:date="2019-07-09T18:16:00Z">
            <w:rPr/>
          </w:rPrChange>
        </w:rPr>
        <w:fldChar w:fldCharType="begin"/>
      </w:r>
      <w:r w:rsidR="006D36C4" w:rsidRPr="004E7DBD">
        <w:rPr>
          <w:rPrChange w:id="9071" w:author="Alexandre Marcondes" w:date="2019-07-09T18:16:00Z">
            <w:rPr/>
          </w:rPrChange>
        </w:rPr>
        <w:instrText xml:space="preserve"> REF _Ref8464858 \h </w:instrText>
      </w:r>
      <w:r w:rsidR="006D36C4" w:rsidRPr="004E7DBD">
        <w:rPr>
          <w:rPrChange w:id="9072" w:author="Alexandre Marcondes" w:date="2019-07-09T18:16:00Z">
            <w:rPr/>
          </w:rPrChange>
        </w:rPr>
      </w:r>
      <w:r w:rsidR="006D36C4" w:rsidRPr="004E7DBD">
        <w:rPr>
          <w:rPrChange w:id="9073" w:author="Alexandre Marcondes" w:date="2019-07-09T18:16:00Z">
            <w:rPr/>
          </w:rPrChange>
        </w:rPr>
        <w:fldChar w:fldCharType="separate"/>
      </w:r>
      <w:r w:rsidR="00C239C6" w:rsidRPr="004E7DBD">
        <w:rPr>
          <w:rPrChange w:id="9074" w:author="Alexandre Marcondes" w:date="2019-07-09T18:16:00Z">
            <w:rPr/>
          </w:rPrChange>
        </w:rPr>
        <w:t xml:space="preserve">Figura </w:t>
      </w:r>
      <w:r w:rsidR="00C239C6" w:rsidRPr="004E7DBD">
        <w:rPr>
          <w:noProof/>
          <w:rPrChange w:id="9075" w:author="Alexandre Marcondes" w:date="2019-07-09T18:16:00Z">
            <w:rPr>
              <w:noProof/>
            </w:rPr>
          </w:rPrChange>
        </w:rPr>
        <w:t>29</w:t>
      </w:r>
      <w:r w:rsidR="006D36C4" w:rsidRPr="004E7DBD">
        <w:rPr>
          <w:rPrChange w:id="9076" w:author="Alexandre Marcondes" w:date="2019-07-09T18:16:00Z">
            <w:rPr/>
          </w:rPrChange>
        </w:rPr>
        <w:fldChar w:fldCharType="end"/>
      </w:r>
      <w:r w:rsidR="006D36C4" w:rsidRPr="004E7DBD">
        <w:rPr>
          <w:rPrChange w:id="9077" w:author="Alexandre Marcondes" w:date="2019-07-09T18:16:00Z">
            <w:rPr/>
          </w:rPrChange>
        </w:rPr>
        <w:t xml:space="preserve"> </w:t>
      </w:r>
      <w:r w:rsidRPr="004E7DBD">
        <w:rPr>
          <w:rPrChange w:id="9078" w:author="Alexandre Marcondes" w:date="2019-07-09T18:16:00Z">
            <w:rPr/>
          </w:rPrChange>
        </w:rPr>
        <w:t>abaixo.</w:t>
      </w:r>
    </w:p>
    <w:p w:rsidR="006D36C4" w:rsidRPr="004E7DBD" w:rsidRDefault="006D36C4" w:rsidP="00456096">
      <w:pPr>
        <w:pStyle w:val="Legenda"/>
        <w:keepNext/>
        <w:rPr>
          <w:rPrChange w:id="9079" w:author="Alexandre Marcondes" w:date="2019-07-09T18:16:00Z">
            <w:rPr/>
          </w:rPrChange>
        </w:rPr>
      </w:pPr>
      <w:bookmarkStart w:id="9080" w:name="_Ref8464858"/>
      <w:bookmarkStart w:id="9081" w:name="_Ref8464855"/>
      <w:bookmarkStart w:id="9082" w:name="_Toc9086572"/>
      <w:bookmarkStart w:id="9083" w:name="_Toc9086897"/>
      <w:bookmarkStart w:id="9084" w:name="_Toc9087024"/>
      <w:bookmarkStart w:id="9085" w:name="_Toc9088035"/>
      <w:bookmarkStart w:id="9086" w:name="_Toc9088376"/>
      <w:bookmarkStart w:id="9087" w:name="_Toc9088501"/>
      <w:r w:rsidRPr="004E7DBD">
        <w:rPr>
          <w:rPrChange w:id="9088" w:author="Alexandre Marcondes" w:date="2019-07-09T18:16:00Z">
            <w:rPr/>
          </w:rPrChange>
        </w:rPr>
        <w:lastRenderedPageBreak/>
        <w:t xml:space="preserve">Figura </w:t>
      </w:r>
      <w:r w:rsidR="00DF2272" w:rsidRPr="004E7DBD">
        <w:rPr>
          <w:noProof/>
          <w:rPrChange w:id="9089" w:author="Alexandre Marcondes" w:date="2019-07-09T18:16:00Z">
            <w:rPr>
              <w:noProof/>
            </w:rPr>
          </w:rPrChange>
        </w:rPr>
        <w:fldChar w:fldCharType="begin"/>
      </w:r>
      <w:r w:rsidR="00DF2272" w:rsidRPr="004E7DBD">
        <w:rPr>
          <w:noProof/>
          <w:rPrChange w:id="9090" w:author="Alexandre Marcondes" w:date="2019-07-09T18:16:00Z">
            <w:rPr>
              <w:noProof/>
            </w:rPr>
          </w:rPrChange>
        </w:rPr>
        <w:instrText xml:space="preserve"> SEQ Figura \* ARABIC </w:instrText>
      </w:r>
      <w:r w:rsidR="00DF2272" w:rsidRPr="004E7DBD">
        <w:rPr>
          <w:noProof/>
          <w:rPrChange w:id="9091" w:author="Alexandre Marcondes" w:date="2019-07-09T18:16:00Z">
            <w:rPr>
              <w:noProof/>
            </w:rPr>
          </w:rPrChange>
        </w:rPr>
        <w:fldChar w:fldCharType="separate"/>
      </w:r>
      <w:r w:rsidR="00881DF2" w:rsidRPr="004E7DBD">
        <w:rPr>
          <w:noProof/>
          <w:rPrChange w:id="9092" w:author="Alexandre Marcondes" w:date="2019-07-09T18:16:00Z">
            <w:rPr>
              <w:noProof/>
            </w:rPr>
          </w:rPrChange>
        </w:rPr>
        <w:t>29</w:t>
      </w:r>
      <w:r w:rsidR="00DF2272" w:rsidRPr="004E7DBD">
        <w:rPr>
          <w:noProof/>
          <w:rPrChange w:id="9093" w:author="Alexandre Marcondes" w:date="2019-07-09T18:16:00Z">
            <w:rPr>
              <w:noProof/>
            </w:rPr>
          </w:rPrChange>
        </w:rPr>
        <w:fldChar w:fldCharType="end"/>
      </w:r>
      <w:bookmarkEnd w:id="9080"/>
      <w:r w:rsidRPr="004E7DBD">
        <w:rPr>
          <w:rPrChange w:id="9094" w:author="Alexandre Marcondes" w:date="2019-07-09T18:16:00Z">
            <w:rPr/>
          </w:rPrChange>
        </w:rPr>
        <w:t xml:space="preserve"> - Mapa do controle</w:t>
      </w:r>
      <w:bookmarkEnd w:id="9081"/>
      <w:bookmarkEnd w:id="9082"/>
      <w:bookmarkEnd w:id="9083"/>
      <w:bookmarkEnd w:id="9084"/>
      <w:bookmarkEnd w:id="9085"/>
      <w:bookmarkEnd w:id="9086"/>
      <w:bookmarkEnd w:id="9087"/>
    </w:p>
    <w:p w:rsidR="00EB55F0" w:rsidRPr="004E7DBD" w:rsidRDefault="00456096" w:rsidP="00EB55F0">
      <w:pPr>
        <w:rPr>
          <w:rPrChange w:id="9095" w:author="Alexandre Marcondes" w:date="2019-07-09T18:16:00Z">
            <w:rPr/>
          </w:rPrChange>
        </w:rPr>
      </w:pPr>
      <w:r w:rsidRPr="004E7DBD">
        <w:rPr>
          <w:noProof/>
          <w:lang w:eastAsia="pt-BR"/>
          <w:rPrChange w:id="9096" w:author="Alexandre Marcondes" w:date="2019-07-09T18:16:00Z">
            <w:rPr>
              <w:noProof/>
              <w:lang w:eastAsia="pt-BR"/>
            </w:rPr>
          </w:rPrChange>
        </w:rPr>
        <w:drawing>
          <wp:inline distT="0" distB="0" distL="0" distR="0" wp14:anchorId="382D61CE" wp14:editId="400DF1A1">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rsidRPr="004E7DBD">
        <w:rPr>
          <w:rPrChange w:id="9097" w:author="Alexandre Marcondes" w:date="2019-07-09T18:16:00Z">
            <w:rPr/>
          </w:rPrChange>
        </w:rPr>
        <w:t xml:space="preserve"> </w:t>
      </w:r>
    </w:p>
    <w:p w:rsidR="006D36C4" w:rsidRPr="004E7DBD" w:rsidRDefault="006D36C4" w:rsidP="00EB55F0">
      <w:pPr>
        <w:rPr>
          <w:rPrChange w:id="9098" w:author="Alexandre Marcondes" w:date="2019-07-09T18:16:00Z">
            <w:rPr/>
          </w:rPrChange>
        </w:rPr>
      </w:pPr>
      <w:r w:rsidRPr="004E7DBD">
        <w:rPr>
          <w:rPrChange w:id="9099" w:author="Alexandre Marcondes" w:date="2019-07-09T18:16:00Z">
            <w:rPr/>
          </w:rPrChange>
        </w:rPr>
        <w:t>Fonte: arquivo pessoal</w:t>
      </w:r>
    </w:p>
    <w:p w:rsidR="006D36C4" w:rsidRPr="004E7DBD" w:rsidRDefault="006D36C4" w:rsidP="00EB55F0">
      <w:pPr>
        <w:rPr>
          <w:rPrChange w:id="9100" w:author="Alexandre Marcondes" w:date="2019-07-09T18:16:00Z">
            <w:rPr/>
          </w:rPrChange>
        </w:rPr>
      </w:pPr>
    </w:p>
    <w:p w:rsidR="006D36C4" w:rsidRPr="004E7DBD" w:rsidRDefault="006D36C4" w:rsidP="00EB55F0">
      <w:pPr>
        <w:rPr>
          <w:rPrChange w:id="9101" w:author="Alexandre Marcondes" w:date="2019-07-09T18:16:00Z">
            <w:rPr/>
          </w:rPrChange>
        </w:rPr>
      </w:pPr>
      <w:r w:rsidRPr="004E7DBD">
        <w:rPr>
          <w:rPrChange w:id="9102" w:author="Alexandre Marcondes" w:date="2019-07-09T18:16:00Z">
            <w:rPr/>
          </w:rPrChange>
        </w:rPr>
        <w:t>As funções referentes ao módulo de coleta de pontos são:</w:t>
      </w:r>
    </w:p>
    <w:p w:rsidR="006D36C4" w:rsidRPr="004E7DBD" w:rsidRDefault="006D36C4" w:rsidP="00EB55F0">
      <w:pPr>
        <w:rPr>
          <w:rPrChange w:id="9103" w:author="Alexandre Marcondes" w:date="2019-07-09T18:16:00Z">
            <w:rPr/>
          </w:rPrChange>
        </w:rPr>
      </w:pPr>
    </w:p>
    <w:p w:rsidR="006D36C4" w:rsidRPr="004E7DBD" w:rsidRDefault="006D36C4" w:rsidP="00134B19">
      <w:pPr>
        <w:pStyle w:val="PargrafodaLista"/>
        <w:numPr>
          <w:ilvl w:val="0"/>
          <w:numId w:val="30"/>
        </w:numPr>
        <w:rPr>
          <w:rPrChange w:id="9104" w:author="Alexandre Marcondes" w:date="2019-07-09T18:16:00Z">
            <w:rPr/>
          </w:rPrChange>
        </w:rPr>
      </w:pPr>
      <w:r w:rsidRPr="004E7DBD">
        <w:rPr>
          <w:rPrChange w:id="9105" w:author="Alexandre Marcondes" w:date="2019-07-09T18:16:00Z">
            <w:rPr/>
          </w:rPrChange>
        </w:rPr>
        <w:t>Coletar pontos</w:t>
      </w:r>
    </w:p>
    <w:p w:rsidR="006D36C4" w:rsidRPr="004E7DBD" w:rsidRDefault="006D36C4" w:rsidP="00134B19">
      <w:pPr>
        <w:pStyle w:val="PargrafodaLista"/>
        <w:numPr>
          <w:ilvl w:val="0"/>
          <w:numId w:val="30"/>
        </w:numPr>
        <w:rPr>
          <w:rPrChange w:id="9106" w:author="Alexandre Marcondes" w:date="2019-07-09T18:16:00Z">
            <w:rPr/>
          </w:rPrChange>
        </w:rPr>
      </w:pPr>
      <w:r w:rsidRPr="004E7DBD">
        <w:rPr>
          <w:rPrChange w:id="9107" w:author="Alexandre Marcondes" w:date="2019-07-09T18:16:00Z">
            <w:rPr/>
          </w:rPrChange>
        </w:rPr>
        <w:t>Armazenar pontos coletados</w:t>
      </w:r>
    </w:p>
    <w:p w:rsidR="006D36C4" w:rsidRPr="004E7DBD" w:rsidRDefault="006D36C4" w:rsidP="00134B19">
      <w:pPr>
        <w:pStyle w:val="PargrafodaLista"/>
        <w:numPr>
          <w:ilvl w:val="0"/>
          <w:numId w:val="30"/>
        </w:numPr>
        <w:rPr>
          <w:rPrChange w:id="9108" w:author="Alexandre Marcondes" w:date="2019-07-09T18:16:00Z">
            <w:rPr/>
          </w:rPrChange>
        </w:rPr>
      </w:pPr>
      <w:r w:rsidRPr="004E7DBD">
        <w:rPr>
          <w:rPrChange w:id="9109" w:author="Alexandre Marcondes" w:date="2019-07-09T18:16:00Z">
            <w:rPr/>
          </w:rPrChange>
        </w:rPr>
        <w:t>Aumentar nível</w:t>
      </w:r>
    </w:p>
    <w:p w:rsidR="006D36C4" w:rsidRPr="004E7DBD" w:rsidRDefault="006D36C4" w:rsidP="00134B19">
      <w:pPr>
        <w:pStyle w:val="PargrafodaLista"/>
        <w:numPr>
          <w:ilvl w:val="0"/>
          <w:numId w:val="30"/>
        </w:numPr>
        <w:rPr>
          <w:rPrChange w:id="9110" w:author="Alexandre Marcondes" w:date="2019-07-09T18:16:00Z">
            <w:rPr/>
          </w:rPrChange>
        </w:rPr>
      </w:pPr>
      <w:r w:rsidRPr="004E7DBD">
        <w:rPr>
          <w:rPrChange w:id="9111" w:author="Alexandre Marcondes" w:date="2019-07-09T18:16:00Z">
            <w:rPr/>
          </w:rPrChange>
        </w:rPr>
        <w:t>Diminuir nível</w:t>
      </w:r>
    </w:p>
    <w:p w:rsidR="006D36C4" w:rsidRPr="004E7DBD" w:rsidRDefault="006D36C4" w:rsidP="00134B19">
      <w:pPr>
        <w:pStyle w:val="PargrafodaLista"/>
        <w:numPr>
          <w:ilvl w:val="0"/>
          <w:numId w:val="30"/>
        </w:numPr>
        <w:rPr>
          <w:rPrChange w:id="9112" w:author="Alexandre Marcondes" w:date="2019-07-09T18:16:00Z">
            <w:rPr/>
          </w:rPrChange>
        </w:rPr>
      </w:pPr>
      <w:r w:rsidRPr="004E7DBD">
        <w:rPr>
          <w:rPrChange w:id="9113" w:author="Alexandre Marcondes" w:date="2019-07-09T18:16:00Z">
            <w:rPr/>
          </w:rPrChange>
        </w:rPr>
        <w:t>Zerar pontos</w:t>
      </w:r>
    </w:p>
    <w:p w:rsidR="006D36C4" w:rsidRPr="004E7DBD" w:rsidRDefault="006D36C4" w:rsidP="006D36C4">
      <w:pPr>
        <w:pStyle w:val="PargrafodaLista"/>
        <w:ind w:left="2160" w:firstLine="0"/>
        <w:rPr>
          <w:rPrChange w:id="9114" w:author="Alexandre Marcondes" w:date="2019-07-09T18:16:00Z">
            <w:rPr/>
          </w:rPrChange>
        </w:rPr>
      </w:pPr>
    </w:p>
    <w:p w:rsidR="006D36C4" w:rsidRPr="004E7DBD" w:rsidRDefault="006D36C4" w:rsidP="006D36C4">
      <w:pPr>
        <w:rPr>
          <w:rPrChange w:id="9115" w:author="Alexandre Marcondes" w:date="2019-07-09T18:16:00Z">
            <w:rPr/>
          </w:rPrChange>
        </w:rPr>
      </w:pPr>
      <w:r w:rsidRPr="004E7DBD">
        <w:rPr>
          <w:rPrChange w:id="9116" w:author="Alexandre Marcondes" w:date="2019-07-09T18:16:00Z">
            <w:rPr/>
          </w:rPrChange>
        </w:rPr>
        <w:t xml:space="preserve">No </w:t>
      </w:r>
      <w:r w:rsidRPr="004E7DBD">
        <w:rPr>
          <w:rPrChange w:id="9117" w:author="Alexandre Marcondes" w:date="2019-07-09T18:16:00Z">
            <w:rPr/>
          </w:rPrChange>
        </w:rPr>
        <w:fldChar w:fldCharType="begin"/>
      </w:r>
      <w:r w:rsidRPr="004E7DBD">
        <w:rPr>
          <w:rPrChange w:id="9118" w:author="Alexandre Marcondes" w:date="2019-07-09T18:16:00Z">
            <w:rPr/>
          </w:rPrChange>
        </w:rPr>
        <w:instrText xml:space="preserve"> REF _Ref8464858 \h </w:instrText>
      </w:r>
      <w:r w:rsidR="00DE3E0D" w:rsidRPr="004E7DBD">
        <w:rPr>
          <w:rPrChange w:id="9119" w:author="Alexandre Marcondes" w:date="2019-07-09T18:16:00Z">
            <w:rPr/>
          </w:rPrChange>
        </w:rPr>
        <w:instrText xml:space="preserve"> \* MERGEFORMAT </w:instrText>
      </w:r>
      <w:r w:rsidRPr="004E7DBD">
        <w:rPr>
          <w:rPrChange w:id="9120" w:author="Alexandre Marcondes" w:date="2019-07-09T18:16:00Z">
            <w:rPr/>
          </w:rPrChange>
        </w:rPr>
      </w:r>
      <w:r w:rsidRPr="004E7DBD">
        <w:rPr>
          <w:rPrChange w:id="9121" w:author="Alexandre Marcondes" w:date="2019-07-09T18:16:00Z">
            <w:rPr/>
          </w:rPrChange>
        </w:rPr>
        <w:fldChar w:fldCharType="separate"/>
      </w:r>
      <w:r w:rsidR="00C239C6" w:rsidRPr="004E7DBD">
        <w:rPr>
          <w:rPrChange w:id="9122" w:author="Alexandre Marcondes" w:date="2019-07-09T18:16:00Z">
            <w:rPr/>
          </w:rPrChange>
        </w:rPr>
        <w:t xml:space="preserve">Figura </w:t>
      </w:r>
      <w:r w:rsidR="00C239C6" w:rsidRPr="004E7DBD">
        <w:rPr>
          <w:noProof/>
          <w:rPrChange w:id="9123" w:author="Alexandre Marcondes" w:date="2019-07-09T18:16:00Z">
            <w:rPr>
              <w:noProof/>
            </w:rPr>
          </w:rPrChange>
        </w:rPr>
        <w:t>29</w:t>
      </w:r>
      <w:r w:rsidRPr="004E7DBD">
        <w:rPr>
          <w:rPrChange w:id="9124" w:author="Alexandre Marcondes" w:date="2019-07-09T18:16:00Z">
            <w:rPr/>
          </w:rPrChange>
        </w:rPr>
        <w:fldChar w:fldCharType="end"/>
      </w:r>
      <w:r w:rsidRPr="004E7DBD">
        <w:rPr>
          <w:rPrChange w:id="9125" w:author="Alexandre Marcondes" w:date="2019-07-09T18:16:00Z">
            <w:rPr/>
          </w:rPrChange>
        </w:rPr>
        <w:t xml:space="preserve"> também está </w:t>
      </w:r>
      <w:r w:rsidR="000F4E44" w:rsidRPr="004E7DBD">
        <w:rPr>
          <w:rPrChange w:id="9126" w:author="Alexandre Marcondes" w:date="2019-07-09T18:16:00Z">
            <w:rPr/>
          </w:rPrChange>
        </w:rPr>
        <w:t xml:space="preserve">apresentado </w:t>
      </w:r>
      <w:r w:rsidRPr="004E7DBD">
        <w:rPr>
          <w:rPrChange w:id="9127" w:author="Alexandre Marcondes" w:date="2019-07-09T18:16:00Z">
            <w:rPr/>
          </w:rPrChange>
        </w:rPr>
        <w:t xml:space="preserve">os acionamentos que o nodo </w:t>
      </w:r>
      <w:proofErr w:type="spellStart"/>
      <w:r w:rsidRPr="004E7DBD">
        <w:rPr>
          <w:rPrChange w:id="9128" w:author="Alexandre Marcondes" w:date="2019-07-09T18:16:00Z">
            <w:rPr/>
          </w:rPrChange>
        </w:rPr>
        <w:t>quad</w:t>
      </w:r>
      <w:proofErr w:type="spellEnd"/>
      <w:r w:rsidRPr="004E7DBD">
        <w:rPr>
          <w:rPrChange w:id="9129" w:author="Alexandre Marcondes" w:date="2019-07-09T18:16:00Z">
            <w:rPr/>
          </w:rPrChange>
        </w:rPr>
        <w:t>/</w:t>
      </w:r>
      <w:proofErr w:type="spellStart"/>
      <w:r w:rsidRPr="004E7DBD">
        <w:rPr>
          <w:rPrChange w:id="9130" w:author="Alexandre Marcondes" w:date="2019-07-09T18:16:00Z">
            <w:rPr/>
          </w:rPrChange>
        </w:rPr>
        <w:t>quad_joystick_inte</w:t>
      </w:r>
      <w:r w:rsidR="000F4E44" w:rsidRPr="004E7DBD">
        <w:rPr>
          <w:rPrChange w:id="9131" w:author="Alexandre Marcondes" w:date="2019-07-09T18:16:00Z">
            <w:rPr/>
          </w:rPrChange>
        </w:rPr>
        <w:t>rface</w:t>
      </w:r>
      <w:proofErr w:type="spellEnd"/>
      <w:r w:rsidR="000F4E44" w:rsidRPr="004E7DBD">
        <w:rPr>
          <w:rPrChange w:id="9132" w:author="Alexandre Marcondes" w:date="2019-07-09T18:16:00Z">
            <w:rPr/>
          </w:rPrChange>
        </w:rPr>
        <w:t xml:space="preserve"> gerencia, a descrição dess</w:t>
      </w:r>
      <w:r w:rsidRPr="004E7DBD">
        <w:rPr>
          <w:rPrChange w:id="9133" w:author="Alexandre Marcondes" w:date="2019-07-09T18:16:00Z">
            <w:rPr/>
          </w:rPrChange>
        </w:rPr>
        <w:t xml:space="preserve">e item pode ser encontrada na seção </w:t>
      </w:r>
      <w:r w:rsidRPr="004E7DBD">
        <w:rPr>
          <w:rPrChange w:id="9134" w:author="Alexandre Marcondes" w:date="2019-07-09T18:16:00Z">
            <w:rPr/>
          </w:rPrChange>
        </w:rPr>
        <w:fldChar w:fldCharType="begin"/>
      </w:r>
      <w:r w:rsidRPr="004E7DBD">
        <w:rPr>
          <w:rPrChange w:id="9135" w:author="Alexandre Marcondes" w:date="2019-07-09T18:16:00Z">
            <w:rPr/>
          </w:rPrChange>
        </w:rPr>
        <w:instrText xml:space="preserve"> REF _Ref8465065 \r \h </w:instrText>
      </w:r>
      <w:r w:rsidR="000F4E44" w:rsidRPr="004E7DBD">
        <w:rPr>
          <w:rPrChange w:id="9136" w:author="Alexandre Marcondes" w:date="2019-07-09T18:16:00Z">
            <w:rPr/>
          </w:rPrChange>
        </w:rPr>
        <w:instrText xml:space="preserve"> \* MERGEFORMAT </w:instrText>
      </w:r>
      <w:r w:rsidRPr="004E7DBD">
        <w:rPr>
          <w:rPrChange w:id="9137" w:author="Alexandre Marcondes" w:date="2019-07-09T18:16:00Z">
            <w:rPr/>
          </w:rPrChange>
        </w:rPr>
      </w:r>
      <w:r w:rsidRPr="004E7DBD">
        <w:rPr>
          <w:rPrChange w:id="9138" w:author="Alexandre Marcondes" w:date="2019-07-09T18:16:00Z">
            <w:rPr/>
          </w:rPrChange>
        </w:rPr>
        <w:fldChar w:fldCharType="separate"/>
      </w:r>
      <w:r w:rsidR="00C239C6" w:rsidRPr="004E7DBD">
        <w:rPr>
          <w:rPrChange w:id="9139" w:author="Alexandre Marcondes" w:date="2019-07-09T18:16:00Z">
            <w:rPr/>
          </w:rPrChange>
        </w:rPr>
        <w:t>5.4.1.6</w:t>
      </w:r>
      <w:r w:rsidRPr="004E7DBD">
        <w:rPr>
          <w:rPrChange w:id="9140" w:author="Alexandre Marcondes" w:date="2019-07-09T18:16:00Z">
            <w:rPr/>
          </w:rPrChange>
        </w:rPr>
        <w:fldChar w:fldCharType="end"/>
      </w:r>
      <w:r w:rsidR="00DE3E0D" w:rsidRPr="004E7DBD">
        <w:rPr>
          <w:rPrChange w:id="9141" w:author="Alexandre Marcondes" w:date="2019-07-09T18:16:00Z">
            <w:rPr/>
          </w:rPrChange>
        </w:rPr>
        <w:t xml:space="preserve">. </w:t>
      </w:r>
      <w:r w:rsidRPr="004E7DBD">
        <w:rPr>
          <w:rPrChange w:id="9142" w:author="Alexandre Marcondes" w:date="2019-07-09T18:16:00Z">
            <w:rPr/>
          </w:rPrChange>
        </w:rPr>
        <w:t>As funções geridas pelo nodo são:</w:t>
      </w:r>
    </w:p>
    <w:p w:rsidR="006D36C4" w:rsidRPr="004E7DBD" w:rsidRDefault="006D36C4" w:rsidP="006D36C4">
      <w:pPr>
        <w:rPr>
          <w:rPrChange w:id="9143" w:author="Alexandre Marcondes" w:date="2019-07-09T18:16:00Z">
            <w:rPr/>
          </w:rPrChange>
        </w:rPr>
      </w:pPr>
    </w:p>
    <w:p w:rsidR="006D36C4" w:rsidRPr="004E7DBD" w:rsidRDefault="006D36C4" w:rsidP="00134B19">
      <w:pPr>
        <w:pStyle w:val="PargrafodaLista"/>
        <w:numPr>
          <w:ilvl w:val="0"/>
          <w:numId w:val="31"/>
        </w:numPr>
        <w:rPr>
          <w:rPrChange w:id="9144" w:author="Alexandre Marcondes" w:date="2019-07-09T18:16:00Z">
            <w:rPr/>
          </w:rPrChange>
        </w:rPr>
      </w:pPr>
      <w:r w:rsidRPr="004E7DBD">
        <w:rPr>
          <w:rPrChange w:id="9145" w:author="Alexandre Marcondes" w:date="2019-07-09T18:16:00Z">
            <w:rPr/>
          </w:rPrChange>
        </w:rPr>
        <w:t>Troca de modos</w:t>
      </w:r>
    </w:p>
    <w:p w:rsidR="006D36C4" w:rsidRPr="004E7DBD" w:rsidRDefault="006D36C4" w:rsidP="00134B19">
      <w:pPr>
        <w:pStyle w:val="PargrafodaLista"/>
        <w:numPr>
          <w:ilvl w:val="0"/>
          <w:numId w:val="31"/>
        </w:numPr>
        <w:rPr>
          <w:rPrChange w:id="9146" w:author="Alexandre Marcondes" w:date="2019-07-09T18:16:00Z">
            <w:rPr/>
          </w:rPrChange>
        </w:rPr>
      </w:pPr>
      <w:r w:rsidRPr="004E7DBD">
        <w:rPr>
          <w:rPrChange w:id="9147" w:author="Alexandre Marcondes" w:date="2019-07-09T18:16:00Z">
            <w:rPr/>
          </w:rPrChange>
        </w:rPr>
        <w:t>Controles analógicos para movimentação do VANT</w:t>
      </w:r>
    </w:p>
    <w:p w:rsidR="00C32F34" w:rsidRPr="004E7DBD" w:rsidRDefault="00C32F34" w:rsidP="00C32F34">
      <w:pPr>
        <w:rPr>
          <w:rPrChange w:id="9148" w:author="Alexandre Marcondes" w:date="2019-07-09T18:16:00Z">
            <w:rPr/>
          </w:rPrChange>
        </w:rPr>
      </w:pPr>
    </w:p>
    <w:p w:rsidR="00C32F34" w:rsidRPr="004E7DBD" w:rsidRDefault="00C32F34" w:rsidP="00C32F34">
      <w:pPr>
        <w:pStyle w:val="Ttulo4"/>
        <w:numPr>
          <w:ilvl w:val="3"/>
          <w:numId w:val="6"/>
        </w:numPr>
        <w:rPr>
          <w:rPrChange w:id="9149" w:author="Alexandre Marcondes" w:date="2019-07-09T18:16:00Z">
            <w:rPr/>
          </w:rPrChange>
        </w:rPr>
      </w:pPr>
      <w:bookmarkStart w:id="9150" w:name="_Ref8487669"/>
      <w:r w:rsidRPr="004E7DBD">
        <w:rPr>
          <w:rPrChange w:id="9151" w:author="Alexandre Marcondes" w:date="2019-07-09T18:16:00Z">
            <w:rPr/>
          </w:rPrChange>
        </w:rPr>
        <w:t>A lógica de nível</w:t>
      </w:r>
      <w:bookmarkEnd w:id="9150"/>
    </w:p>
    <w:p w:rsidR="00C32F34" w:rsidRPr="004E7DBD" w:rsidRDefault="00C32F34" w:rsidP="00C32F34">
      <w:pPr>
        <w:rPr>
          <w:rPrChange w:id="9152" w:author="Alexandre Marcondes" w:date="2019-07-09T18:16:00Z">
            <w:rPr/>
          </w:rPrChange>
        </w:rPr>
      </w:pPr>
    </w:p>
    <w:p w:rsidR="00782F90" w:rsidRPr="004E7DBD" w:rsidRDefault="00C32F34" w:rsidP="00C32F34">
      <w:pPr>
        <w:rPr>
          <w:rPrChange w:id="9153" w:author="Alexandre Marcondes" w:date="2019-07-09T18:16:00Z">
            <w:rPr/>
          </w:rPrChange>
        </w:rPr>
      </w:pPr>
      <w:r w:rsidRPr="004E7DBD">
        <w:rPr>
          <w:rPrChange w:id="9154" w:author="Alexandre Marcondes" w:date="2019-07-09T18:16:00Z">
            <w:rPr/>
          </w:rPrChange>
        </w:rPr>
        <w:t xml:space="preserve">A lógica de </w:t>
      </w:r>
      <w:r w:rsidR="00782F90" w:rsidRPr="004E7DBD">
        <w:rPr>
          <w:rPrChange w:id="9155" w:author="Alexandre Marcondes" w:date="2019-07-09T18:16:00Z">
            <w:rPr/>
          </w:rPrChange>
        </w:rPr>
        <w:t>coleta de pontos</w:t>
      </w:r>
      <w:r w:rsidRPr="004E7DBD">
        <w:rPr>
          <w:rPrChange w:id="9156" w:author="Alexandre Marcondes" w:date="2019-07-09T18:16:00Z">
            <w:rPr/>
          </w:rPrChange>
        </w:rPr>
        <w:t xml:space="preserve"> é realizada de tal forma que cada ponto possui um valor de nível associado</w:t>
      </w:r>
      <w:r w:rsidR="00782F90" w:rsidRPr="004E7DBD">
        <w:rPr>
          <w:rPrChange w:id="9157" w:author="Alexandre Marcondes" w:date="2019-07-09T18:16:00Z">
            <w:rPr/>
          </w:rPrChange>
        </w:rPr>
        <w:t xml:space="preserve"> ao ser armazenado</w:t>
      </w:r>
      <w:r w:rsidRPr="004E7DBD">
        <w:rPr>
          <w:rPrChange w:id="9158" w:author="Alexandre Marcondes" w:date="2019-07-09T18:16:00Z">
            <w:rPr/>
          </w:rPrChange>
        </w:rPr>
        <w:t>.</w:t>
      </w:r>
      <w:r w:rsidR="00782F90" w:rsidRPr="004E7DBD">
        <w:rPr>
          <w:rPrChange w:id="9159" w:author="Alexandre Marcondes" w:date="2019-07-09T18:16:00Z">
            <w:rPr/>
          </w:rPrChange>
        </w:rPr>
        <w:t xml:space="preserve"> O arquivo de pontos pode ser </w:t>
      </w:r>
      <w:r w:rsidR="00782F90" w:rsidRPr="004E7DBD">
        <w:rPr>
          <w:rPrChange w:id="9160" w:author="Alexandre Marcondes" w:date="2019-07-09T18:16:00Z">
            <w:rPr/>
          </w:rPrChange>
        </w:rPr>
        <w:lastRenderedPageBreak/>
        <w:t xml:space="preserve">entendimento como um </w:t>
      </w:r>
      <w:proofErr w:type="spellStart"/>
      <w:r w:rsidR="00782F90" w:rsidRPr="004E7DBD">
        <w:rPr>
          <w:i/>
          <w:rPrChange w:id="9161" w:author="Alexandre Marcondes" w:date="2019-07-09T18:16:00Z">
            <w:rPr>
              <w:i/>
            </w:rPr>
          </w:rPrChange>
        </w:rPr>
        <w:t>array</w:t>
      </w:r>
      <w:proofErr w:type="spellEnd"/>
      <w:r w:rsidR="00782F90" w:rsidRPr="004E7DBD">
        <w:rPr>
          <w:rPrChange w:id="9162" w:author="Alexandre Marcondes" w:date="2019-07-09T18:16:00Z">
            <w:rPr/>
          </w:rPrChange>
        </w:rPr>
        <w:t xml:space="preserve"> em que cada posição é um tipo de dado que contém o valor de posição, orientação e nível daquele ponto.</w:t>
      </w:r>
    </w:p>
    <w:p w:rsidR="00782F90" w:rsidRPr="004E7DBD" w:rsidRDefault="00782F90" w:rsidP="00615880">
      <w:pPr>
        <w:rPr>
          <w:rPrChange w:id="9163" w:author="Alexandre Marcondes" w:date="2019-07-09T18:16:00Z">
            <w:rPr/>
          </w:rPrChange>
        </w:rPr>
      </w:pPr>
      <w:r w:rsidRPr="004E7DBD">
        <w:rPr>
          <w:rPrChange w:id="9164" w:author="Alexandre Marcondes" w:date="2019-07-09T18:16:00Z">
            <w:rPr/>
          </w:rPrChange>
        </w:rPr>
        <w:t xml:space="preserve">Ao inicializar o módulo o valor de nível é configurado para </w:t>
      </w:r>
      <w:proofErr w:type="gramStart"/>
      <w:r w:rsidRPr="004E7DBD">
        <w:rPr>
          <w:rPrChange w:id="9165" w:author="Alexandre Marcondes" w:date="2019-07-09T18:16:00Z">
            <w:rPr/>
          </w:rPrChange>
        </w:rPr>
        <w:t>1</w:t>
      </w:r>
      <w:proofErr w:type="gramEnd"/>
      <w:r w:rsidRPr="004E7DBD">
        <w:rPr>
          <w:rPrChange w:id="9166" w:author="Alexandre Marcondes" w:date="2019-07-09T18:16:00Z">
            <w:rPr/>
          </w:rPrChange>
        </w:rPr>
        <w:t>. Para aumentar e diminuir o valor do nível as setas superior e inferior do controle podem ser usadas respectivamente.</w:t>
      </w:r>
      <w:r w:rsidR="00615880" w:rsidRPr="004E7DBD">
        <w:rPr>
          <w:rPrChange w:id="9167" w:author="Alexandre Marcondes" w:date="2019-07-09T18:16:00Z">
            <w:rPr/>
          </w:rPrChange>
        </w:rPr>
        <w:t xml:space="preserve"> </w:t>
      </w:r>
      <w:r w:rsidR="00551C47" w:rsidRPr="004E7DBD">
        <w:rPr>
          <w:rPrChange w:id="9168" w:author="Alexandre Marcondes" w:date="2019-07-09T18:16:00Z">
            <w:rPr/>
          </w:rPrChange>
        </w:rPr>
        <w:t>O nível é utilizado pelo mó</w:t>
      </w:r>
      <w:r w:rsidRPr="004E7DBD">
        <w:rPr>
          <w:rPrChange w:id="9169" w:author="Alexandre Marcondes" w:date="2019-07-09T18:16:00Z">
            <w:rPr/>
          </w:rPrChange>
        </w:rPr>
        <w:t>dulo executor de rotas p</w:t>
      </w:r>
      <w:r w:rsidR="00551C47" w:rsidRPr="004E7DBD">
        <w:rPr>
          <w:rPrChange w:id="9170" w:author="Alexandre Marcondes" w:date="2019-07-09T18:16:00Z">
            <w:rPr/>
          </w:rPrChange>
        </w:rPr>
        <w:t>ara detectar rotas alternativas e ess</w:t>
      </w:r>
      <w:r w:rsidRPr="004E7DBD">
        <w:rPr>
          <w:rPrChange w:id="9171" w:author="Alexandre Marcondes" w:date="2019-07-09T18:16:00Z">
            <w:rPr/>
          </w:rPrChange>
        </w:rPr>
        <w:t xml:space="preserve">a lógica será detalhada na seção do modulo executor de rotas.  </w:t>
      </w:r>
    </w:p>
    <w:p w:rsidR="00C32F34" w:rsidRPr="004E7DBD" w:rsidRDefault="00C32F34" w:rsidP="00C32F34">
      <w:pPr>
        <w:ind w:firstLine="0"/>
        <w:rPr>
          <w:rPrChange w:id="9172" w:author="Alexandre Marcondes" w:date="2019-07-09T18:16:00Z">
            <w:rPr/>
          </w:rPrChange>
        </w:rPr>
      </w:pPr>
    </w:p>
    <w:p w:rsidR="00C32F34" w:rsidRPr="004E7DBD" w:rsidRDefault="00C32F34" w:rsidP="00C32F34">
      <w:pPr>
        <w:pStyle w:val="Ttulo4"/>
        <w:numPr>
          <w:ilvl w:val="3"/>
          <w:numId w:val="6"/>
        </w:numPr>
        <w:rPr>
          <w:rPrChange w:id="9173" w:author="Alexandre Marcondes" w:date="2019-07-09T18:16:00Z">
            <w:rPr/>
          </w:rPrChange>
        </w:rPr>
      </w:pPr>
      <w:proofErr w:type="spellStart"/>
      <w:r w:rsidRPr="004E7DBD">
        <w:rPr>
          <w:rPrChange w:id="9174" w:author="Alexandre Marcondes" w:date="2019-07-09T18:16:00Z">
            <w:rPr/>
          </w:rPrChange>
        </w:rPr>
        <w:t>Imports</w:t>
      </w:r>
      <w:proofErr w:type="spellEnd"/>
      <w:r w:rsidRPr="004E7DBD">
        <w:rPr>
          <w:rPrChange w:id="9175" w:author="Alexandre Marcondes" w:date="2019-07-09T18:16:00Z">
            <w:rPr/>
          </w:rPrChange>
        </w:rPr>
        <w:t xml:space="preserve"> e inicialização</w:t>
      </w:r>
    </w:p>
    <w:p w:rsidR="006213BA" w:rsidRPr="004E7DBD" w:rsidRDefault="006213BA" w:rsidP="006213BA">
      <w:pPr>
        <w:rPr>
          <w:rPrChange w:id="9176" w:author="Alexandre Marcondes" w:date="2019-07-09T18:16:00Z">
            <w:rPr/>
          </w:rPrChange>
        </w:rPr>
      </w:pPr>
    </w:p>
    <w:p w:rsidR="006213BA" w:rsidRPr="004E7DBD" w:rsidRDefault="00FF1C15" w:rsidP="006213BA">
      <w:pPr>
        <w:rPr>
          <w:rPrChange w:id="9177" w:author="Alexandre Marcondes" w:date="2019-07-09T18:16:00Z">
            <w:rPr/>
          </w:rPrChange>
        </w:rPr>
      </w:pPr>
      <w:r w:rsidRPr="004E7DBD">
        <w:rPr>
          <w:rPrChange w:id="9178" w:author="Alexandre Marcondes" w:date="2019-07-09T18:16:00Z">
            <w:rPr/>
          </w:rPrChange>
        </w:rPr>
        <w:t xml:space="preserve">A seguir na </w:t>
      </w:r>
      <w:r w:rsidR="00F159CA" w:rsidRPr="004E7DBD">
        <w:rPr>
          <w:rPrChange w:id="9179" w:author="Alexandre Marcondes" w:date="2019-07-09T18:16:00Z">
            <w:rPr/>
          </w:rPrChange>
        </w:rPr>
        <w:fldChar w:fldCharType="begin"/>
      </w:r>
      <w:r w:rsidR="00F159CA" w:rsidRPr="004E7DBD">
        <w:rPr>
          <w:rPrChange w:id="9180" w:author="Alexandre Marcondes" w:date="2019-07-09T18:16:00Z">
            <w:rPr/>
          </w:rPrChange>
        </w:rPr>
        <w:instrText xml:space="preserve"> REF _Ref8470270 \h </w:instrText>
      </w:r>
      <w:r w:rsidR="00F159CA" w:rsidRPr="004E7DBD">
        <w:rPr>
          <w:rPrChange w:id="9181" w:author="Alexandre Marcondes" w:date="2019-07-09T18:16:00Z">
            <w:rPr/>
          </w:rPrChange>
        </w:rPr>
      </w:r>
      <w:r w:rsidR="00F159CA" w:rsidRPr="004E7DBD">
        <w:rPr>
          <w:rPrChange w:id="9182" w:author="Alexandre Marcondes" w:date="2019-07-09T18:16:00Z">
            <w:rPr/>
          </w:rPrChange>
        </w:rPr>
        <w:fldChar w:fldCharType="separate"/>
      </w:r>
      <w:r w:rsidR="00C239C6" w:rsidRPr="004E7DBD">
        <w:rPr>
          <w:rPrChange w:id="9183" w:author="Alexandre Marcondes" w:date="2019-07-09T18:16:00Z">
            <w:rPr/>
          </w:rPrChange>
        </w:rPr>
        <w:t xml:space="preserve">Figura </w:t>
      </w:r>
      <w:r w:rsidR="00C239C6" w:rsidRPr="004E7DBD">
        <w:rPr>
          <w:noProof/>
          <w:rPrChange w:id="9184" w:author="Alexandre Marcondes" w:date="2019-07-09T18:16:00Z">
            <w:rPr>
              <w:noProof/>
            </w:rPr>
          </w:rPrChange>
        </w:rPr>
        <w:t>30</w:t>
      </w:r>
      <w:r w:rsidR="00F159CA" w:rsidRPr="004E7DBD">
        <w:rPr>
          <w:rPrChange w:id="9185" w:author="Alexandre Marcondes" w:date="2019-07-09T18:16:00Z">
            <w:rPr/>
          </w:rPrChange>
        </w:rPr>
        <w:fldChar w:fldCharType="end"/>
      </w:r>
      <w:r w:rsidR="00F159CA" w:rsidRPr="004E7DBD">
        <w:rPr>
          <w:rPrChange w:id="9186" w:author="Alexandre Marcondes" w:date="2019-07-09T18:16:00Z">
            <w:rPr/>
          </w:rPrChange>
        </w:rPr>
        <w:t xml:space="preserve"> </w:t>
      </w:r>
      <w:r w:rsidRPr="004E7DBD">
        <w:rPr>
          <w:rPrChange w:id="9187" w:author="Alexandre Marcondes" w:date="2019-07-09T18:16:00Z">
            <w:rPr/>
          </w:rPrChange>
        </w:rPr>
        <w:t xml:space="preserve">a o código de </w:t>
      </w:r>
      <w:proofErr w:type="spellStart"/>
      <w:r w:rsidRPr="004E7DBD">
        <w:rPr>
          <w:rPrChange w:id="9188" w:author="Alexandre Marcondes" w:date="2019-07-09T18:16:00Z">
            <w:rPr/>
          </w:rPrChange>
        </w:rPr>
        <w:t>imports</w:t>
      </w:r>
      <w:proofErr w:type="spellEnd"/>
      <w:r w:rsidRPr="004E7DBD">
        <w:rPr>
          <w:rPrChange w:id="9189" w:author="Alexandre Marcondes" w:date="2019-07-09T18:16:00Z">
            <w:rPr/>
          </w:rPrChange>
        </w:rPr>
        <w:t xml:space="preserve"> do módulo de coleta de pontos</w:t>
      </w:r>
    </w:p>
    <w:p w:rsidR="00FF1C15" w:rsidRPr="004E7DBD" w:rsidRDefault="00FF1C15" w:rsidP="006213BA">
      <w:pPr>
        <w:rPr>
          <w:rPrChange w:id="9190" w:author="Alexandre Marcondes" w:date="2019-07-09T18:16:00Z">
            <w:rPr/>
          </w:rPrChange>
        </w:rPr>
      </w:pPr>
    </w:p>
    <w:p w:rsidR="00F159CA" w:rsidRPr="004E7DBD" w:rsidRDefault="00F159CA" w:rsidP="00F159CA">
      <w:pPr>
        <w:pStyle w:val="Legenda"/>
        <w:keepNext/>
        <w:jc w:val="center"/>
        <w:rPr>
          <w:rPrChange w:id="9191" w:author="Alexandre Marcondes" w:date="2019-07-09T18:16:00Z">
            <w:rPr/>
          </w:rPrChange>
        </w:rPr>
      </w:pPr>
      <w:bookmarkStart w:id="9192" w:name="_Ref8470270"/>
      <w:bookmarkStart w:id="9193" w:name="_Toc9086573"/>
      <w:bookmarkStart w:id="9194" w:name="_Toc9086898"/>
      <w:bookmarkStart w:id="9195" w:name="_Toc9087025"/>
      <w:bookmarkStart w:id="9196" w:name="_Toc9088036"/>
      <w:bookmarkStart w:id="9197" w:name="_Toc9088377"/>
      <w:bookmarkStart w:id="9198" w:name="_Toc9088502"/>
      <w:r w:rsidRPr="004E7DBD">
        <w:rPr>
          <w:rPrChange w:id="9199" w:author="Alexandre Marcondes" w:date="2019-07-09T18:16:00Z">
            <w:rPr/>
          </w:rPrChange>
        </w:rPr>
        <w:t xml:space="preserve">Figura </w:t>
      </w:r>
      <w:r w:rsidR="00DF2272" w:rsidRPr="004E7DBD">
        <w:rPr>
          <w:noProof/>
          <w:rPrChange w:id="9200" w:author="Alexandre Marcondes" w:date="2019-07-09T18:16:00Z">
            <w:rPr>
              <w:noProof/>
            </w:rPr>
          </w:rPrChange>
        </w:rPr>
        <w:fldChar w:fldCharType="begin"/>
      </w:r>
      <w:r w:rsidR="00DF2272" w:rsidRPr="004E7DBD">
        <w:rPr>
          <w:noProof/>
          <w:rPrChange w:id="9201" w:author="Alexandre Marcondes" w:date="2019-07-09T18:16:00Z">
            <w:rPr>
              <w:noProof/>
            </w:rPr>
          </w:rPrChange>
        </w:rPr>
        <w:instrText xml:space="preserve"> SEQ Figura \* ARABIC </w:instrText>
      </w:r>
      <w:r w:rsidR="00DF2272" w:rsidRPr="004E7DBD">
        <w:rPr>
          <w:noProof/>
          <w:rPrChange w:id="9202" w:author="Alexandre Marcondes" w:date="2019-07-09T18:16:00Z">
            <w:rPr>
              <w:noProof/>
            </w:rPr>
          </w:rPrChange>
        </w:rPr>
        <w:fldChar w:fldCharType="separate"/>
      </w:r>
      <w:r w:rsidR="00881DF2" w:rsidRPr="004E7DBD">
        <w:rPr>
          <w:noProof/>
          <w:rPrChange w:id="9203" w:author="Alexandre Marcondes" w:date="2019-07-09T18:16:00Z">
            <w:rPr>
              <w:noProof/>
            </w:rPr>
          </w:rPrChange>
        </w:rPr>
        <w:t>30</w:t>
      </w:r>
      <w:r w:rsidR="00DF2272" w:rsidRPr="004E7DBD">
        <w:rPr>
          <w:noProof/>
          <w:rPrChange w:id="9204" w:author="Alexandre Marcondes" w:date="2019-07-09T18:16:00Z">
            <w:rPr>
              <w:noProof/>
            </w:rPr>
          </w:rPrChange>
        </w:rPr>
        <w:fldChar w:fldCharType="end"/>
      </w:r>
      <w:bookmarkEnd w:id="9192"/>
      <w:r w:rsidRPr="004E7DBD">
        <w:rPr>
          <w:rPrChange w:id="9205" w:author="Alexandre Marcondes" w:date="2019-07-09T18:16:00Z">
            <w:rPr/>
          </w:rPrChange>
        </w:rPr>
        <w:t xml:space="preserve"> - Módulo coletor de pontos: </w:t>
      </w:r>
      <w:proofErr w:type="spellStart"/>
      <w:r w:rsidRPr="004E7DBD">
        <w:rPr>
          <w:rPrChange w:id="9206" w:author="Alexandre Marcondes" w:date="2019-07-09T18:16:00Z">
            <w:rPr/>
          </w:rPrChange>
        </w:rPr>
        <w:t>imports</w:t>
      </w:r>
      <w:bookmarkEnd w:id="9193"/>
      <w:bookmarkEnd w:id="9194"/>
      <w:bookmarkEnd w:id="9195"/>
      <w:bookmarkEnd w:id="9196"/>
      <w:bookmarkEnd w:id="9197"/>
      <w:bookmarkEnd w:id="9198"/>
      <w:proofErr w:type="spellEnd"/>
    </w:p>
    <w:bookmarkStart w:id="9207" w:name="_MON_1619079415"/>
    <w:bookmarkEnd w:id="9207"/>
    <w:p w:rsidR="006213BA" w:rsidRPr="004E7DBD" w:rsidRDefault="006213BA" w:rsidP="006213BA">
      <w:pPr>
        <w:ind w:firstLine="0"/>
        <w:jc w:val="center"/>
        <w:rPr>
          <w:rPrChange w:id="9208" w:author="Alexandre Marcondes" w:date="2019-07-09T18:16:00Z">
            <w:rPr/>
          </w:rPrChange>
        </w:rPr>
      </w:pPr>
      <w:r w:rsidRPr="004E7DBD">
        <w:rPr>
          <w:rPrChange w:id="9209" w:author="Alexandre Marcondes" w:date="2019-07-09T18:16:00Z">
            <w:rPr/>
          </w:rPrChange>
        </w:rPr>
        <w:object w:dxaOrig="8504" w:dyaOrig="4496">
          <v:shape id="_x0000_i1032" type="#_x0000_t75" style="width:425.25pt;height:225pt" o:ole="">
            <v:imagedata r:id="rId48" o:title=""/>
          </v:shape>
          <o:OLEObject Type="Embed" ProgID="Word.OpenDocumentText.12" ShapeID="_x0000_i1032" DrawAspect="Content" ObjectID="_1624201422" r:id="rId49"/>
        </w:object>
      </w:r>
    </w:p>
    <w:p w:rsidR="00F159CA" w:rsidRPr="004E7DBD" w:rsidRDefault="00F159CA" w:rsidP="006213BA">
      <w:pPr>
        <w:ind w:firstLine="0"/>
        <w:jc w:val="center"/>
        <w:rPr>
          <w:rPrChange w:id="9210" w:author="Alexandre Marcondes" w:date="2019-07-09T18:16:00Z">
            <w:rPr/>
          </w:rPrChange>
        </w:rPr>
      </w:pPr>
      <w:r w:rsidRPr="004E7DBD">
        <w:rPr>
          <w:rPrChange w:id="9211" w:author="Alexandre Marcondes" w:date="2019-07-09T18:16:00Z">
            <w:rPr/>
          </w:rPrChange>
        </w:rPr>
        <w:t>Fonte: Arquivo pessoal</w:t>
      </w:r>
    </w:p>
    <w:p w:rsidR="006213BA" w:rsidRPr="004E7DBD" w:rsidRDefault="006213BA" w:rsidP="006213BA">
      <w:pPr>
        <w:rPr>
          <w:rPrChange w:id="9212" w:author="Alexandre Marcondes" w:date="2019-07-09T18:16:00Z">
            <w:rPr/>
          </w:rPrChange>
        </w:rPr>
      </w:pPr>
    </w:p>
    <w:p w:rsidR="00302731" w:rsidRPr="004E7DBD" w:rsidRDefault="00302731" w:rsidP="00302731">
      <w:pPr>
        <w:rPr>
          <w:rPrChange w:id="9213" w:author="Alexandre Marcondes" w:date="2019-07-09T18:16:00Z">
            <w:rPr/>
          </w:rPrChange>
        </w:rPr>
      </w:pPr>
      <w:r w:rsidRPr="004E7DBD">
        <w:rPr>
          <w:rPrChange w:id="9214" w:author="Alexandre Marcondes" w:date="2019-07-09T18:16:00Z">
            <w:rPr/>
          </w:rPrChange>
        </w:rPr>
        <w:t xml:space="preserve">Detalhes sobre a </w:t>
      </w:r>
      <w:proofErr w:type="gramStart"/>
      <w:r w:rsidRPr="004E7DBD">
        <w:rPr>
          <w:rPrChange w:id="9215" w:author="Alexandre Marcondes" w:date="2019-07-09T18:16:00Z">
            <w:rPr/>
          </w:rPrChange>
        </w:rPr>
        <w:t>implementação</w:t>
      </w:r>
      <w:proofErr w:type="gramEnd"/>
      <w:r w:rsidRPr="004E7DBD">
        <w:rPr>
          <w:rPrChange w:id="9216" w:author="Alexandre Marcondes" w:date="2019-07-09T18:16:00Z">
            <w:rPr/>
          </w:rPrChange>
        </w:rPr>
        <w:t xml:space="preserve"> abaixo:</w:t>
      </w:r>
    </w:p>
    <w:p w:rsidR="00BC57D1" w:rsidRPr="004E7DBD" w:rsidRDefault="00BC57D1" w:rsidP="00FF1C15">
      <w:pPr>
        <w:rPr>
          <w:rPrChange w:id="9217" w:author="Alexandre Marcondes" w:date="2019-07-09T18:16:00Z">
            <w:rPr/>
          </w:rPrChange>
        </w:rPr>
      </w:pPr>
    </w:p>
    <w:p w:rsidR="00FF1C15" w:rsidRPr="004E7DBD" w:rsidRDefault="00FF1C15" w:rsidP="00134B19">
      <w:pPr>
        <w:pStyle w:val="PargrafodaLista"/>
        <w:numPr>
          <w:ilvl w:val="0"/>
          <w:numId w:val="32"/>
        </w:numPr>
        <w:rPr>
          <w:rPrChange w:id="9218" w:author="Alexandre Marcondes" w:date="2019-07-09T18:16:00Z">
            <w:rPr/>
          </w:rPrChange>
        </w:rPr>
      </w:pPr>
      <w:r w:rsidRPr="004E7DBD">
        <w:rPr>
          <w:rPrChange w:id="9219" w:author="Alexandre Marcondes" w:date="2019-07-09T18:16:00Z">
            <w:rPr/>
          </w:rPrChange>
        </w:rPr>
        <w:t xml:space="preserve">Linha </w:t>
      </w:r>
      <w:proofErr w:type="gramStart"/>
      <w:r w:rsidRPr="004E7DBD">
        <w:rPr>
          <w:rPrChange w:id="9220" w:author="Alexandre Marcondes" w:date="2019-07-09T18:16:00Z">
            <w:rPr/>
          </w:rPrChange>
        </w:rPr>
        <w:t>2</w:t>
      </w:r>
      <w:proofErr w:type="gramEnd"/>
      <w:r w:rsidRPr="004E7DBD">
        <w:rPr>
          <w:rPrChange w:id="9221" w:author="Alexandre Marcondes" w:date="2019-07-09T18:16:00Z">
            <w:rPr/>
          </w:rPrChange>
        </w:rPr>
        <w:t xml:space="preserve">: </w:t>
      </w:r>
      <w:proofErr w:type="spellStart"/>
      <w:r w:rsidRPr="004E7DBD">
        <w:rPr>
          <w:i/>
          <w:rPrChange w:id="9222" w:author="Alexandre Marcondes" w:date="2019-07-09T18:16:00Z">
            <w:rPr>
              <w:i/>
            </w:rPr>
          </w:rPrChange>
        </w:rPr>
        <w:t>import</w:t>
      </w:r>
      <w:proofErr w:type="spellEnd"/>
      <w:r w:rsidRPr="004E7DBD">
        <w:rPr>
          <w:i/>
          <w:rPrChange w:id="9223" w:author="Alexandre Marcondes" w:date="2019-07-09T18:16:00Z">
            <w:rPr>
              <w:i/>
            </w:rPr>
          </w:rPrChange>
        </w:rPr>
        <w:t xml:space="preserve"> </w:t>
      </w:r>
      <w:r w:rsidRPr="004E7DBD">
        <w:rPr>
          <w:rPrChange w:id="9224" w:author="Alexandre Marcondes" w:date="2019-07-09T18:16:00Z">
            <w:rPr/>
          </w:rPrChange>
        </w:rPr>
        <w:t>da biblioteca de ROS para Python</w:t>
      </w:r>
    </w:p>
    <w:p w:rsidR="00FF1C15" w:rsidRPr="004E7DBD" w:rsidRDefault="00FF1C15" w:rsidP="00134B19">
      <w:pPr>
        <w:pStyle w:val="PargrafodaLista"/>
        <w:numPr>
          <w:ilvl w:val="0"/>
          <w:numId w:val="32"/>
        </w:numPr>
        <w:rPr>
          <w:rPrChange w:id="9225" w:author="Alexandre Marcondes" w:date="2019-07-09T18:16:00Z">
            <w:rPr/>
          </w:rPrChange>
        </w:rPr>
      </w:pPr>
      <w:r w:rsidRPr="004E7DBD">
        <w:rPr>
          <w:rPrChange w:id="9226" w:author="Alexandre Marcondes" w:date="2019-07-09T18:16:00Z">
            <w:rPr/>
          </w:rPrChange>
        </w:rPr>
        <w:t xml:space="preserve">Entre </w:t>
      </w:r>
      <w:proofErr w:type="gramStart"/>
      <w:r w:rsidRPr="004E7DBD">
        <w:rPr>
          <w:rPrChange w:id="9227" w:author="Alexandre Marcondes" w:date="2019-07-09T18:16:00Z">
            <w:rPr/>
          </w:rPrChange>
        </w:rPr>
        <w:t>3</w:t>
      </w:r>
      <w:proofErr w:type="gramEnd"/>
      <w:r w:rsidRPr="004E7DBD">
        <w:rPr>
          <w:rPrChange w:id="9228" w:author="Alexandre Marcondes" w:date="2019-07-09T18:16:00Z">
            <w:rPr/>
          </w:rPrChange>
        </w:rPr>
        <w:t xml:space="preserve"> e 5: </w:t>
      </w:r>
      <w:proofErr w:type="spellStart"/>
      <w:r w:rsidRPr="004E7DBD">
        <w:rPr>
          <w:i/>
          <w:rPrChange w:id="9229" w:author="Alexandre Marcondes" w:date="2019-07-09T18:16:00Z">
            <w:rPr>
              <w:i/>
            </w:rPr>
          </w:rPrChange>
        </w:rPr>
        <w:t>import</w:t>
      </w:r>
      <w:proofErr w:type="spellEnd"/>
      <w:r w:rsidRPr="004E7DBD">
        <w:rPr>
          <w:i/>
          <w:rPrChange w:id="9230" w:author="Alexandre Marcondes" w:date="2019-07-09T18:16:00Z">
            <w:rPr>
              <w:i/>
            </w:rPr>
          </w:rPrChange>
        </w:rPr>
        <w:t xml:space="preserve"> </w:t>
      </w:r>
      <w:r w:rsidRPr="004E7DBD">
        <w:rPr>
          <w:rPrChange w:id="9231" w:author="Alexandre Marcondes" w:date="2019-07-09T18:16:00Z">
            <w:rPr/>
          </w:rPrChange>
        </w:rPr>
        <w:t>de tipos de mensagem utilizados no modulo de coleta de pontos</w:t>
      </w:r>
      <w:r w:rsidR="00551C47" w:rsidRPr="004E7DBD">
        <w:rPr>
          <w:rPrChange w:id="9232" w:author="Alexandre Marcondes" w:date="2019-07-09T18:16:00Z">
            <w:rPr/>
          </w:rPrChange>
        </w:rPr>
        <w:t>.</w:t>
      </w:r>
    </w:p>
    <w:p w:rsidR="00FF1C15" w:rsidRPr="004E7DBD" w:rsidRDefault="00FF1C15" w:rsidP="00134B19">
      <w:pPr>
        <w:pStyle w:val="PargrafodaLista"/>
        <w:numPr>
          <w:ilvl w:val="0"/>
          <w:numId w:val="32"/>
        </w:numPr>
        <w:rPr>
          <w:rPrChange w:id="9233" w:author="Alexandre Marcondes" w:date="2019-07-09T18:16:00Z">
            <w:rPr/>
          </w:rPrChange>
        </w:rPr>
      </w:pPr>
      <w:r w:rsidRPr="004E7DBD">
        <w:rPr>
          <w:rPrChange w:id="9234" w:author="Alexandre Marcondes" w:date="2019-07-09T18:16:00Z">
            <w:rPr/>
          </w:rPrChange>
        </w:rPr>
        <w:lastRenderedPageBreak/>
        <w:t xml:space="preserve">Linhas </w:t>
      </w:r>
      <w:proofErr w:type="gramStart"/>
      <w:r w:rsidRPr="004E7DBD">
        <w:rPr>
          <w:rPrChange w:id="9235" w:author="Alexandre Marcondes" w:date="2019-07-09T18:16:00Z">
            <w:rPr/>
          </w:rPrChange>
        </w:rPr>
        <w:t>6</w:t>
      </w:r>
      <w:proofErr w:type="gramEnd"/>
      <w:r w:rsidRPr="004E7DBD">
        <w:rPr>
          <w:rPrChange w:id="9236" w:author="Alexandre Marcondes" w:date="2019-07-09T18:16:00Z">
            <w:rPr/>
          </w:rPrChange>
        </w:rPr>
        <w:t xml:space="preserve"> e 7: </w:t>
      </w:r>
      <w:proofErr w:type="spellStart"/>
      <w:r w:rsidRPr="004E7DBD">
        <w:rPr>
          <w:i/>
          <w:rPrChange w:id="9237" w:author="Alexandre Marcondes" w:date="2019-07-09T18:16:00Z">
            <w:rPr>
              <w:i/>
            </w:rPr>
          </w:rPrChange>
        </w:rPr>
        <w:t>import</w:t>
      </w:r>
      <w:proofErr w:type="spellEnd"/>
      <w:r w:rsidRPr="004E7DBD">
        <w:rPr>
          <w:i/>
          <w:rPrChange w:id="9238" w:author="Alexandre Marcondes" w:date="2019-07-09T18:16:00Z">
            <w:rPr>
              <w:i/>
            </w:rPr>
          </w:rPrChange>
        </w:rPr>
        <w:t xml:space="preserve"> </w:t>
      </w:r>
      <w:r w:rsidRPr="004E7DBD">
        <w:rPr>
          <w:rPrChange w:id="9239" w:author="Alexandre Marcondes" w:date="2019-07-09T18:16:00Z">
            <w:rPr/>
          </w:rPrChange>
        </w:rPr>
        <w:t>de funções de sistema para leitura de arquivos em diretórios</w:t>
      </w:r>
      <w:r w:rsidR="00A80F3A" w:rsidRPr="004E7DBD">
        <w:rPr>
          <w:rPrChange w:id="9240" w:author="Alexandre Marcondes" w:date="2019-07-09T18:16:00Z">
            <w:rPr/>
          </w:rPrChange>
        </w:rPr>
        <w:t>.</w:t>
      </w:r>
    </w:p>
    <w:p w:rsidR="00FF1C15" w:rsidRPr="004E7DBD" w:rsidRDefault="00FF1C15" w:rsidP="00134B19">
      <w:pPr>
        <w:pStyle w:val="PargrafodaLista"/>
        <w:numPr>
          <w:ilvl w:val="0"/>
          <w:numId w:val="32"/>
        </w:numPr>
        <w:rPr>
          <w:rPrChange w:id="9241" w:author="Alexandre Marcondes" w:date="2019-07-09T18:16:00Z">
            <w:rPr/>
          </w:rPrChange>
        </w:rPr>
      </w:pPr>
      <w:r w:rsidRPr="004E7DBD">
        <w:rPr>
          <w:rPrChange w:id="9242" w:author="Alexandre Marcondes" w:date="2019-07-09T18:16:00Z">
            <w:rPr/>
          </w:rPrChange>
        </w:rPr>
        <w:t xml:space="preserve">Linha </w:t>
      </w:r>
      <w:proofErr w:type="gramStart"/>
      <w:r w:rsidRPr="004E7DBD">
        <w:rPr>
          <w:rPrChange w:id="9243" w:author="Alexandre Marcondes" w:date="2019-07-09T18:16:00Z">
            <w:rPr/>
          </w:rPrChange>
        </w:rPr>
        <w:t>8</w:t>
      </w:r>
      <w:proofErr w:type="gramEnd"/>
      <w:r w:rsidRPr="004E7DBD">
        <w:rPr>
          <w:rPrChange w:id="9244" w:author="Alexandre Marcondes" w:date="2019-07-09T18:16:00Z">
            <w:rPr/>
          </w:rPrChange>
        </w:rPr>
        <w:t xml:space="preserve">: </w:t>
      </w:r>
      <w:proofErr w:type="spellStart"/>
      <w:r w:rsidRPr="004E7DBD">
        <w:rPr>
          <w:i/>
          <w:rPrChange w:id="9245" w:author="Alexandre Marcondes" w:date="2019-07-09T18:16:00Z">
            <w:rPr>
              <w:i/>
            </w:rPr>
          </w:rPrChange>
        </w:rPr>
        <w:t>import</w:t>
      </w:r>
      <w:proofErr w:type="spellEnd"/>
      <w:r w:rsidRPr="004E7DBD">
        <w:rPr>
          <w:rPrChange w:id="9246" w:author="Alexandre Marcondes" w:date="2019-07-09T18:16:00Z">
            <w:rPr/>
          </w:rPrChange>
        </w:rPr>
        <w:t xml:space="preserve"> da biblioteca </w:t>
      </w:r>
      <w:proofErr w:type="spellStart"/>
      <w:r w:rsidRPr="004E7DBD">
        <w:rPr>
          <w:i/>
          <w:rPrChange w:id="9247" w:author="Alexandre Marcondes" w:date="2019-07-09T18:16:00Z">
            <w:rPr>
              <w:i/>
            </w:rPr>
          </w:rPrChange>
        </w:rPr>
        <w:t>pickle</w:t>
      </w:r>
      <w:proofErr w:type="spellEnd"/>
      <w:r w:rsidRPr="004E7DBD">
        <w:rPr>
          <w:rPrChange w:id="9248" w:author="Alexandre Marcondes" w:date="2019-07-09T18:16:00Z">
            <w:rPr/>
          </w:rPrChange>
        </w:rPr>
        <w:t xml:space="preserve"> utilizada para converter tipos de dados para texto. Esta operação é necessária para salvar os pontos em formato texto.</w:t>
      </w:r>
    </w:p>
    <w:p w:rsidR="00FF1C15" w:rsidRPr="004E7DBD" w:rsidRDefault="00FF1C15" w:rsidP="00134B19">
      <w:pPr>
        <w:pStyle w:val="PargrafodaLista"/>
        <w:numPr>
          <w:ilvl w:val="0"/>
          <w:numId w:val="32"/>
        </w:numPr>
        <w:rPr>
          <w:rPrChange w:id="9249" w:author="Alexandre Marcondes" w:date="2019-07-09T18:16:00Z">
            <w:rPr/>
          </w:rPrChange>
        </w:rPr>
      </w:pPr>
      <w:r w:rsidRPr="004E7DBD">
        <w:rPr>
          <w:rPrChange w:id="9250" w:author="Alexandre Marcondes" w:date="2019-07-09T18:16:00Z">
            <w:rPr/>
          </w:rPrChange>
        </w:rPr>
        <w:t xml:space="preserve">Linha 10: esta linha inicializa </w:t>
      </w:r>
      <w:proofErr w:type="gramStart"/>
      <w:r w:rsidRPr="004E7DBD">
        <w:rPr>
          <w:rPrChange w:id="9251" w:author="Alexandre Marcondes" w:date="2019-07-09T18:16:00Z">
            <w:rPr/>
          </w:rPrChange>
        </w:rPr>
        <w:t xml:space="preserve">uma variável </w:t>
      </w:r>
      <w:r w:rsidRPr="004E7DBD">
        <w:rPr>
          <w:i/>
          <w:rPrChange w:id="9252" w:author="Alexandre Marcondes" w:date="2019-07-09T18:16:00Z">
            <w:rPr>
              <w:i/>
            </w:rPr>
          </w:rPrChange>
        </w:rPr>
        <w:t>path</w:t>
      </w:r>
      <w:proofErr w:type="gramEnd"/>
      <w:r w:rsidRPr="004E7DBD">
        <w:rPr>
          <w:rPrChange w:id="9253" w:author="Alexandre Marcondes" w:date="2019-07-09T18:16:00Z">
            <w:rPr/>
          </w:rPrChange>
        </w:rPr>
        <w:t xml:space="preserve"> e insere o caminho padrão para salvar os arquivos de pontos.</w:t>
      </w:r>
    </w:p>
    <w:p w:rsidR="00FF1C15" w:rsidRPr="004E7DBD" w:rsidRDefault="00FF1C15" w:rsidP="00134B19">
      <w:pPr>
        <w:pStyle w:val="PargrafodaLista"/>
        <w:numPr>
          <w:ilvl w:val="0"/>
          <w:numId w:val="32"/>
        </w:numPr>
        <w:rPr>
          <w:rPrChange w:id="9254" w:author="Alexandre Marcondes" w:date="2019-07-09T18:16:00Z">
            <w:rPr/>
          </w:rPrChange>
        </w:rPr>
      </w:pPr>
      <w:r w:rsidRPr="004E7DBD">
        <w:rPr>
          <w:rPrChange w:id="9255" w:author="Alexandre Marcondes" w:date="2019-07-09T18:16:00Z">
            <w:rPr/>
          </w:rPrChange>
        </w:rPr>
        <w:t xml:space="preserve">Linha 12: Esta linha inicializa a variável nível com o valor </w:t>
      </w:r>
      <w:proofErr w:type="gramStart"/>
      <w:r w:rsidRPr="004E7DBD">
        <w:rPr>
          <w:rPrChange w:id="9256" w:author="Alexandre Marcondes" w:date="2019-07-09T18:16:00Z">
            <w:rPr/>
          </w:rPrChange>
        </w:rPr>
        <w:t>0</w:t>
      </w:r>
      <w:proofErr w:type="gramEnd"/>
      <w:r w:rsidRPr="004E7DBD">
        <w:rPr>
          <w:rPrChange w:id="9257" w:author="Alexandre Marcondes" w:date="2019-07-09T18:16:00Z">
            <w:rPr/>
          </w:rPrChange>
        </w:rPr>
        <w:t xml:space="preserve">. O valor zero significa para o usuário o valor de nível </w:t>
      </w:r>
      <w:proofErr w:type="gramStart"/>
      <w:r w:rsidRPr="004E7DBD">
        <w:rPr>
          <w:rPrChange w:id="9258" w:author="Alexandre Marcondes" w:date="2019-07-09T18:16:00Z">
            <w:rPr/>
          </w:rPrChange>
        </w:rPr>
        <w:t>1</w:t>
      </w:r>
      <w:proofErr w:type="gramEnd"/>
      <w:r w:rsidRPr="004E7DBD">
        <w:rPr>
          <w:rPrChange w:id="9259" w:author="Alexandre Marcondes" w:date="2019-07-09T18:16:00Z">
            <w:rPr/>
          </w:rPrChange>
        </w:rPr>
        <w:t>.</w:t>
      </w:r>
    </w:p>
    <w:p w:rsidR="00FF1C15" w:rsidRPr="004E7DBD" w:rsidRDefault="00FF1C15" w:rsidP="00134B19">
      <w:pPr>
        <w:pStyle w:val="PargrafodaLista"/>
        <w:numPr>
          <w:ilvl w:val="0"/>
          <w:numId w:val="32"/>
        </w:numPr>
        <w:rPr>
          <w:rPrChange w:id="9260" w:author="Alexandre Marcondes" w:date="2019-07-09T18:16:00Z">
            <w:rPr/>
          </w:rPrChange>
        </w:rPr>
      </w:pPr>
      <w:r w:rsidRPr="004E7DBD">
        <w:rPr>
          <w:rPrChange w:id="9261" w:author="Alexandre Marcondes" w:date="2019-07-09T18:16:00Z">
            <w:rPr/>
          </w:rPrChange>
        </w:rPr>
        <w:t xml:space="preserve">Linha 14: Esta linha inicializa um objeto temporizador. Este objeto é utilizado na função </w:t>
      </w:r>
      <w:proofErr w:type="spellStart"/>
      <w:r w:rsidRPr="004E7DBD">
        <w:rPr>
          <w:i/>
          <w:rPrChange w:id="9262" w:author="Alexandre Marcondes" w:date="2019-07-09T18:16:00Z">
            <w:rPr>
              <w:i/>
            </w:rPr>
          </w:rPrChange>
        </w:rPr>
        <w:t>main</w:t>
      </w:r>
      <w:proofErr w:type="spellEnd"/>
      <w:r w:rsidRPr="004E7DBD">
        <w:rPr>
          <w:rPrChange w:id="9263" w:author="Alexandre Marcondes" w:date="2019-07-09T18:16:00Z">
            <w:rPr/>
          </w:rPrChange>
        </w:rPr>
        <w:t xml:space="preserve"> para</w:t>
      </w:r>
      <w:r w:rsidR="00BC57D1" w:rsidRPr="004E7DBD">
        <w:rPr>
          <w:rPrChange w:id="9264" w:author="Alexandre Marcondes" w:date="2019-07-09T18:16:00Z">
            <w:rPr/>
          </w:rPrChange>
        </w:rPr>
        <w:t xml:space="preserve"> que</w:t>
      </w:r>
      <w:r w:rsidRPr="004E7DBD">
        <w:rPr>
          <w:rPrChange w:id="9265" w:author="Alexandre Marcondes" w:date="2019-07-09T18:16:00Z">
            <w:rPr/>
          </w:rPrChange>
        </w:rPr>
        <w:t xml:space="preserve"> </w:t>
      </w:r>
      <w:r w:rsidR="00BC57D1" w:rsidRPr="004E7DBD">
        <w:rPr>
          <w:rPrChange w:id="9266" w:author="Alexandre Marcondes" w:date="2019-07-09T18:16:00Z">
            <w:rPr/>
          </w:rPrChange>
        </w:rPr>
        <w:t xml:space="preserve">o </w:t>
      </w:r>
      <w:proofErr w:type="gramStart"/>
      <w:r w:rsidR="00BC57D1" w:rsidRPr="004E7DBD">
        <w:rPr>
          <w:rPrChange w:id="9267" w:author="Alexandre Marcondes" w:date="2019-07-09T18:16:00Z">
            <w:rPr/>
          </w:rPrChange>
        </w:rPr>
        <w:t>modulo</w:t>
      </w:r>
      <w:proofErr w:type="gramEnd"/>
      <w:r w:rsidR="00BC57D1" w:rsidRPr="004E7DBD">
        <w:rPr>
          <w:rPrChange w:id="9268" w:author="Alexandre Marcondes" w:date="2019-07-09T18:16:00Z">
            <w:rPr/>
          </w:rPrChange>
        </w:rPr>
        <w:t xml:space="preserve"> não consuma recursos computacionais de forma exaustiva. É configurado para travar execuções a cada 1 segundo.</w:t>
      </w:r>
    </w:p>
    <w:p w:rsidR="00BC57D1" w:rsidRPr="004E7DBD" w:rsidRDefault="00BC57D1" w:rsidP="00134B19">
      <w:pPr>
        <w:pStyle w:val="PargrafodaLista"/>
        <w:numPr>
          <w:ilvl w:val="0"/>
          <w:numId w:val="32"/>
        </w:numPr>
        <w:rPr>
          <w:rPrChange w:id="9269" w:author="Alexandre Marcondes" w:date="2019-07-09T18:16:00Z">
            <w:rPr/>
          </w:rPrChange>
        </w:rPr>
      </w:pPr>
      <w:r w:rsidRPr="004E7DBD">
        <w:rPr>
          <w:rPrChange w:id="9270" w:author="Alexandre Marcondes" w:date="2019-07-09T18:16:00Z">
            <w:rPr/>
          </w:rPrChange>
        </w:rPr>
        <w:t xml:space="preserve">Linha 16: este comando inicializa o </w:t>
      </w:r>
      <w:proofErr w:type="spellStart"/>
      <w:r w:rsidRPr="004E7DBD">
        <w:rPr>
          <w:i/>
          <w:rPrChange w:id="9271" w:author="Alexandre Marcondes" w:date="2019-07-09T18:16:00Z">
            <w:rPr>
              <w:i/>
            </w:rPr>
          </w:rPrChange>
        </w:rPr>
        <w:t>array</w:t>
      </w:r>
      <w:proofErr w:type="spellEnd"/>
      <w:r w:rsidRPr="004E7DBD">
        <w:rPr>
          <w:i/>
          <w:rPrChange w:id="9272" w:author="Alexandre Marcondes" w:date="2019-07-09T18:16:00Z">
            <w:rPr>
              <w:i/>
            </w:rPr>
          </w:rPrChange>
        </w:rPr>
        <w:t xml:space="preserve"> </w:t>
      </w:r>
      <w:r w:rsidRPr="004E7DBD">
        <w:rPr>
          <w:rPrChange w:id="9273" w:author="Alexandre Marcondes" w:date="2019-07-09T18:16:00Z">
            <w:rPr/>
          </w:rPrChange>
        </w:rPr>
        <w:t>temporário onde são armazenados os pontos de coleta para posterior armazenamento em arquivo.</w:t>
      </w:r>
    </w:p>
    <w:p w:rsidR="00FF1C15" w:rsidRPr="004E7DBD" w:rsidRDefault="00FF1C15" w:rsidP="006213BA">
      <w:pPr>
        <w:rPr>
          <w:rPrChange w:id="9274" w:author="Alexandre Marcondes" w:date="2019-07-09T18:16:00Z">
            <w:rPr/>
          </w:rPrChange>
        </w:rPr>
      </w:pPr>
    </w:p>
    <w:p w:rsidR="00BC57D1" w:rsidRPr="004E7DBD" w:rsidRDefault="00BC57D1" w:rsidP="00BC57D1">
      <w:pPr>
        <w:rPr>
          <w:rPrChange w:id="9275" w:author="Alexandre Marcondes" w:date="2019-07-09T18:16:00Z">
            <w:rPr/>
          </w:rPrChange>
        </w:rPr>
      </w:pPr>
      <w:bookmarkStart w:id="9276" w:name="_Hlk8468507"/>
      <w:r w:rsidRPr="004E7DBD">
        <w:rPr>
          <w:rPrChange w:id="9277" w:author="Alexandre Marcondes" w:date="2019-07-09T18:16:00Z">
            <w:rPr/>
          </w:rPrChange>
        </w:rPr>
        <w:t xml:space="preserve">A seguir na </w:t>
      </w:r>
      <w:r w:rsidR="00F159CA" w:rsidRPr="004E7DBD">
        <w:rPr>
          <w:rPrChange w:id="9278" w:author="Alexandre Marcondes" w:date="2019-07-09T18:16:00Z">
            <w:rPr/>
          </w:rPrChange>
        </w:rPr>
        <w:fldChar w:fldCharType="begin"/>
      </w:r>
      <w:r w:rsidR="00F159CA" w:rsidRPr="004E7DBD">
        <w:rPr>
          <w:rPrChange w:id="9279" w:author="Alexandre Marcondes" w:date="2019-07-09T18:16:00Z">
            <w:rPr/>
          </w:rPrChange>
        </w:rPr>
        <w:instrText xml:space="preserve"> REF _Ref8470253 \h </w:instrText>
      </w:r>
      <w:r w:rsidR="00F159CA" w:rsidRPr="004E7DBD">
        <w:rPr>
          <w:rPrChange w:id="9280" w:author="Alexandre Marcondes" w:date="2019-07-09T18:16:00Z">
            <w:rPr/>
          </w:rPrChange>
        </w:rPr>
      </w:r>
      <w:r w:rsidR="00F159CA" w:rsidRPr="004E7DBD">
        <w:rPr>
          <w:rPrChange w:id="9281" w:author="Alexandre Marcondes" w:date="2019-07-09T18:16:00Z">
            <w:rPr/>
          </w:rPrChange>
        </w:rPr>
        <w:fldChar w:fldCharType="separate"/>
      </w:r>
      <w:r w:rsidR="00C239C6" w:rsidRPr="004E7DBD">
        <w:rPr>
          <w:rPrChange w:id="9282" w:author="Alexandre Marcondes" w:date="2019-07-09T18:16:00Z">
            <w:rPr/>
          </w:rPrChange>
        </w:rPr>
        <w:t xml:space="preserve">Figura </w:t>
      </w:r>
      <w:r w:rsidR="00C239C6" w:rsidRPr="004E7DBD">
        <w:rPr>
          <w:noProof/>
          <w:rPrChange w:id="9283" w:author="Alexandre Marcondes" w:date="2019-07-09T18:16:00Z">
            <w:rPr>
              <w:noProof/>
            </w:rPr>
          </w:rPrChange>
        </w:rPr>
        <w:t>31</w:t>
      </w:r>
      <w:r w:rsidR="00F159CA" w:rsidRPr="004E7DBD">
        <w:rPr>
          <w:rPrChange w:id="9284" w:author="Alexandre Marcondes" w:date="2019-07-09T18:16:00Z">
            <w:rPr/>
          </w:rPrChange>
        </w:rPr>
        <w:fldChar w:fldCharType="end"/>
      </w:r>
      <w:r w:rsidR="00F159CA" w:rsidRPr="004E7DBD">
        <w:rPr>
          <w:rPrChange w:id="9285" w:author="Alexandre Marcondes" w:date="2019-07-09T18:16:00Z">
            <w:rPr/>
          </w:rPrChange>
        </w:rPr>
        <w:t xml:space="preserve"> </w:t>
      </w:r>
      <w:r w:rsidRPr="004E7DBD">
        <w:rPr>
          <w:rPrChange w:id="9286" w:author="Alexandre Marcondes" w:date="2019-07-09T18:16:00Z">
            <w:rPr/>
          </w:rPrChange>
        </w:rPr>
        <w:t>a o código de inicialização do módulo de coleta de pontos:</w:t>
      </w:r>
    </w:p>
    <w:p w:rsidR="00F159CA" w:rsidRPr="004E7DBD" w:rsidRDefault="00F159CA" w:rsidP="00F159CA">
      <w:pPr>
        <w:pStyle w:val="Legenda"/>
        <w:keepNext/>
        <w:jc w:val="center"/>
        <w:rPr>
          <w:rPrChange w:id="9287" w:author="Alexandre Marcondes" w:date="2019-07-09T18:16:00Z">
            <w:rPr/>
          </w:rPrChange>
        </w:rPr>
      </w:pPr>
      <w:bookmarkStart w:id="9288" w:name="_Ref8470253"/>
      <w:bookmarkStart w:id="9289" w:name="_Toc9086574"/>
      <w:bookmarkStart w:id="9290" w:name="_Toc9086899"/>
      <w:bookmarkStart w:id="9291" w:name="_Toc9087026"/>
      <w:bookmarkStart w:id="9292" w:name="_Toc9088037"/>
      <w:bookmarkStart w:id="9293" w:name="_Toc9088378"/>
      <w:bookmarkStart w:id="9294" w:name="_Toc9088503"/>
      <w:bookmarkEnd w:id="9276"/>
      <w:r w:rsidRPr="004E7DBD">
        <w:rPr>
          <w:rPrChange w:id="9295" w:author="Alexandre Marcondes" w:date="2019-07-09T18:16:00Z">
            <w:rPr/>
          </w:rPrChange>
        </w:rPr>
        <w:t xml:space="preserve">Figura </w:t>
      </w:r>
      <w:r w:rsidR="00DF2272" w:rsidRPr="004E7DBD">
        <w:rPr>
          <w:noProof/>
          <w:rPrChange w:id="9296" w:author="Alexandre Marcondes" w:date="2019-07-09T18:16:00Z">
            <w:rPr>
              <w:noProof/>
            </w:rPr>
          </w:rPrChange>
        </w:rPr>
        <w:fldChar w:fldCharType="begin"/>
      </w:r>
      <w:r w:rsidR="00DF2272" w:rsidRPr="004E7DBD">
        <w:rPr>
          <w:noProof/>
          <w:rPrChange w:id="9297" w:author="Alexandre Marcondes" w:date="2019-07-09T18:16:00Z">
            <w:rPr>
              <w:noProof/>
            </w:rPr>
          </w:rPrChange>
        </w:rPr>
        <w:instrText xml:space="preserve"> SEQ Figura \* ARABIC </w:instrText>
      </w:r>
      <w:r w:rsidR="00DF2272" w:rsidRPr="004E7DBD">
        <w:rPr>
          <w:noProof/>
          <w:rPrChange w:id="9298" w:author="Alexandre Marcondes" w:date="2019-07-09T18:16:00Z">
            <w:rPr>
              <w:noProof/>
            </w:rPr>
          </w:rPrChange>
        </w:rPr>
        <w:fldChar w:fldCharType="separate"/>
      </w:r>
      <w:r w:rsidR="00881DF2" w:rsidRPr="004E7DBD">
        <w:rPr>
          <w:noProof/>
          <w:rPrChange w:id="9299" w:author="Alexandre Marcondes" w:date="2019-07-09T18:16:00Z">
            <w:rPr>
              <w:noProof/>
            </w:rPr>
          </w:rPrChange>
        </w:rPr>
        <w:t>31</w:t>
      </w:r>
      <w:r w:rsidR="00DF2272" w:rsidRPr="004E7DBD">
        <w:rPr>
          <w:noProof/>
          <w:rPrChange w:id="9300" w:author="Alexandre Marcondes" w:date="2019-07-09T18:16:00Z">
            <w:rPr>
              <w:noProof/>
            </w:rPr>
          </w:rPrChange>
        </w:rPr>
        <w:fldChar w:fldCharType="end"/>
      </w:r>
      <w:bookmarkEnd w:id="9288"/>
      <w:r w:rsidRPr="004E7DBD">
        <w:rPr>
          <w:rPrChange w:id="9301" w:author="Alexandre Marcondes" w:date="2019-07-09T18:16:00Z">
            <w:rPr/>
          </w:rPrChange>
        </w:rPr>
        <w:t xml:space="preserve"> - Módulo coletor de pontos: inicialização</w:t>
      </w:r>
      <w:bookmarkEnd w:id="9289"/>
      <w:bookmarkEnd w:id="9290"/>
      <w:bookmarkEnd w:id="9291"/>
      <w:bookmarkEnd w:id="9292"/>
      <w:bookmarkEnd w:id="9293"/>
      <w:bookmarkEnd w:id="9294"/>
    </w:p>
    <w:bookmarkStart w:id="9302" w:name="_MON_1619079629"/>
    <w:bookmarkEnd w:id="9302"/>
    <w:p w:rsidR="006213BA" w:rsidRPr="004E7DBD" w:rsidRDefault="006213BA" w:rsidP="006213BA">
      <w:pPr>
        <w:ind w:firstLine="0"/>
        <w:jc w:val="center"/>
        <w:rPr>
          <w:rPrChange w:id="9303" w:author="Alexandre Marcondes" w:date="2019-07-09T18:16:00Z">
            <w:rPr/>
          </w:rPrChange>
        </w:rPr>
      </w:pPr>
      <w:r w:rsidRPr="004E7DBD">
        <w:rPr>
          <w:rPrChange w:id="9304" w:author="Alexandre Marcondes" w:date="2019-07-09T18:16:00Z">
            <w:rPr/>
          </w:rPrChange>
        </w:rPr>
        <w:object w:dxaOrig="8504" w:dyaOrig="2037">
          <v:shape id="_x0000_i1033" type="#_x0000_t75" style="width:425.25pt;height:102pt" o:ole="">
            <v:imagedata r:id="rId50" o:title=""/>
          </v:shape>
          <o:OLEObject Type="Embed" ProgID="Word.OpenDocumentText.12" ShapeID="_x0000_i1033" DrawAspect="Content" ObjectID="_1624201423" r:id="rId51"/>
        </w:object>
      </w:r>
    </w:p>
    <w:p w:rsidR="00F159CA" w:rsidRPr="004E7DBD" w:rsidRDefault="00F159CA" w:rsidP="006213BA">
      <w:pPr>
        <w:ind w:firstLine="0"/>
        <w:jc w:val="center"/>
        <w:rPr>
          <w:rPrChange w:id="9305" w:author="Alexandre Marcondes" w:date="2019-07-09T18:16:00Z">
            <w:rPr/>
          </w:rPrChange>
        </w:rPr>
      </w:pPr>
      <w:r w:rsidRPr="004E7DBD">
        <w:rPr>
          <w:rPrChange w:id="9306" w:author="Alexandre Marcondes" w:date="2019-07-09T18:16:00Z">
            <w:rPr/>
          </w:rPrChange>
        </w:rPr>
        <w:t>Fonte: Arquivo pessoal</w:t>
      </w:r>
    </w:p>
    <w:p w:rsidR="00BC57D1" w:rsidRPr="004E7DBD" w:rsidRDefault="00BC57D1" w:rsidP="00BC57D1">
      <w:pPr>
        <w:rPr>
          <w:rPrChange w:id="9307" w:author="Alexandre Marcondes" w:date="2019-07-09T18:16:00Z">
            <w:rPr/>
          </w:rPrChange>
        </w:rPr>
      </w:pPr>
    </w:p>
    <w:p w:rsidR="00302731" w:rsidRPr="004E7DBD" w:rsidRDefault="00302731" w:rsidP="00302731">
      <w:pPr>
        <w:rPr>
          <w:rPrChange w:id="9308" w:author="Alexandre Marcondes" w:date="2019-07-09T18:16:00Z">
            <w:rPr/>
          </w:rPrChange>
        </w:rPr>
      </w:pPr>
      <w:r w:rsidRPr="004E7DBD">
        <w:rPr>
          <w:rPrChange w:id="9309" w:author="Alexandre Marcondes" w:date="2019-07-09T18:16:00Z">
            <w:rPr/>
          </w:rPrChange>
        </w:rPr>
        <w:t xml:space="preserve">Detalhes sobre a </w:t>
      </w:r>
      <w:proofErr w:type="gramStart"/>
      <w:r w:rsidRPr="004E7DBD">
        <w:rPr>
          <w:rPrChange w:id="9310" w:author="Alexandre Marcondes" w:date="2019-07-09T18:16:00Z">
            <w:rPr/>
          </w:rPrChange>
        </w:rPr>
        <w:t>implementação</w:t>
      </w:r>
      <w:proofErr w:type="gramEnd"/>
      <w:r w:rsidRPr="004E7DBD">
        <w:rPr>
          <w:rPrChange w:id="9311" w:author="Alexandre Marcondes" w:date="2019-07-09T18:16:00Z">
            <w:rPr/>
          </w:rPrChange>
        </w:rPr>
        <w:t xml:space="preserve"> abaixo:</w:t>
      </w:r>
    </w:p>
    <w:p w:rsidR="00BC57D1" w:rsidRPr="004E7DBD" w:rsidRDefault="00BC57D1" w:rsidP="00BC57D1">
      <w:pPr>
        <w:rPr>
          <w:rPrChange w:id="9312" w:author="Alexandre Marcondes" w:date="2019-07-09T18:16:00Z">
            <w:rPr/>
          </w:rPrChange>
        </w:rPr>
      </w:pPr>
    </w:p>
    <w:p w:rsidR="00BC57D1" w:rsidRPr="004E7DBD" w:rsidRDefault="00BC57D1" w:rsidP="00134B19">
      <w:pPr>
        <w:pStyle w:val="PargrafodaLista"/>
        <w:numPr>
          <w:ilvl w:val="0"/>
          <w:numId w:val="33"/>
        </w:numPr>
        <w:rPr>
          <w:rPrChange w:id="9313" w:author="Alexandre Marcondes" w:date="2019-07-09T18:16:00Z">
            <w:rPr/>
          </w:rPrChange>
        </w:rPr>
      </w:pPr>
      <w:r w:rsidRPr="004E7DBD">
        <w:rPr>
          <w:rPrChange w:id="9314" w:author="Alexandre Marcondes" w:date="2019-07-09T18:16:00Z">
            <w:rPr/>
          </w:rPrChange>
        </w:rPr>
        <w:t xml:space="preserve">Linha 79: este comando inicializa o nodo </w:t>
      </w:r>
      <w:proofErr w:type="spellStart"/>
      <w:r w:rsidRPr="004E7DBD">
        <w:rPr>
          <w:i/>
          <w:rPrChange w:id="9315" w:author="Alexandre Marcondes" w:date="2019-07-09T18:16:00Z">
            <w:rPr>
              <w:i/>
            </w:rPr>
          </w:rPrChange>
        </w:rPr>
        <w:t>pickpoint</w:t>
      </w:r>
      <w:proofErr w:type="spellEnd"/>
      <w:r w:rsidR="006B3616" w:rsidRPr="004E7DBD">
        <w:rPr>
          <w:i/>
          <w:rPrChange w:id="9316" w:author="Alexandre Marcondes" w:date="2019-07-09T18:16:00Z">
            <w:rPr>
              <w:i/>
            </w:rPr>
          </w:rPrChange>
        </w:rPr>
        <w:t>.</w:t>
      </w:r>
    </w:p>
    <w:p w:rsidR="00BC57D1" w:rsidRPr="004E7DBD" w:rsidRDefault="00BC57D1" w:rsidP="00134B19">
      <w:pPr>
        <w:pStyle w:val="PargrafodaLista"/>
        <w:numPr>
          <w:ilvl w:val="0"/>
          <w:numId w:val="33"/>
        </w:numPr>
        <w:rPr>
          <w:rPrChange w:id="9317" w:author="Alexandre Marcondes" w:date="2019-07-09T18:16:00Z">
            <w:rPr/>
          </w:rPrChange>
        </w:rPr>
      </w:pPr>
      <w:r w:rsidRPr="004E7DBD">
        <w:rPr>
          <w:rPrChange w:id="9318" w:author="Alexandre Marcondes" w:date="2019-07-09T18:16:00Z">
            <w:rPr/>
          </w:rPrChange>
        </w:rPr>
        <w:t xml:space="preserve">Linha 81: este comando subscreve no tópico </w:t>
      </w:r>
      <w:proofErr w:type="spellStart"/>
      <w:r w:rsidRPr="004E7DBD">
        <w:rPr>
          <w:rPrChange w:id="9319" w:author="Alexandre Marcondes" w:date="2019-07-09T18:16:00Z">
            <w:rPr/>
          </w:rPrChange>
        </w:rPr>
        <w:t>quad</w:t>
      </w:r>
      <w:proofErr w:type="spellEnd"/>
      <w:r w:rsidRPr="004E7DBD">
        <w:rPr>
          <w:rPrChange w:id="9320" w:author="Alexandre Marcondes" w:date="2019-07-09T18:16:00Z">
            <w:rPr/>
          </w:rPrChange>
        </w:rPr>
        <w:t>/</w:t>
      </w:r>
      <w:proofErr w:type="spellStart"/>
      <w:r w:rsidRPr="004E7DBD">
        <w:rPr>
          <w:rPrChange w:id="9321" w:author="Alexandre Marcondes" w:date="2019-07-09T18:16:00Z">
            <w:rPr/>
          </w:rPrChange>
        </w:rPr>
        <w:t>joy</w:t>
      </w:r>
      <w:proofErr w:type="spellEnd"/>
      <w:r w:rsidRPr="004E7DBD">
        <w:rPr>
          <w:rPrChange w:id="9322" w:author="Alexandre Marcondes" w:date="2019-07-09T18:16:00Z">
            <w:rPr/>
          </w:rPrChange>
        </w:rPr>
        <w:t xml:space="preserve"> e especifica a função </w:t>
      </w:r>
      <w:proofErr w:type="spellStart"/>
      <w:proofErr w:type="gramStart"/>
      <w:r w:rsidRPr="004E7DBD">
        <w:rPr>
          <w:i/>
          <w:rPrChange w:id="9323" w:author="Alexandre Marcondes" w:date="2019-07-09T18:16:00Z">
            <w:rPr>
              <w:i/>
            </w:rPr>
          </w:rPrChange>
        </w:rPr>
        <w:t>pointCallback</w:t>
      </w:r>
      <w:proofErr w:type="spellEnd"/>
      <w:proofErr w:type="gramEnd"/>
      <w:r w:rsidRPr="004E7DBD">
        <w:rPr>
          <w:rPrChange w:id="9324" w:author="Alexandre Marcondes" w:date="2019-07-09T18:16:00Z">
            <w:rPr/>
          </w:rPrChange>
        </w:rPr>
        <w:t xml:space="preserve"> para executar ao receber uma mensagem neste tópico.</w:t>
      </w:r>
    </w:p>
    <w:p w:rsidR="00BC57D1" w:rsidRPr="004E7DBD" w:rsidRDefault="00BC57D1" w:rsidP="00134B19">
      <w:pPr>
        <w:pStyle w:val="PargrafodaLista"/>
        <w:numPr>
          <w:ilvl w:val="0"/>
          <w:numId w:val="33"/>
        </w:numPr>
        <w:rPr>
          <w:rPrChange w:id="9325" w:author="Alexandre Marcondes" w:date="2019-07-09T18:16:00Z">
            <w:rPr/>
          </w:rPrChange>
        </w:rPr>
      </w:pPr>
      <w:r w:rsidRPr="004E7DBD">
        <w:rPr>
          <w:rPrChange w:id="9326" w:author="Alexandre Marcondes" w:date="2019-07-09T18:16:00Z">
            <w:rPr/>
          </w:rPrChange>
        </w:rPr>
        <w:lastRenderedPageBreak/>
        <w:t xml:space="preserve">Linha 83: este comando inicializa o objeto </w:t>
      </w:r>
      <w:proofErr w:type="spellStart"/>
      <w:proofErr w:type="gramStart"/>
      <w:r w:rsidRPr="004E7DBD">
        <w:rPr>
          <w:i/>
          <w:rPrChange w:id="9327" w:author="Alexandre Marcondes" w:date="2019-07-09T18:16:00Z">
            <w:rPr>
              <w:i/>
            </w:rPr>
          </w:rPrChange>
        </w:rPr>
        <w:t>getValidity</w:t>
      </w:r>
      <w:proofErr w:type="spellEnd"/>
      <w:proofErr w:type="gramEnd"/>
      <w:r w:rsidRPr="004E7DBD">
        <w:rPr>
          <w:i/>
          <w:rPrChange w:id="9328" w:author="Alexandre Marcondes" w:date="2019-07-09T18:16:00Z">
            <w:rPr>
              <w:i/>
            </w:rPr>
          </w:rPrChange>
        </w:rPr>
        <w:t xml:space="preserve"> </w:t>
      </w:r>
      <w:r w:rsidRPr="004E7DBD">
        <w:rPr>
          <w:rPrChange w:id="9329" w:author="Alexandre Marcondes" w:date="2019-07-09T18:16:00Z">
            <w:rPr/>
          </w:rPrChange>
        </w:rPr>
        <w:t xml:space="preserve">como um cliente do serviço </w:t>
      </w:r>
      <w:proofErr w:type="spellStart"/>
      <w:r w:rsidRPr="004E7DBD">
        <w:rPr>
          <w:i/>
          <w:rPrChange w:id="9330" w:author="Alexandre Marcondes" w:date="2019-07-09T18:16:00Z">
            <w:rPr>
              <w:i/>
            </w:rPr>
          </w:rPrChange>
        </w:rPr>
        <w:t>check_state_validity</w:t>
      </w:r>
      <w:proofErr w:type="spellEnd"/>
      <w:r w:rsidRPr="004E7DBD">
        <w:rPr>
          <w:i/>
          <w:rPrChange w:id="9331" w:author="Alexandre Marcondes" w:date="2019-07-09T18:16:00Z">
            <w:rPr>
              <w:i/>
            </w:rPr>
          </w:rPrChange>
        </w:rPr>
        <w:t xml:space="preserve"> </w:t>
      </w:r>
      <w:r w:rsidRPr="004E7DBD">
        <w:rPr>
          <w:rPrChange w:id="9332" w:author="Alexandre Marcondes" w:date="2019-07-09T18:16:00Z">
            <w:rPr/>
          </w:rPrChange>
        </w:rPr>
        <w:t>oferecido pelo</w:t>
      </w:r>
      <w:r w:rsidRPr="004E7DBD">
        <w:rPr>
          <w:i/>
          <w:rPrChange w:id="9333" w:author="Alexandre Marcondes" w:date="2019-07-09T18:16:00Z">
            <w:rPr>
              <w:i/>
            </w:rPr>
          </w:rPrChange>
        </w:rPr>
        <w:t xml:space="preserve"> </w:t>
      </w:r>
      <w:r w:rsidRPr="004E7DBD">
        <w:rPr>
          <w:rPrChange w:id="9334" w:author="Alexandre Marcondes" w:date="2019-07-09T18:16:00Z">
            <w:rPr/>
          </w:rPrChange>
        </w:rPr>
        <w:t xml:space="preserve">nodo </w:t>
      </w:r>
      <w:proofErr w:type="spellStart"/>
      <w:r w:rsidRPr="004E7DBD">
        <w:rPr>
          <w:i/>
          <w:rPrChange w:id="9335" w:author="Alexandre Marcondes" w:date="2019-07-09T18:16:00Z">
            <w:rPr>
              <w:i/>
            </w:rPr>
          </w:rPrChange>
        </w:rPr>
        <w:t>move_group</w:t>
      </w:r>
      <w:proofErr w:type="spellEnd"/>
      <w:r w:rsidRPr="004E7DBD">
        <w:rPr>
          <w:rPrChange w:id="9336" w:author="Alexandre Marcondes" w:date="2019-07-09T18:16:00Z">
            <w:rPr/>
          </w:rPrChange>
        </w:rPr>
        <w:t>. O objetivo deste serviço é verificar a validade de uma posição do VANT.</w:t>
      </w:r>
    </w:p>
    <w:p w:rsidR="00BC57D1" w:rsidRPr="004E7DBD" w:rsidRDefault="00365304" w:rsidP="00134B19">
      <w:pPr>
        <w:pStyle w:val="PargrafodaLista"/>
        <w:numPr>
          <w:ilvl w:val="0"/>
          <w:numId w:val="33"/>
        </w:numPr>
        <w:rPr>
          <w:rPrChange w:id="9337" w:author="Alexandre Marcondes" w:date="2019-07-09T18:16:00Z">
            <w:rPr/>
          </w:rPrChange>
        </w:rPr>
      </w:pPr>
      <w:r w:rsidRPr="004E7DBD">
        <w:rPr>
          <w:rPrChange w:id="9338" w:author="Alexandre Marcondes" w:date="2019-07-09T18:16:00Z">
            <w:rPr/>
          </w:rPrChange>
        </w:rPr>
        <w:t xml:space="preserve">Linha 84: </w:t>
      </w:r>
      <w:r w:rsidR="00BC57D1" w:rsidRPr="004E7DBD">
        <w:rPr>
          <w:rPrChange w:id="9339" w:author="Alexandre Marcondes" w:date="2019-07-09T18:16:00Z">
            <w:rPr/>
          </w:rPrChange>
        </w:rPr>
        <w:t xml:space="preserve">este comando inicializa o objeto </w:t>
      </w:r>
      <w:proofErr w:type="spellStart"/>
      <w:proofErr w:type="gramStart"/>
      <w:r w:rsidR="00BC57D1" w:rsidRPr="004E7DBD">
        <w:rPr>
          <w:i/>
          <w:rPrChange w:id="9340" w:author="Alexandre Marcondes" w:date="2019-07-09T18:16:00Z">
            <w:rPr>
              <w:i/>
            </w:rPr>
          </w:rPrChange>
        </w:rPr>
        <w:t>getPlanningScene</w:t>
      </w:r>
      <w:proofErr w:type="spellEnd"/>
      <w:proofErr w:type="gramEnd"/>
      <w:r w:rsidR="00BC57D1" w:rsidRPr="004E7DBD">
        <w:rPr>
          <w:i/>
          <w:rPrChange w:id="9341" w:author="Alexandre Marcondes" w:date="2019-07-09T18:16:00Z">
            <w:rPr>
              <w:i/>
            </w:rPr>
          </w:rPrChange>
        </w:rPr>
        <w:t xml:space="preserve"> </w:t>
      </w:r>
      <w:r w:rsidR="00BC57D1" w:rsidRPr="004E7DBD">
        <w:rPr>
          <w:rPrChange w:id="9342" w:author="Alexandre Marcondes" w:date="2019-07-09T18:16:00Z">
            <w:rPr/>
          </w:rPrChange>
        </w:rPr>
        <w:t xml:space="preserve">como um cliente do serviço </w:t>
      </w:r>
      <w:proofErr w:type="spellStart"/>
      <w:r w:rsidR="00BC57D1" w:rsidRPr="004E7DBD">
        <w:rPr>
          <w:i/>
          <w:rPrChange w:id="9343" w:author="Alexandre Marcondes" w:date="2019-07-09T18:16:00Z">
            <w:rPr>
              <w:i/>
            </w:rPr>
          </w:rPrChange>
        </w:rPr>
        <w:t>get_planning_scene</w:t>
      </w:r>
      <w:proofErr w:type="spellEnd"/>
      <w:r w:rsidR="00BC57D1" w:rsidRPr="004E7DBD">
        <w:rPr>
          <w:rPrChange w:id="9344" w:author="Alexandre Marcondes" w:date="2019-07-09T18:16:00Z">
            <w:rPr/>
          </w:rPrChange>
        </w:rPr>
        <w:t xml:space="preserve"> oferecido pelo</w:t>
      </w:r>
      <w:r w:rsidR="00BC57D1" w:rsidRPr="004E7DBD">
        <w:rPr>
          <w:i/>
          <w:rPrChange w:id="9345" w:author="Alexandre Marcondes" w:date="2019-07-09T18:16:00Z">
            <w:rPr>
              <w:i/>
            </w:rPr>
          </w:rPrChange>
        </w:rPr>
        <w:t xml:space="preserve"> </w:t>
      </w:r>
      <w:r w:rsidR="00BC57D1" w:rsidRPr="004E7DBD">
        <w:rPr>
          <w:rPrChange w:id="9346" w:author="Alexandre Marcondes" w:date="2019-07-09T18:16:00Z">
            <w:rPr/>
          </w:rPrChange>
        </w:rPr>
        <w:t xml:space="preserve">nodo </w:t>
      </w:r>
      <w:proofErr w:type="spellStart"/>
      <w:r w:rsidR="00BC57D1" w:rsidRPr="004E7DBD">
        <w:rPr>
          <w:i/>
          <w:rPrChange w:id="9347" w:author="Alexandre Marcondes" w:date="2019-07-09T18:16:00Z">
            <w:rPr>
              <w:i/>
            </w:rPr>
          </w:rPrChange>
        </w:rPr>
        <w:t>move_group</w:t>
      </w:r>
      <w:proofErr w:type="spellEnd"/>
      <w:r w:rsidR="00BC57D1" w:rsidRPr="004E7DBD">
        <w:rPr>
          <w:rPrChange w:id="9348" w:author="Alexandre Marcondes" w:date="2019-07-09T18:16:00Z">
            <w:rPr/>
          </w:rPrChange>
        </w:rPr>
        <w:t>. O objetivo des</w:t>
      </w:r>
      <w:r w:rsidR="004B197F" w:rsidRPr="004E7DBD">
        <w:rPr>
          <w:rPrChange w:id="9349" w:author="Alexandre Marcondes" w:date="2019-07-09T18:16:00Z">
            <w:rPr/>
          </w:rPrChange>
        </w:rPr>
        <w:t>s</w:t>
      </w:r>
      <w:r w:rsidR="00BC57D1" w:rsidRPr="004E7DBD">
        <w:rPr>
          <w:rPrChange w:id="9350" w:author="Alexandre Marcondes" w:date="2019-07-09T18:16:00Z">
            <w:rPr/>
          </w:rPrChange>
        </w:rPr>
        <w:t xml:space="preserve">e serviço é obter o estado atual do VANT em relação </w:t>
      </w:r>
      <w:r w:rsidR="004B197F" w:rsidRPr="004E7DBD">
        <w:rPr>
          <w:rPrChange w:id="9351" w:author="Alexandre Marcondes" w:date="2019-07-09T18:16:00Z">
            <w:rPr/>
          </w:rPrChange>
        </w:rPr>
        <w:t>à</w:t>
      </w:r>
      <w:r w:rsidR="00BC57D1" w:rsidRPr="004E7DBD">
        <w:rPr>
          <w:rPrChange w:id="9352" w:author="Alexandre Marcondes" w:date="2019-07-09T18:16:00Z">
            <w:rPr/>
          </w:rPrChange>
        </w:rPr>
        <w:t xml:space="preserve"> posição e orientação.</w:t>
      </w:r>
    </w:p>
    <w:p w:rsidR="00BC57D1" w:rsidRPr="004E7DBD" w:rsidRDefault="00BC57D1" w:rsidP="00134B19">
      <w:pPr>
        <w:pStyle w:val="PargrafodaLista"/>
        <w:numPr>
          <w:ilvl w:val="0"/>
          <w:numId w:val="33"/>
        </w:numPr>
        <w:rPr>
          <w:rPrChange w:id="9353" w:author="Alexandre Marcondes" w:date="2019-07-09T18:16:00Z">
            <w:rPr/>
          </w:rPrChange>
        </w:rPr>
      </w:pPr>
      <w:r w:rsidRPr="004E7DBD">
        <w:rPr>
          <w:rPrChange w:id="9354" w:author="Alexandre Marcondes" w:date="2019-07-09T18:16:00Z">
            <w:rPr/>
          </w:rPrChange>
        </w:rPr>
        <w:t xml:space="preserve">Linhas 85 e 86: estes comandos inicializam a variável </w:t>
      </w:r>
      <w:proofErr w:type="spellStart"/>
      <w:r w:rsidRPr="004E7DBD">
        <w:rPr>
          <w:i/>
          <w:rPrChange w:id="9355" w:author="Alexandre Marcondes" w:date="2019-07-09T18:16:00Z">
            <w:rPr>
              <w:i/>
            </w:rPr>
          </w:rPrChange>
        </w:rPr>
        <w:t>component</w:t>
      </w:r>
      <w:proofErr w:type="spellEnd"/>
      <w:r w:rsidRPr="004E7DBD">
        <w:rPr>
          <w:rPrChange w:id="9356" w:author="Alexandre Marcondes" w:date="2019-07-09T18:16:00Z">
            <w:rPr/>
          </w:rPrChange>
        </w:rPr>
        <w:t xml:space="preserve"> que possui um valor inteiro </w:t>
      </w:r>
      <w:proofErr w:type="gramStart"/>
      <w:r w:rsidRPr="004E7DBD">
        <w:rPr>
          <w:rPrChange w:id="9357" w:author="Alexandre Marcondes" w:date="2019-07-09T18:16:00Z">
            <w:rPr/>
          </w:rPrChange>
        </w:rPr>
        <w:t>2</w:t>
      </w:r>
      <w:proofErr w:type="gramEnd"/>
      <w:r w:rsidRPr="004E7DBD">
        <w:rPr>
          <w:rPrChange w:id="9358" w:author="Alexandre Marcondes" w:date="2019-07-09T18:16:00Z">
            <w:rPr/>
          </w:rPrChange>
        </w:rPr>
        <w:t>. Esta variável é utilizada como par</w:t>
      </w:r>
      <w:r w:rsidR="0071530D" w:rsidRPr="004E7DBD">
        <w:rPr>
          <w:rPrChange w:id="9359" w:author="Alexandre Marcondes" w:date="2019-07-09T18:16:00Z">
            <w:rPr/>
          </w:rPrChange>
        </w:rPr>
        <w:t>â</w:t>
      </w:r>
      <w:r w:rsidRPr="004E7DBD">
        <w:rPr>
          <w:rPrChange w:id="9360" w:author="Alexandre Marcondes" w:date="2019-07-09T18:16:00Z">
            <w:rPr/>
          </w:rPrChange>
        </w:rPr>
        <w:t>met</w:t>
      </w:r>
      <w:r w:rsidR="00365304" w:rsidRPr="004E7DBD">
        <w:rPr>
          <w:rPrChange w:id="9361" w:author="Alexandre Marcondes" w:date="2019-07-09T18:16:00Z">
            <w:rPr/>
          </w:rPrChange>
        </w:rPr>
        <w:t>r</w:t>
      </w:r>
      <w:r w:rsidRPr="004E7DBD">
        <w:rPr>
          <w:rPrChange w:id="9362" w:author="Alexandre Marcondes" w:date="2019-07-09T18:16:00Z">
            <w:rPr/>
          </w:rPrChange>
        </w:rPr>
        <w:t xml:space="preserve">o de entrada para chamar o serviço </w:t>
      </w:r>
      <w:proofErr w:type="spellStart"/>
      <w:proofErr w:type="gramStart"/>
      <w:r w:rsidRPr="004E7DBD">
        <w:rPr>
          <w:i/>
          <w:rPrChange w:id="9363" w:author="Alexandre Marcondes" w:date="2019-07-09T18:16:00Z">
            <w:rPr>
              <w:i/>
            </w:rPr>
          </w:rPrChange>
        </w:rPr>
        <w:t>getPlanningScene</w:t>
      </w:r>
      <w:proofErr w:type="spellEnd"/>
      <w:proofErr w:type="gramEnd"/>
      <w:r w:rsidRPr="004E7DBD">
        <w:rPr>
          <w:rPrChange w:id="9364" w:author="Alexandre Marcondes" w:date="2019-07-09T18:16:00Z">
            <w:rPr/>
          </w:rPrChange>
        </w:rPr>
        <w:t xml:space="preserve">. O valor inteiro </w:t>
      </w:r>
      <w:proofErr w:type="gramStart"/>
      <w:r w:rsidRPr="004E7DBD">
        <w:rPr>
          <w:rPrChange w:id="9365" w:author="Alexandre Marcondes" w:date="2019-07-09T18:16:00Z">
            <w:rPr/>
          </w:rPrChange>
        </w:rPr>
        <w:t>2</w:t>
      </w:r>
      <w:proofErr w:type="gramEnd"/>
      <w:r w:rsidRPr="004E7DBD">
        <w:rPr>
          <w:rPrChange w:id="9366" w:author="Alexandre Marcondes" w:date="2019-07-09T18:16:00Z">
            <w:rPr/>
          </w:rPrChange>
        </w:rPr>
        <w:t xml:space="preserve"> significa que o cliente </w:t>
      </w:r>
      <w:r w:rsidR="00302731" w:rsidRPr="004E7DBD">
        <w:rPr>
          <w:rPrChange w:id="9367" w:author="Alexandre Marcondes" w:date="2019-07-09T18:16:00Z">
            <w:rPr/>
          </w:rPrChange>
        </w:rPr>
        <w:t>está</w:t>
      </w:r>
      <w:r w:rsidRPr="004E7DBD">
        <w:rPr>
          <w:rPrChange w:id="9368" w:author="Alexandre Marcondes" w:date="2019-07-09T18:16:00Z">
            <w:rPr/>
          </w:rPrChange>
        </w:rPr>
        <w:t xml:space="preserve"> interessado em saber o estado do VANT.</w:t>
      </w:r>
    </w:p>
    <w:p w:rsidR="00BC57D1" w:rsidRPr="004E7DBD" w:rsidRDefault="00BC57D1" w:rsidP="006213BA">
      <w:pPr>
        <w:ind w:firstLine="0"/>
        <w:jc w:val="center"/>
        <w:rPr>
          <w:rPrChange w:id="9369" w:author="Alexandre Marcondes" w:date="2019-07-09T18:16:00Z">
            <w:rPr/>
          </w:rPrChange>
        </w:rPr>
      </w:pPr>
    </w:p>
    <w:p w:rsidR="00C32F34" w:rsidRPr="004E7DBD" w:rsidRDefault="00C32F34" w:rsidP="00C32F34">
      <w:pPr>
        <w:rPr>
          <w:rPrChange w:id="9370" w:author="Alexandre Marcondes" w:date="2019-07-09T18:16:00Z">
            <w:rPr/>
          </w:rPrChange>
        </w:rPr>
      </w:pPr>
    </w:p>
    <w:p w:rsidR="00C32F34" w:rsidRPr="004E7DBD" w:rsidRDefault="00C32F34" w:rsidP="00C32F34">
      <w:pPr>
        <w:pStyle w:val="Ttulo4"/>
        <w:numPr>
          <w:ilvl w:val="3"/>
          <w:numId w:val="6"/>
        </w:numPr>
        <w:rPr>
          <w:highlight w:val="blue"/>
          <w:rPrChange w:id="9371" w:author="Alexandre Marcondes" w:date="2019-07-09T18:16:00Z">
            <w:rPr>
              <w:highlight w:val="blue"/>
            </w:rPr>
          </w:rPrChange>
        </w:rPr>
      </w:pPr>
      <w:r w:rsidRPr="004E7DBD">
        <w:rPr>
          <w:highlight w:val="blue"/>
          <w:rPrChange w:id="9372" w:author="Alexandre Marcondes" w:date="2019-07-09T18:16:00Z">
            <w:rPr>
              <w:highlight w:val="blue"/>
            </w:rPr>
          </w:rPrChange>
        </w:rPr>
        <w:t>Funções de suporte</w:t>
      </w:r>
      <w:r w:rsidR="0071530D" w:rsidRPr="004E7DBD">
        <w:rPr>
          <w:highlight w:val="blue"/>
          <w:rPrChange w:id="9373" w:author="Alexandre Marcondes" w:date="2019-07-09T18:16:00Z">
            <w:rPr>
              <w:highlight w:val="blue"/>
            </w:rPr>
          </w:rPrChange>
        </w:rPr>
        <w:t xml:space="preserve"> </w:t>
      </w:r>
      <w:proofErr w:type="gramStart"/>
      <w:r w:rsidR="0071530D" w:rsidRPr="004E7DBD">
        <w:rPr>
          <w:highlight w:val="blue"/>
          <w:rPrChange w:id="9374" w:author="Alexandre Marcondes" w:date="2019-07-09T18:16:00Z">
            <w:rPr>
              <w:highlight w:val="blue"/>
            </w:rPr>
          </w:rPrChange>
        </w:rPr>
        <w:t>[PAREI AQUI.</w:t>
      </w:r>
      <w:proofErr w:type="gramEnd"/>
      <w:r w:rsidR="0071530D" w:rsidRPr="004E7DBD">
        <w:rPr>
          <w:highlight w:val="blue"/>
          <w:rPrChange w:id="9375" w:author="Alexandre Marcondes" w:date="2019-07-09T18:16:00Z">
            <w:rPr>
              <w:highlight w:val="blue"/>
            </w:rPr>
          </w:rPrChange>
        </w:rPr>
        <w:t xml:space="preserve"> FAVOR NÃO CON</w:t>
      </w:r>
      <w:r w:rsidR="000505EB" w:rsidRPr="004E7DBD">
        <w:rPr>
          <w:highlight w:val="blue"/>
          <w:rPrChange w:id="9376" w:author="Alexandre Marcondes" w:date="2019-07-09T18:16:00Z">
            <w:rPr>
              <w:highlight w:val="blue"/>
            </w:rPr>
          </w:rPrChange>
        </w:rPr>
        <w:t>TINUAR</w:t>
      </w:r>
    </w:p>
    <w:p w:rsidR="00302731" w:rsidRPr="004E7DBD" w:rsidRDefault="00302731" w:rsidP="00302731">
      <w:pPr>
        <w:rPr>
          <w:rPrChange w:id="9377" w:author="Alexandre Marcondes" w:date="2019-07-09T18:16:00Z">
            <w:rPr/>
          </w:rPrChange>
        </w:rPr>
      </w:pPr>
    </w:p>
    <w:p w:rsidR="00302731" w:rsidRPr="004E7DBD" w:rsidRDefault="00302731" w:rsidP="00302731">
      <w:pPr>
        <w:rPr>
          <w:rPrChange w:id="9378" w:author="Alexandre Marcondes" w:date="2019-07-09T18:16:00Z">
            <w:rPr/>
          </w:rPrChange>
        </w:rPr>
      </w:pPr>
      <w:r w:rsidRPr="004E7DBD">
        <w:rPr>
          <w:rPrChange w:id="9379" w:author="Alexandre Marcondes" w:date="2019-07-09T18:16:00Z">
            <w:rPr/>
          </w:rPrChange>
        </w:rPr>
        <w:t xml:space="preserve">A seguir na </w:t>
      </w:r>
      <w:r w:rsidR="00F159CA" w:rsidRPr="004E7DBD">
        <w:rPr>
          <w:rPrChange w:id="9380" w:author="Alexandre Marcondes" w:date="2019-07-09T18:16:00Z">
            <w:rPr/>
          </w:rPrChange>
        </w:rPr>
        <w:fldChar w:fldCharType="begin"/>
      </w:r>
      <w:r w:rsidR="00F159CA" w:rsidRPr="004E7DBD">
        <w:rPr>
          <w:rPrChange w:id="9381" w:author="Alexandre Marcondes" w:date="2019-07-09T18:16:00Z">
            <w:rPr/>
          </w:rPrChange>
        </w:rPr>
        <w:instrText xml:space="preserve"> REF _Ref8470242 \h </w:instrText>
      </w:r>
      <w:r w:rsidR="00F159CA" w:rsidRPr="004E7DBD">
        <w:rPr>
          <w:rPrChange w:id="9382" w:author="Alexandre Marcondes" w:date="2019-07-09T18:16:00Z">
            <w:rPr/>
          </w:rPrChange>
        </w:rPr>
      </w:r>
      <w:r w:rsidR="00F159CA" w:rsidRPr="004E7DBD">
        <w:rPr>
          <w:rPrChange w:id="9383" w:author="Alexandre Marcondes" w:date="2019-07-09T18:16:00Z">
            <w:rPr/>
          </w:rPrChange>
        </w:rPr>
        <w:fldChar w:fldCharType="separate"/>
      </w:r>
      <w:r w:rsidR="00C239C6" w:rsidRPr="004E7DBD">
        <w:rPr>
          <w:rPrChange w:id="9384" w:author="Alexandre Marcondes" w:date="2019-07-09T18:16:00Z">
            <w:rPr/>
          </w:rPrChange>
        </w:rPr>
        <w:t xml:space="preserve">Figura </w:t>
      </w:r>
      <w:r w:rsidR="00C239C6" w:rsidRPr="004E7DBD">
        <w:rPr>
          <w:noProof/>
          <w:rPrChange w:id="9385" w:author="Alexandre Marcondes" w:date="2019-07-09T18:16:00Z">
            <w:rPr>
              <w:noProof/>
            </w:rPr>
          </w:rPrChange>
        </w:rPr>
        <w:t>32</w:t>
      </w:r>
      <w:r w:rsidR="00F159CA" w:rsidRPr="004E7DBD">
        <w:rPr>
          <w:rPrChange w:id="9386" w:author="Alexandre Marcondes" w:date="2019-07-09T18:16:00Z">
            <w:rPr/>
          </w:rPrChange>
        </w:rPr>
        <w:fldChar w:fldCharType="end"/>
      </w:r>
      <w:r w:rsidR="00F159CA" w:rsidRPr="004E7DBD">
        <w:rPr>
          <w:rPrChange w:id="9387" w:author="Alexandre Marcondes" w:date="2019-07-09T18:16:00Z">
            <w:rPr/>
          </w:rPrChange>
        </w:rPr>
        <w:t xml:space="preserve"> </w:t>
      </w:r>
      <w:r w:rsidRPr="004E7DBD">
        <w:rPr>
          <w:rPrChange w:id="9388" w:author="Alexandre Marcondes" w:date="2019-07-09T18:16:00Z">
            <w:rPr/>
          </w:rPrChange>
        </w:rPr>
        <w:t xml:space="preserve">a primeira parte do código da função </w:t>
      </w:r>
      <w:proofErr w:type="spellStart"/>
      <w:r w:rsidRPr="004E7DBD">
        <w:rPr>
          <w:i/>
          <w:rPrChange w:id="9389" w:author="Alexandre Marcondes" w:date="2019-07-09T18:16:00Z">
            <w:rPr>
              <w:i/>
            </w:rPr>
          </w:rPrChange>
        </w:rPr>
        <w:t>pickpoint</w:t>
      </w:r>
      <w:proofErr w:type="spellEnd"/>
      <w:r w:rsidRPr="004E7DBD">
        <w:rPr>
          <w:i/>
          <w:rPrChange w:id="9390" w:author="Alexandre Marcondes" w:date="2019-07-09T18:16:00Z">
            <w:rPr>
              <w:i/>
            </w:rPr>
          </w:rPrChange>
        </w:rPr>
        <w:t>.</w:t>
      </w:r>
    </w:p>
    <w:p w:rsidR="00302731" w:rsidRPr="004E7DBD" w:rsidRDefault="00302731" w:rsidP="00302731">
      <w:pPr>
        <w:rPr>
          <w:rPrChange w:id="9391" w:author="Alexandre Marcondes" w:date="2019-07-09T18:16:00Z">
            <w:rPr/>
          </w:rPrChange>
        </w:rPr>
      </w:pPr>
    </w:p>
    <w:p w:rsidR="006213BA" w:rsidRPr="004E7DBD" w:rsidRDefault="006213BA" w:rsidP="006213BA">
      <w:pPr>
        <w:rPr>
          <w:rPrChange w:id="9392" w:author="Alexandre Marcondes" w:date="2019-07-09T18:16:00Z">
            <w:rPr/>
          </w:rPrChange>
        </w:rPr>
      </w:pPr>
    </w:p>
    <w:p w:rsidR="00F159CA" w:rsidRPr="004E7DBD" w:rsidRDefault="00F159CA" w:rsidP="00F159CA">
      <w:pPr>
        <w:pStyle w:val="Legenda"/>
        <w:keepNext/>
        <w:rPr>
          <w:rPrChange w:id="9393" w:author="Alexandre Marcondes" w:date="2019-07-09T18:16:00Z">
            <w:rPr/>
          </w:rPrChange>
        </w:rPr>
      </w:pPr>
      <w:bookmarkStart w:id="9394" w:name="_Ref8470242"/>
      <w:bookmarkStart w:id="9395" w:name="_Toc9086575"/>
      <w:bookmarkStart w:id="9396" w:name="_Toc9086900"/>
      <w:bookmarkStart w:id="9397" w:name="_Toc9087027"/>
      <w:bookmarkStart w:id="9398" w:name="_Toc9088038"/>
      <w:bookmarkStart w:id="9399" w:name="_Toc9088379"/>
      <w:bookmarkStart w:id="9400" w:name="_Toc9088504"/>
      <w:r w:rsidRPr="004E7DBD">
        <w:rPr>
          <w:rPrChange w:id="9401" w:author="Alexandre Marcondes" w:date="2019-07-09T18:16:00Z">
            <w:rPr/>
          </w:rPrChange>
        </w:rPr>
        <w:lastRenderedPageBreak/>
        <w:t xml:space="preserve">Figura </w:t>
      </w:r>
      <w:r w:rsidR="00DF2272" w:rsidRPr="004E7DBD">
        <w:rPr>
          <w:noProof/>
          <w:rPrChange w:id="9402" w:author="Alexandre Marcondes" w:date="2019-07-09T18:16:00Z">
            <w:rPr>
              <w:noProof/>
            </w:rPr>
          </w:rPrChange>
        </w:rPr>
        <w:fldChar w:fldCharType="begin"/>
      </w:r>
      <w:r w:rsidR="00DF2272" w:rsidRPr="004E7DBD">
        <w:rPr>
          <w:noProof/>
          <w:rPrChange w:id="9403" w:author="Alexandre Marcondes" w:date="2019-07-09T18:16:00Z">
            <w:rPr>
              <w:noProof/>
            </w:rPr>
          </w:rPrChange>
        </w:rPr>
        <w:instrText xml:space="preserve"> SEQ Figura \* ARABIC </w:instrText>
      </w:r>
      <w:r w:rsidR="00DF2272" w:rsidRPr="004E7DBD">
        <w:rPr>
          <w:noProof/>
          <w:rPrChange w:id="9404" w:author="Alexandre Marcondes" w:date="2019-07-09T18:16:00Z">
            <w:rPr>
              <w:noProof/>
            </w:rPr>
          </w:rPrChange>
        </w:rPr>
        <w:fldChar w:fldCharType="separate"/>
      </w:r>
      <w:r w:rsidR="00881DF2" w:rsidRPr="004E7DBD">
        <w:rPr>
          <w:noProof/>
          <w:rPrChange w:id="9405" w:author="Alexandre Marcondes" w:date="2019-07-09T18:16:00Z">
            <w:rPr>
              <w:noProof/>
            </w:rPr>
          </w:rPrChange>
        </w:rPr>
        <w:t>32</w:t>
      </w:r>
      <w:r w:rsidR="00DF2272" w:rsidRPr="004E7DBD">
        <w:rPr>
          <w:noProof/>
          <w:rPrChange w:id="9406" w:author="Alexandre Marcondes" w:date="2019-07-09T18:16:00Z">
            <w:rPr>
              <w:noProof/>
            </w:rPr>
          </w:rPrChange>
        </w:rPr>
        <w:fldChar w:fldCharType="end"/>
      </w:r>
      <w:bookmarkEnd w:id="9394"/>
      <w:r w:rsidRPr="004E7DBD">
        <w:rPr>
          <w:rPrChange w:id="9407" w:author="Alexandre Marcondes" w:date="2019-07-09T18:16:00Z">
            <w:rPr/>
          </w:rPrChange>
        </w:rPr>
        <w:t xml:space="preserve">- Módulo coletor de pontos: </w:t>
      </w:r>
      <w:proofErr w:type="spellStart"/>
      <w:r w:rsidRPr="004E7DBD">
        <w:rPr>
          <w:rPrChange w:id="9408" w:author="Alexandre Marcondes" w:date="2019-07-09T18:16:00Z">
            <w:rPr/>
          </w:rPrChange>
        </w:rPr>
        <w:t>prmiera</w:t>
      </w:r>
      <w:proofErr w:type="spellEnd"/>
      <w:r w:rsidRPr="004E7DBD">
        <w:rPr>
          <w:rPrChange w:id="9409" w:author="Alexandre Marcondes" w:date="2019-07-09T18:16:00Z">
            <w:rPr/>
          </w:rPrChange>
        </w:rPr>
        <w:t xml:space="preserve"> parte </w:t>
      </w:r>
      <w:proofErr w:type="spellStart"/>
      <w:proofErr w:type="gramStart"/>
      <w:r w:rsidRPr="004E7DBD">
        <w:rPr>
          <w:rPrChange w:id="9410" w:author="Alexandre Marcondes" w:date="2019-07-09T18:16:00Z">
            <w:rPr/>
          </w:rPrChange>
        </w:rPr>
        <w:t>pointCallback</w:t>
      </w:r>
      <w:bookmarkEnd w:id="9395"/>
      <w:bookmarkEnd w:id="9396"/>
      <w:bookmarkEnd w:id="9397"/>
      <w:bookmarkEnd w:id="9398"/>
      <w:bookmarkEnd w:id="9399"/>
      <w:bookmarkEnd w:id="9400"/>
      <w:proofErr w:type="spellEnd"/>
      <w:proofErr w:type="gramEnd"/>
    </w:p>
    <w:bookmarkStart w:id="9411" w:name="_MON_1619079587"/>
    <w:bookmarkEnd w:id="9411"/>
    <w:p w:rsidR="00F159CA" w:rsidRPr="004E7DBD" w:rsidRDefault="00F159CA" w:rsidP="006213BA">
      <w:pPr>
        <w:rPr>
          <w:rPrChange w:id="9412" w:author="Alexandre Marcondes" w:date="2019-07-09T18:16:00Z">
            <w:rPr/>
          </w:rPrChange>
        </w:rPr>
      </w:pPr>
      <w:r w:rsidRPr="004E7DBD">
        <w:rPr>
          <w:rPrChange w:id="9413" w:author="Alexandre Marcondes" w:date="2019-07-09T18:16:00Z">
            <w:rPr/>
          </w:rPrChange>
        </w:rPr>
        <w:object w:dxaOrig="8504" w:dyaOrig="7385">
          <v:shape id="_x0000_i1034" type="#_x0000_t75" style="width:425.25pt;height:368.25pt" o:ole="">
            <v:imagedata r:id="rId52" o:title=""/>
          </v:shape>
          <o:OLEObject Type="Embed" ProgID="Word.OpenDocumentText.12" ShapeID="_x0000_i1034" DrawAspect="Content" ObjectID="_1624201424" r:id="rId53"/>
        </w:object>
      </w:r>
      <w:r w:rsidRPr="004E7DBD">
        <w:rPr>
          <w:rPrChange w:id="9414" w:author="Alexandre Marcondes" w:date="2019-07-09T18:16:00Z">
            <w:rPr/>
          </w:rPrChange>
        </w:rPr>
        <w:t>Fonte: Arquivo pessoal</w:t>
      </w:r>
    </w:p>
    <w:p w:rsidR="00F159CA" w:rsidRPr="004E7DBD" w:rsidRDefault="00F159CA" w:rsidP="006213BA">
      <w:pPr>
        <w:rPr>
          <w:rPrChange w:id="9415" w:author="Alexandre Marcondes" w:date="2019-07-09T18:16:00Z">
            <w:rPr/>
          </w:rPrChange>
        </w:rPr>
      </w:pPr>
    </w:p>
    <w:p w:rsidR="00302731" w:rsidRPr="004E7DBD" w:rsidRDefault="00302731" w:rsidP="00302731">
      <w:pPr>
        <w:rPr>
          <w:rPrChange w:id="9416" w:author="Alexandre Marcondes" w:date="2019-07-09T18:16:00Z">
            <w:rPr/>
          </w:rPrChange>
        </w:rPr>
      </w:pPr>
      <w:r w:rsidRPr="004E7DBD">
        <w:rPr>
          <w:rPrChange w:id="9417" w:author="Alexandre Marcondes" w:date="2019-07-09T18:16:00Z">
            <w:rPr/>
          </w:rPrChange>
        </w:rPr>
        <w:t xml:space="preserve">Detalhes sobre a </w:t>
      </w:r>
      <w:proofErr w:type="gramStart"/>
      <w:r w:rsidRPr="004E7DBD">
        <w:rPr>
          <w:rPrChange w:id="9418" w:author="Alexandre Marcondes" w:date="2019-07-09T18:16:00Z">
            <w:rPr/>
          </w:rPrChange>
        </w:rPr>
        <w:t>implementação</w:t>
      </w:r>
      <w:proofErr w:type="gramEnd"/>
      <w:r w:rsidRPr="004E7DBD">
        <w:rPr>
          <w:rPrChange w:id="9419" w:author="Alexandre Marcondes" w:date="2019-07-09T18:16:00Z">
            <w:rPr/>
          </w:rPrChange>
        </w:rPr>
        <w:t xml:space="preserve"> abaixo:</w:t>
      </w:r>
    </w:p>
    <w:p w:rsidR="00302731" w:rsidRPr="004E7DBD" w:rsidRDefault="00302731" w:rsidP="00302731">
      <w:pPr>
        <w:rPr>
          <w:rPrChange w:id="9420" w:author="Alexandre Marcondes" w:date="2019-07-09T18:16:00Z">
            <w:rPr/>
          </w:rPrChange>
        </w:rPr>
      </w:pPr>
    </w:p>
    <w:p w:rsidR="00302731" w:rsidRPr="004E7DBD" w:rsidRDefault="00302731" w:rsidP="00134B19">
      <w:pPr>
        <w:pStyle w:val="PargrafodaLista"/>
        <w:numPr>
          <w:ilvl w:val="0"/>
          <w:numId w:val="34"/>
        </w:numPr>
        <w:rPr>
          <w:rPrChange w:id="9421" w:author="Alexandre Marcondes" w:date="2019-07-09T18:16:00Z">
            <w:rPr/>
          </w:rPrChange>
        </w:rPr>
      </w:pPr>
      <w:r w:rsidRPr="004E7DBD">
        <w:rPr>
          <w:rPrChange w:id="9422" w:author="Alexandre Marcondes" w:date="2019-07-09T18:16:00Z">
            <w:rPr/>
          </w:rPrChange>
        </w:rPr>
        <w:t xml:space="preserve">Linha 20: este comando </w:t>
      </w:r>
      <w:r w:rsidR="00215C39" w:rsidRPr="004E7DBD">
        <w:rPr>
          <w:rPrChange w:id="9423" w:author="Alexandre Marcondes" w:date="2019-07-09T18:16:00Z">
            <w:rPr/>
          </w:rPrChange>
        </w:rPr>
        <w:t>referência</w:t>
      </w:r>
      <w:r w:rsidRPr="004E7DBD">
        <w:rPr>
          <w:rPrChange w:id="9424" w:author="Alexandre Marcondes" w:date="2019-07-09T18:16:00Z">
            <w:rPr/>
          </w:rPrChange>
        </w:rPr>
        <w:t xml:space="preserve"> a variável nível como uma variável global.</w:t>
      </w:r>
    </w:p>
    <w:p w:rsidR="00302731" w:rsidRPr="004E7DBD" w:rsidRDefault="00302731" w:rsidP="00134B19">
      <w:pPr>
        <w:pStyle w:val="PargrafodaLista"/>
        <w:numPr>
          <w:ilvl w:val="0"/>
          <w:numId w:val="34"/>
        </w:numPr>
        <w:rPr>
          <w:rPrChange w:id="9425" w:author="Alexandre Marcondes" w:date="2019-07-09T18:16:00Z">
            <w:rPr/>
          </w:rPrChange>
        </w:rPr>
      </w:pPr>
      <w:r w:rsidRPr="004E7DBD">
        <w:rPr>
          <w:rPrChange w:id="9426" w:author="Alexandre Marcondes" w:date="2019-07-09T18:16:00Z">
            <w:rPr/>
          </w:rPrChange>
        </w:rPr>
        <w:t xml:space="preserve">Entre 22 e 28: Estes comandos servem apenas para detectar os acionamentos das setas esquerda e direita, contudo não possuem nenhuma </w:t>
      </w:r>
      <w:proofErr w:type="gramStart"/>
      <w:r w:rsidRPr="004E7DBD">
        <w:rPr>
          <w:rPrChange w:id="9427" w:author="Alexandre Marcondes" w:date="2019-07-09T18:16:00Z">
            <w:rPr/>
          </w:rPrChange>
        </w:rPr>
        <w:t>ação</w:t>
      </w:r>
      <w:proofErr w:type="gramEnd"/>
    </w:p>
    <w:p w:rsidR="00302731" w:rsidRPr="004E7DBD" w:rsidRDefault="00302731" w:rsidP="00134B19">
      <w:pPr>
        <w:pStyle w:val="PargrafodaLista"/>
        <w:numPr>
          <w:ilvl w:val="0"/>
          <w:numId w:val="34"/>
        </w:numPr>
        <w:rPr>
          <w:rPrChange w:id="9428" w:author="Alexandre Marcondes" w:date="2019-07-09T18:16:00Z">
            <w:rPr/>
          </w:rPrChange>
        </w:rPr>
      </w:pPr>
      <w:r w:rsidRPr="004E7DBD">
        <w:rPr>
          <w:rPrChange w:id="9429" w:author="Alexandre Marcondes" w:date="2019-07-09T18:16:00Z">
            <w:rPr/>
          </w:rPrChange>
        </w:rPr>
        <w:t xml:space="preserve">Entre 30 e 42: Este trecho se refere ao aumento e diminuição do valor da variável nível por meio do acionamento das setas para cima e para baixo respectivamente. O limite inferior da variável nível é configurado para </w:t>
      </w:r>
      <w:proofErr w:type="gramStart"/>
      <w:r w:rsidRPr="004E7DBD">
        <w:rPr>
          <w:rPrChange w:id="9430" w:author="Alexandre Marcondes" w:date="2019-07-09T18:16:00Z">
            <w:rPr/>
          </w:rPrChange>
        </w:rPr>
        <w:t>0</w:t>
      </w:r>
      <w:proofErr w:type="gramEnd"/>
    </w:p>
    <w:p w:rsidR="00302731" w:rsidRPr="004E7DBD" w:rsidRDefault="00302731" w:rsidP="00134B19">
      <w:pPr>
        <w:pStyle w:val="PargrafodaLista"/>
        <w:numPr>
          <w:ilvl w:val="0"/>
          <w:numId w:val="34"/>
        </w:numPr>
        <w:rPr>
          <w:rPrChange w:id="9431" w:author="Alexandre Marcondes" w:date="2019-07-09T18:16:00Z">
            <w:rPr/>
          </w:rPrChange>
        </w:rPr>
      </w:pPr>
      <w:r w:rsidRPr="004E7DBD">
        <w:rPr>
          <w:rPrChange w:id="9432" w:author="Alexandre Marcondes" w:date="2019-07-09T18:16:00Z">
            <w:rPr/>
          </w:rPrChange>
        </w:rPr>
        <w:lastRenderedPageBreak/>
        <w:t xml:space="preserve">Entre 43 e 47: Este trecho trata da lógica apara </w:t>
      </w:r>
      <w:proofErr w:type="gramStart"/>
      <w:r w:rsidRPr="004E7DBD">
        <w:rPr>
          <w:rPrChange w:id="9433" w:author="Alexandre Marcondes" w:date="2019-07-09T18:16:00Z">
            <w:rPr/>
          </w:rPrChange>
        </w:rPr>
        <w:t>deletar</w:t>
      </w:r>
      <w:proofErr w:type="gramEnd"/>
      <w:r w:rsidRPr="004E7DBD">
        <w:rPr>
          <w:rPrChange w:id="9434" w:author="Alexandre Marcondes" w:date="2019-07-09T18:16:00Z">
            <w:rPr/>
          </w:rPrChange>
        </w:rPr>
        <w:t xml:space="preserve"> os pontos adicionados ao </w:t>
      </w:r>
      <w:proofErr w:type="spellStart"/>
      <w:r w:rsidRPr="004E7DBD">
        <w:rPr>
          <w:rPrChange w:id="9435" w:author="Alexandre Marcondes" w:date="2019-07-09T18:16:00Z">
            <w:rPr/>
          </w:rPrChange>
        </w:rPr>
        <w:t>array</w:t>
      </w:r>
      <w:proofErr w:type="spellEnd"/>
      <w:r w:rsidRPr="004E7DBD">
        <w:rPr>
          <w:rPrChange w:id="9436" w:author="Alexandre Marcondes" w:date="2019-07-09T18:16:00Z">
            <w:rPr/>
          </w:rPrChange>
        </w:rPr>
        <w:t xml:space="preserve"> temporário. Pode ser usado pelo usuário quando cometido algum erro de percurso. </w:t>
      </w:r>
    </w:p>
    <w:p w:rsidR="00302731" w:rsidRPr="004E7DBD" w:rsidRDefault="00302731" w:rsidP="00302731">
      <w:pPr>
        <w:ind w:firstLine="0"/>
        <w:rPr>
          <w:rPrChange w:id="9437" w:author="Alexandre Marcondes" w:date="2019-07-09T18:16:00Z">
            <w:rPr/>
          </w:rPrChange>
        </w:rPr>
      </w:pPr>
    </w:p>
    <w:p w:rsidR="00F159CA" w:rsidRPr="004E7DBD" w:rsidRDefault="00302731" w:rsidP="008A2CBF">
      <w:pPr>
        <w:rPr>
          <w:rPrChange w:id="9438" w:author="Alexandre Marcondes" w:date="2019-07-09T18:16:00Z">
            <w:rPr/>
          </w:rPrChange>
        </w:rPr>
      </w:pPr>
      <w:r w:rsidRPr="004E7DBD">
        <w:rPr>
          <w:rPrChange w:id="9439" w:author="Alexandre Marcondes" w:date="2019-07-09T18:16:00Z">
            <w:rPr/>
          </w:rPrChange>
        </w:rPr>
        <w:t xml:space="preserve">A seguir na </w:t>
      </w:r>
      <w:r w:rsidR="00F159CA" w:rsidRPr="004E7DBD">
        <w:rPr>
          <w:rPrChange w:id="9440" w:author="Alexandre Marcondes" w:date="2019-07-09T18:16:00Z">
            <w:rPr/>
          </w:rPrChange>
        </w:rPr>
        <w:fldChar w:fldCharType="begin"/>
      </w:r>
      <w:r w:rsidR="00F159CA" w:rsidRPr="004E7DBD">
        <w:rPr>
          <w:rPrChange w:id="9441" w:author="Alexandre Marcondes" w:date="2019-07-09T18:16:00Z">
            <w:rPr/>
          </w:rPrChange>
        </w:rPr>
        <w:instrText xml:space="preserve"> REF _Ref8470228 \h </w:instrText>
      </w:r>
      <w:r w:rsidR="00F159CA" w:rsidRPr="004E7DBD">
        <w:rPr>
          <w:rPrChange w:id="9442" w:author="Alexandre Marcondes" w:date="2019-07-09T18:16:00Z">
            <w:rPr/>
          </w:rPrChange>
        </w:rPr>
      </w:r>
      <w:r w:rsidR="00F159CA" w:rsidRPr="004E7DBD">
        <w:rPr>
          <w:rPrChange w:id="9443" w:author="Alexandre Marcondes" w:date="2019-07-09T18:16:00Z">
            <w:rPr/>
          </w:rPrChange>
        </w:rPr>
        <w:fldChar w:fldCharType="separate"/>
      </w:r>
      <w:r w:rsidR="00C239C6" w:rsidRPr="004E7DBD">
        <w:rPr>
          <w:rPrChange w:id="9444" w:author="Alexandre Marcondes" w:date="2019-07-09T18:16:00Z">
            <w:rPr/>
          </w:rPrChange>
        </w:rPr>
        <w:t xml:space="preserve">Figura </w:t>
      </w:r>
      <w:r w:rsidR="00C239C6" w:rsidRPr="004E7DBD">
        <w:rPr>
          <w:noProof/>
          <w:rPrChange w:id="9445" w:author="Alexandre Marcondes" w:date="2019-07-09T18:16:00Z">
            <w:rPr>
              <w:noProof/>
            </w:rPr>
          </w:rPrChange>
        </w:rPr>
        <w:t>33</w:t>
      </w:r>
      <w:r w:rsidR="00F159CA" w:rsidRPr="004E7DBD">
        <w:rPr>
          <w:rPrChange w:id="9446" w:author="Alexandre Marcondes" w:date="2019-07-09T18:16:00Z">
            <w:rPr/>
          </w:rPrChange>
        </w:rPr>
        <w:fldChar w:fldCharType="end"/>
      </w:r>
      <w:r w:rsidR="00F159CA" w:rsidRPr="004E7DBD">
        <w:rPr>
          <w:rPrChange w:id="9447" w:author="Alexandre Marcondes" w:date="2019-07-09T18:16:00Z">
            <w:rPr/>
          </w:rPrChange>
        </w:rPr>
        <w:t xml:space="preserve"> </w:t>
      </w:r>
      <w:r w:rsidRPr="004E7DBD">
        <w:rPr>
          <w:rPrChange w:id="9448" w:author="Alexandre Marcondes" w:date="2019-07-09T18:16:00Z">
            <w:rPr/>
          </w:rPrChange>
        </w:rPr>
        <w:t xml:space="preserve">a segunda parte do código da função </w:t>
      </w:r>
      <w:proofErr w:type="spellStart"/>
      <w:r w:rsidRPr="004E7DBD">
        <w:rPr>
          <w:i/>
          <w:rPrChange w:id="9449" w:author="Alexandre Marcondes" w:date="2019-07-09T18:16:00Z">
            <w:rPr>
              <w:i/>
            </w:rPr>
          </w:rPrChange>
        </w:rPr>
        <w:t>pickpoint</w:t>
      </w:r>
      <w:proofErr w:type="spellEnd"/>
      <w:r w:rsidRPr="004E7DBD">
        <w:rPr>
          <w:i/>
          <w:rPrChange w:id="9450" w:author="Alexandre Marcondes" w:date="2019-07-09T18:16:00Z">
            <w:rPr>
              <w:i/>
            </w:rPr>
          </w:rPrChange>
        </w:rPr>
        <w:t>.</w:t>
      </w:r>
    </w:p>
    <w:p w:rsidR="008A2CBF" w:rsidRPr="004E7DBD" w:rsidRDefault="008A2CBF" w:rsidP="008A2CBF">
      <w:pPr>
        <w:rPr>
          <w:rPrChange w:id="9451" w:author="Alexandre Marcondes" w:date="2019-07-09T18:16:00Z">
            <w:rPr/>
          </w:rPrChange>
        </w:rPr>
      </w:pPr>
    </w:p>
    <w:p w:rsidR="00F159CA" w:rsidRPr="004E7DBD" w:rsidRDefault="00F159CA" w:rsidP="00F159CA">
      <w:pPr>
        <w:pStyle w:val="Legenda"/>
        <w:keepNext/>
        <w:rPr>
          <w:rPrChange w:id="9452" w:author="Alexandre Marcondes" w:date="2019-07-09T18:16:00Z">
            <w:rPr/>
          </w:rPrChange>
        </w:rPr>
      </w:pPr>
      <w:bookmarkStart w:id="9453" w:name="_Ref8470228"/>
      <w:bookmarkStart w:id="9454" w:name="_Toc9086576"/>
      <w:bookmarkStart w:id="9455" w:name="_Toc9086901"/>
      <w:bookmarkStart w:id="9456" w:name="_Toc9087028"/>
      <w:bookmarkStart w:id="9457" w:name="_Toc9088039"/>
      <w:bookmarkStart w:id="9458" w:name="_Toc9088380"/>
      <w:bookmarkStart w:id="9459" w:name="_Toc9088505"/>
      <w:r w:rsidRPr="004E7DBD">
        <w:rPr>
          <w:rPrChange w:id="9460" w:author="Alexandre Marcondes" w:date="2019-07-09T18:16:00Z">
            <w:rPr/>
          </w:rPrChange>
        </w:rPr>
        <w:t xml:space="preserve">Figura </w:t>
      </w:r>
      <w:r w:rsidR="00DF2272" w:rsidRPr="004E7DBD">
        <w:rPr>
          <w:noProof/>
          <w:rPrChange w:id="9461" w:author="Alexandre Marcondes" w:date="2019-07-09T18:16:00Z">
            <w:rPr>
              <w:noProof/>
            </w:rPr>
          </w:rPrChange>
        </w:rPr>
        <w:fldChar w:fldCharType="begin"/>
      </w:r>
      <w:r w:rsidR="00DF2272" w:rsidRPr="004E7DBD">
        <w:rPr>
          <w:noProof/>
          <w:rPrChange w:id="9462" w:author="Alexandre Marcondes" w:date="2019-07-09T18:16:00Z">
            <w:rPr>
              <w:noProof/>
            </w:rPr>
          </w:rPrChange>
        </w:rPr>
        <w:instrText xml:space="preserve"> SEQ Figura \* ARABIC </w:instrText>
      </w:r>
      <w:r w:rsidR="00DF2272" w:rsidRPr="004E7DBD">
        <w:rPr>
          <w:noProof/>
          <w:rPrChange w:id="9463" w:author="Alexandre Marcondes" w:date="2019-07-09T18:16:00Z">
            <w:rPr>
              <w:noProof/>
            </w:rPr>
          </w:rPrChange>
        </w:rPr>
        <w:fldChar w:fldCharType="separate"/>
      </w:r>
      <w:r w:rsidR="00881DF2" w:rsidRPr="004E7DBD">
        <w:rPr>
          <w:noProof/>
          <w:rPrChange w:id="9464" w:author="Alexandre Marcondes" w:date="2019-07-09T18:16:00Z">
            <w:rPr>
              <w:noProof/>
            </w:rPr>
          </w:rPrChange>
        </w:rPr>
        <w:t>33</w:t>
      </w:r>
      <w:r w:rsidR="00DF2272" w:rsidRPr="004E7DBD">
        <w:rPr>
          <w:noProof/>
          <w:rPrChange w:id="9465" w:author="Alexandre Marcondes" w:date="2019-07-09T18:16:00Z">
            <w:rPr>
              <w:noProof/>
            </w:rPr>
          </w:rPrChange>
        </w:rPr>
        <w:fldChar w:fldCharType="end"/>
      </w:r>
      <w:bookmarkEnd w:id="9453"/>
      <w:r w:rsidRPr="004E7DBD">
        <w:rPr>
          <w:rPrChange w:id="9466" w:author="Alexandre Marcondes" w:date="2019-07-09T18:16:00Z">
            <w:rPr/>
          </w:rPrChange>
        </w:rPr>
        <w:t xml:space="preserve">- Módulo coletor de pontos: segunda parte </w:t>
      </w:r>
      <w:proofErr w:type="spellStart"/>
      <w:proofErr w:type="gramStart"/>
      <w:r w:rsidRPr="004E7DBD">
        <w:rPr>
          <w:rPrChange w:id="9467" w:author="Alexandre Marcondes" w:date="2019-07-09T18:16:00Z">
            <w:rPr/>
          </w:rPrChange>
        </w:rPr>
        <w:t>pointCallback</w:t>
      </w:r>
      <w:bookmarkEnd w:id="9454"/>
      <w:bookmarkEnd w:id="9455"/>
      <w:bookmarkEnd w:id="9456"/>
      <w:bookmarkEnd w:id="9457"/>
      <w:bookmarkEnd w:id="9458"/>
      <w:bookmarkEnd w:id="9459"/>
      <w:proofErr w:type="spellEnd"/>
      <w:proofErr w:type="gramEnd"/>
    </w:p>
    <w:bookmarkStart w:id="9468" w:name="_MON_1619079849"/>
    <w:bookmarkEnd w:id="9468"/>
    <w:p w:rsidR="006213BA" w:rsidRPr="004E7DBD" w:rsidRDefault="00FF1C15" w:rsidP="006213BA">
      <w:pPr>
        <w:rPr>
          <w:rPrChange w:id="9469" w:author="Alexandre Marcondes" w:date="2019-07-09T18:16:00Z">
            <w:rPr/>
          </w:rPrChange>
        </w:rPr>
      </w:pPr>
      <w:r w:rsidRPr="004E7DBD">
        <w:rPr>
          <w:rPrChange w:id="9470" w:author="Alexandre Marcondes" w:date="2019-07-09T18:16:00Z">
            <w:rPr/>
          </w:rPrChange>
        </w:rPr>
        <w:object w:dxaOrig="8504" w:dyaOrig="7596">
          <v:shape id="_x0000_i1035" type="#_x0000_t75" style="width:425.25pt;height:380.25pt" o:ole="">
            <v:imagedata r:id="rId54" o:title=""/>
          </v:shape>
          <o:OLEObject Type="Embed" ProgID="Word.OpenDocumentText.12" ShapeID="_x0000_i1035" DrawAspect="Content" ObjectID="_1624201425" r:id="rId55"/>
        </w:object>
      </w:r>
    </w:p>
    <w:p w:rsidR="00F159CA" w:rsidRPr="004E7DBD" w:rsidRDefault="00F159CA" w:rsidP="006213BA">
      <w:pPr>
        <w:rPr>
          <w:rPrChange w:id="9471" w:author="Alexandre Marcondes" w:date="2019-07-09T18:16:00Z">
            <w:rPr/>
          </w:rPrChange>
        </w:rPr>
      </w:pPr>
      <w:r w:rsidRPr="004E7DBD">
        <w:rPr>
          <w:rPrChange w:id="9472" w:author="Alexandre Marcondes" w:date="2019-07-09T18:16:00Z">
            <w:rPr/>
          </w:rPrChange>
        </w:rPr>
        <w:t>Fonte: Arquivo pessoal</w:t>
      </w:r>
    </w:p>
    <w:p w:rsidR="00F159CA" w:rsidRPr="004E7DBD" w:rsidRDefault="00F159CA" w:rsidP="006213BA">
      <w:pPr>
        <w:rPr>
          <w:rPrChange w:id="9473" w:author="Alexandre Marcondes" w:date="2019-07-09T18:16:00Z">
            <w:rPr/>
          </w:rPrChange>
        </w:rPr>
      </w:pPr>
    </w:p>
    <w:p w:rsidR="00AE43D3" w:rsidRPr="004E7DBD" w:rsidRDefault="00AE43D3" w:rsidP="00AE43D3">
      <w:pPr>
        <w:rPr>
          <w:rPrChange w:id="9474" w:author="Alexandre Marcondes" w:date="2019-07-09T18:16:00Z">
            <w:rPr/>
          </w:rPrChange>
        </w:rPr>
      </w:pPr>
      <w:r w:rsidRPr="004E7DBD">
        <w:rPr>
          <w:rPrChange w:id="9475" w:author="Alexandre Marcondes" w:date="2019-07-09T18:16:00Z">
            <w:rPr/>
          </w:rPrChange>
        </w:rPr>
        <w:t xml:space="preserve">Detalhes sobre a </w:t>
      </w:r>
      <w:proofErr w:type="gramStart"/>
      <w:r w:rsidRPr="004E7DBD">
        <w:rPr>
          <w:rPrChange w:id="9476" w:author="Alexandre Marcondes" w:date="2019-07-09T18:16:00Z">
            <w:rPr/>
          </w:rPrChange>
        </w:rPr>
        <w:t>implementação</w:t>
      </w:r>
      <w:proofErr w:type="gramEnd"/>
      <w:r w:rsidRPr="004E7DBD">
        <w:rPr>
          <w:rPrChange w:id="9477" w:author="Alexandre Marcondes" w:date="2019-07-09T18:16:00Z">
            <w:rPr/>
          </w:rPrChange>
        </w:rPr>
        <w:t xml:space="preserve"> abaixo:</w:t>
      </w:r>
    </w:p>
    <w:p w:rsidR="00C32F34" w:rsidRPr="004E7DBD" w:rsidRDefault="00C32F34" w:rsidP="00C32F34">
      <w:pPr>
        <w:rPr>
          <w:rPrChange w:id="9478" w:author="Alexandre Marcondes" w:date="2019-07-09T18:16:00Z">
            <w:rPr/>
          </w:rPrChange>
        </w:rPr>
      </w:pPr>
    </w:p>
    <w:p w:rsidR="00AE43D3" w:rsidRPr="004E7DBD" w:rsidRDefault="00AE43D3" w:rsidP="00134B19">
      <w:pPr>
        <w:pStyle w:val="PargrafodaLista"/>
        <w:numPr>
          <w:ilvl w:val="0"/>
          <w:numId w:val="35"/>
        </w:numPr>
        <w:rPr>
          <w:rPrChange w:id="9479" w:author="Alexandre Marcondes" w:date="2019-07-09T18:16:00Z">
            <w:rPr/>
          </w:rPrChange>
        </w:rPr>
      </w:pPr>
      <w:r w:rsidRPr="004E7DBD">
        <w:rPr>
          <w:rPrChange w:id="9480" w:author="Alexandre Marcondes" w:date="2019-07-09T18:16:00Z">
            <w:rPr/>
          </w:rPrChange>
        </w:rPr>
        <w:t xml:space="preserve">Entre 49 e 64: Este trecho trata da lógica para salvar um ponto no </w:t>
      </w:r>
      <w:proofErr w:type="spellStart"/>
      <w:r w:rsidRPr="004E7DBD">
        <w:rPr>
          <w:i/>
          <w:rPrChange w:id="9481" w:author="Alexandre Marcondes" w:date="2019-07-09T18:16:00Z">
            <w:rPr>
              <w:i/>
            </w:rPr>
          </w:rPrChange>
        </w:rPr>
        <w:t>array</w:t>
      </w:r>
      <w:proofErr w:type="spellEnd"/>
      <w:r w:rsidRPr="004E7DBD">
        <w:rPr>
          <w:rPrChange w:id="9482" w:author="Alexandre Marcondes" w:date="2019-07-09T18:16:00Z">
            <w:rPr/>
          </w:rPrChange>
        </w:rPr>
        <w:t xml:space="preserve"> temporário ao pressionar a tecla </w:t>
      </w:r>
      <w:proofErr w:type="spellStart"/>
      <w:r w:rsidRPr="004E7DBD">
        <w:rPr>
          <w:i/>
          <w:rPrChange w:id="9483" w:author="Alexandre Marcondes" w:date="2019-07-09T18:16:00Z">
            <w:rPr>
              <w:i/>
            </w:rPr>
          </w:rPrChange>
        </w:rPr>
        <w:t>select</w:t>
      </w:r>
      <w:proofErr w:type="spellEnd"/>
      <w:r w:rsidRPr="004E7DBD">
        <w:rPr>
          <w:rPrChange w:id="9484" w:author="Alexandre Marcondes" w:date="2019-07-09T18:16:00Z">
            <w:rPr/>
          </w:rPrChange>
        </w:rPr>
        <w:t xml:space="preserve"> no controle. Primeiro </w:t>
      </w:r>
      <w:r w:rsidRPr="004E7DBD">
        <w:rPr>
          <w:rPrChange w:id="9485" w:author="Alexandre Marcondes" w:date="2019-07-09T18:16:00Z">
            <w:rPr/>
          </w:rPrChange>
        </w:rPr>
        <w:lastRenderedPageBreak/>
        <w:t xml:space="preserve">ocorre uma requisição ao </w:t>
      </w:r>
      <w:proofErr w:type="spellStart"/>
      <w:r w:rsidRPr="004E7DBD">
        <w:rPr>
          <w:i/>
          <w:rPrChange w:id="9486" w:author="Alexandre Marcondes" w:date="2019-07-09T18:16:00Z">
            <w:rPr>
              <w:i/>
            </w:rPr>
          </w:rPrChange>
        </w:rPr>
        <w:t>move_group</w:t>
      </w:r>
      <w:proofErr w:type="spellEnd"/>
      <w:r w:rsidRPr="004E7DBD">
        <w:rPr>
          <w:rPrChange w:id="9487" w:author="Alexandre Marcondes" w:date="2019-07-09T18:16:00Z">
            <w:rPr/>
          </w:rPrChange>
        </w:rPr>
        <w:t xml:space="preserve"> por meio de uma chamada pelo cliente </w:t>
      </w:r>
      <w:proofErr w:type="spellStart"/>
      <w:proofErr w:type="gramStart"/>
      <w:r w:rsidRPr="004E7DBD">
        <w:rPr>
          <w:i/>
          <w:rPrChange w:id="9488" w:author="Alexandre Marcondes" w:date="2019-07-09T18:16:00Z">
            <w:rPr>
              <w:i/>
            </w:rPr>
          </w:rPrChange>
        </w:rPr>
        <w:t>getPlanningScene</w:t>
      </w:r>
      <w:proofErr w:type="spellEnd"/>
      <w:proofErr w:type="gramEnd"/>
      <w:r w:rsidRPr="004E7DBD">
        <w:rPr>
          <w:rPrChange w:id="9489" w:author="Alexandre Marcondes" w:date="2019-07-09T18:16:00Z">
            <w:rPr/>
          </w:rPrChange>
        </w:rPr>
        <w:t xml:space="preserve">. A resposta é o estado do VANT, que é verificada através e uma chamada pelo cliente </w:t>
      </w:r>
      <w:proofErr w:type="spellStart"/>
      <w:proofErr w:type="gramStart"/>
      <w:r w:rsidRPr="004E7DBD">
        <w:rPr>
          <w:i/>
          <w:rPrChange w:id="9490" w:author="Alexandre Marcondes" w:date="2019-07-09T18:16:00Z">
            <w:rPr>
              <w:i/>
            </w:rPr>
          </w:rPrChange>
        </w:rPr>
        <w:t>getValidity</w:t>
      </w:r>
      <w:proofErr w:type="spellEnd"/>
      <w:proofErr w:type="gramEnd"/>
      <w:r w:rsidRPr="004E7DBD">
        <w:rPr>
          <w:rPrChange w:id="9491" w:author="Alexandre Marcondes" w:date="2019-07-09T18:16:00Z">
            <w:rPr/>
          </w:rPrChange>
        </w:rPr>
        <w:t xml:space="preserve">. Caso o estado seja valido este é armazenado junto com o valor do nível atual no </w:t>
      </w:r>
      <w:proofErr w:type="spellStart"/>
      <w:r w:rsidRPr="004E7DBD">
        <w:rPr>
          <w:i/>
          <w:rPrChange w:id="9492" w:author="Alexandre Marcondes" w:date="2019-07-09T18:16:00Z">
            <w:rPr>
              <w:i/>
            </w:rPr>
          </w:rPrChange>
        </w:rPr>
        <w:t>array</w:t>
      </w:r>
      <w:proofErr w:type="spellEnd"/>
      <w:r w:rsidRPr="004E7DBD">
        <w:rPr>
          <w:rPrChange w:id="9493" w:author="Alexandre Marcondes" w:date="2019-07-09T18:16:00Z">
            <w:rPr/>
          </w:rPrChange>
        </w:rPr>
        <w:t xml:space="preserve"> </w:t>
      </w:r>
      <w:proofErr w:type="spellStart"/>
      <w:r w:rsidRPr="004E7DBD">
        <w:rPr>
          <w:i/>
          <w:rPrChange w:id="9494" w:author="Alexandre Marcondes" w:date="2019-07-09T18:16:00Z">
            <w:rPr>
              <w:i/>
            </w:rPr>
          </w:rPrChange>
        </w:rPr>
        <w:t>positions</w:t>
      </w:r>
      <w:proofErr w:type="spellEnd"/>
      <w:r w:rsidRPr="004E7DBD">
        <w:rPr>
          <w:rPrChange w:id="9495" w:author="Alexandre Marcondes" w:date="2019-07-09T18:16:00Z">
            <w:rPr/>
          </w:rPrChange>
        </w:rPr>
        <w:t xml:space="preserve">, caso contrário </w:t>
      </w:r>
      <w:proofErr w:type="gramStart"/>
      <w:r w:rsidRPr="004E7DBD">
        <w:rPr>
          <w:rPrChange w:id="9496" w:author="Alexandre Marcondes" w:date="2019-07-09T18:16:00Z">
            <w:rPr/>
          </w:rPrChange>
        </w:rPr>
        <w:t>a</w:t>
      </w:r>
      <w:proofErr w:type="gramEnd"/>
      <w:r w:rsidRPr="004E7DBD">
        <w:rPr>
          <w:rPrChange w:id="9497" w:author="Alexandre Marcondes" w:date="2019-07-09T18:16:00Z">
            <w:rPr/>
          </w:rPrChange>
        </w:rPr>
        <w:t xml:space="preserve"> posição é descartada e um uma mensagem é enviada ao usuário.</w:t>
      </w:r>
    </w:p>
    <w:p w:rsidR="00AE43D3" w:rsidRPr="004E7DBD" w:rsidRDefault="00AE43D3" w:rsidP="00134B19">
      <w:pPr>
        <w:pStyle w:val="PargrafodaLista"/>
        <w:numPr>
          <w:ilvl w:val="0"/>
          <w:numId w:val="35"/>
        </w:numPr>
        <w:rPr>
          <w:rPrChange w:id="9498" w:author="Alexandre Marcondes" w:date="2019-07-09T18:16:00Z">
            <w:rPr/>
          </w:rPrChange>
        </w:rPr>
      </w:pPr>
      <w:r w:rsidRPr="004E7DBD">
        <w:rPr>
          <w:rPrChange w:id="9499" w:author="Alexandre Marcondes" w:date="2019-07-09T18:16:00Z">
            <w:rPr/>
          </w:rPrChange>
        </w:rPr>
        <w:t xml:space="preserve">Entre 66 e 76: Este trecho trata da lógica para salvar um arquivo com as informações contidas no </w:t>
      </w:r>
      <w:proofErr w:type="spellStart"/>
      <w:r w:rsidRPr="004E7DBD">
        <w:rPr>
          <w:i/>
          <w:rPrChange w:id="9500" w:author="Alexandre Marcondes" w:date="2019-07-09T18:16:00Z">
            <w:rPr>
              <w:i/>
            </w:rPr>
          </w:rPrChange>
        </w:rPr>
        <w:t>array</w:t>
      </w:r>
      <w:proofErr w:type="spellEnd"/>
      <w:r w:rsidRPr="004E7DBD">
        <w:rPr>
          <w:rPrChange w:id="9501" w:author="Alexandre Marcondes" w:date="2019-07-09T18:16:00Z">
            <w:rPr/>
          </w:rPrChange>
        </w:rPr>
        <w:t xml:space="preserve"> </w:t>
      </w:r>
      <w:proofErr w:type="spellStart"/>
      <w:r w:rsidRPr="004E7DBD">
        <w:rPr>
          <w:i/>
          <w:rPrChange w:id="9502" w:author="Alexandre Marcondes" w:date="2019-07-09T18:16:00Z">
            <w:rPr>
              <w:i/>
            </w:rPr>
          </w:rPrChange>
        </w:rPr>
        <w:t>positions</w:t>
      </w:r>
      <w:proofErr w:type="spellEnd"/>
      <w:r w:rsidRPr="004E7DBD">
        <w:rPr>
          <w:rPrChange w:id="9503" w:author="Alexandre Marcondes" w:date="2019-07-09T18:16:00Z">
            <w:rPr/>
          </w:rPrChange>
        </w:rPr>
        <w:t xml:space="preserve">. Caso não haja nenhuma posição, uma mensagem é enviada ao usuário alertando sobre a falta de pontos. Caso haja pontos um </w:t>
      </w:r>
      <w:r w:rsidR="00F159CA" w:rsidRPr="004E7DBD">
        <w:rPr>
          <w:rPrChange w:id="9504" w:author="Alexandre Marcondes" w:date="2019-07-09T18:16:00Z">
            <w:rPr/>
          </w:rPrChange>
        </w:rPr>
        <w:t>número</w:t>
      </w:r>
      <w:r w:rsidRPr="004E7DBD">
        <w:rPr>
          <w:rPrChange w:id="9505" w:author="Alexandre Marcondes" w:date="2019-07-09T18:16:00Z">
            <w:rPr/>
          </w:rPrChange>
        </w:rPr>
        <w:t xml:space="preserve"> </w:t>
      </w:r>
      <w:r w:rsidR="00F159CA" w:rsidRPr="004E7DBD">
        <w:rPr>
          <w:rPrChange w:id="9506" w:author="Alexandre Marcondes" w:date="2019-07-09T18:16:00Z">
            <w:rPr/>
          </w:rPrChange>
        </w:rPr>
        <w:t>referente</w:t>
      </w:r>
      <w:r w:rsidRPr="004E7DBD">
        <w:rPr>
          <w:rPrChange w:id="9507" w:author="Alexandre Marcondes" w:date="2019-07-09T18:16:00Z">
            <w:rPr/>
          </w:rPrChange>
        </w:rPr>
        <w:t xml:space="preserve"> ao </w:t>
      </w:r>
      <w:r w:rsidR="00F159CA" w:rsidRPr="004E7DBD">
        <w:rPr>
          <w:rPrChange w:id="9508" w:author="Alexandre Marcondes" w:date="2019-07-09T18:16:00Z">
            <w:rPr/>
          </w:rPrChange>
        </w:rPr>
        <w:t>sequenciamento</w:t>
      </w:r>
      <w:r w:rsidRPr="004E7DBD">
        <w:rPr>
          <w:rPrChange w:id="9509" w:author="Alexandre Marcondes" w:date="2019-07-09T18:16:00Z">
            <w:rPr/>
          </w:rPrChange>
        </w:rPr>
        <w:t xml:space="preserve"> de arquivo é </w:t>
      </w:r>
      <w:r w:rsidR="00F159CA" w:rsidRPr="004E7DBD">
        <w:rPr>
          <w:rPrChange w:id="9510" w:author="Alexandre Marcondes" w:date="2019-07-09T18:16:00Z">
            <w:rPr/>
          </w:rPrChange>
        </w:rPr>
        <w:t>detectado</w:t>
      </w:r>
      <w:r w:rsidRPr="004E7DBD">
        <w:rPr>
          <w:rPrChange w:id="9511" w:author="Alexandre Marcondes" w:date="2019-07-09T18:16:00Z">
            <w:rPr/>
          </w:rPrChange>
        </w:rPr>
        <w:t xml:space="preserve"> do diretório padrão e incrementado de </w:t>
      </w:r>
      <w:proofErr w:type="gramStart"/>
      <w:r w:rsidRPr="004E7DBD">
        <w:rPr>
          <w:rPrChange w:id="9512" w:author="Alexandre Marcondes" w:date="2019-07-09T18:16:00Z">
            <w:rPr/>
          </w:rPrChange>
        </w:rPr>
        <w:t>1</w:t>
      </w:r>
      <w:proofErr w:type="gramEnd"/>
      <w:r w:rsidRPr="004E7DBD">
        <w:rPr>
          <w:rPrChange w:id="9513" w:author="Alexandre Marcondes" w:date="2019-07-09T18:16:00Z">
            <w:rPr/>
          </w:rPrChange>
        </w:rPr>
        <w:t xml:space="preserve"> para gerar um novo nome de arquivo com o prefixo “</w:t>
      </w:r>
      <w:proofErr w:type="spellStart"/>
      <w:r w:rsidRPr="004E7DBD">
        <w:rPr>
          <w:rPrChange w:id="9514" w:author="Alexandre Marcondes" w:date="2019-07-09T18:16:00Z">
            <w:rPr/>
          </w:rPrChange>
        </w:rPr>
        <w:t>list</w:t>
      </w:r>
      <w:proofErr w:type="spellEnd"/>
      <w:r w:rsidRPr="004E7DBD">
        <w:rPr>
          <w:rPrChange w:id="9515" w:author="Alexandre Marcondes" w:date="2019-07-09T18:16:00Z">
            <w:rPr/>
          </w:rPrChange>
        </w:rPr>
        <w:t>”</w:t>
      </w:r>
      <w:r w:rsidR="00F159CA" w:rsidRPr="004E7DBD">
        <w:rPr>
          <w:rPrChange w:id="9516" w:author="Alexandre Marcondes" w:date="2019-07-09T18:16:00Z">
            <w:rPr/>
          </w:rPrChange>
        </w:rPr>
        <w:t xml:space="preserve">. O arquivo é salvo utilizado o método </w:t>
      </w:r>
      <w:proofErr w:type="spellStart"/>
      <w:r w:rsidR="00F159CA" w:rsidRPr="004E7DBD">
        <w:rPr>
          <w:i/>
          <w:rPrChange w:id="9517" w:author="Alexandre Marcondes" w:date="2019-07-09T18:16:00Z">
            <w:rPr>
              <w:i/>
            </w:rPr>
          </w:rPrChange>
        </w:rPr>
        <w:t>dump</w:t>
      </w:r>
      <w:proofErr w:type="spellEnd"/>
      <w:r w:rsidR="00F159CA" w:rsidRPr="004E7DBD">
        <w:rPr>
          <w:i/>
          <w:rPrChange w:id="9518" w:author="Alexandre Marcondes" w:date="2019-07-09T18:16:00Z">
            <w:rPr>
              <w:i/>
            </w:rPr>
          </w:rPrChange>
        </w:rPr>
        <w:t xml:space="preserve"> </w:t>
      </w:r>
      <w:r w:rsidR="00F159CA" w:rsidRPr="004E7DBD">
        <w:rPr>
          <w:rPrChange w:id="9519" w:author="Alexandre Marcondes" w:date="2019-07-09T18:16:00Z">
            <w:rPr/>
          </w:rPrChange>
        </w:rPr>
        <w:t xml:space="preserve">da biblioteca </w:t>
      </w:r>
      <w:proofErr w:type="spellStart"/>
      <w:r w:rsidR="00F159CA" w:rsidRPr="004E7DBD">
        <w:rPr>
          <w:i/>
          <w:rPrChange w:id="9520" w:author="Alexandre Marcondes" w:date="2019-07-09T18:16:00Z">
            <w:rPr>
              <w:i/>
            </w:rPr>
          </w:rPrChange>
        </w:rPr>
        <w:t>pickle</w:t>
      </w:r>
      <w:proofErr w:type="spellEnd"/>
      <w:r w:rsidR="00F159CA" w:rsidRPr="004E7DBD">
        <w:rPr>
          <w:rPrChange w:id="9521" w:author="Alexandre Marcondes" w:date="2019-07-09T18:16:00Z">
            <w:rPr/>
          </w:rPrChange>
        </w:rPr>
        <w:t xml:space="preserve"> e uma mensagem de sucesso é enviada ao usuário.</w:t>
      </w:r>
    </w:p>
    <w:p w:rsidR="00302731" w:rsidRPr="004E7DBD" w:rsidRDefault="00302731" w:rsidP="00C32F34">
      <w:pPr>
        <w:rPr>
          <w:rPrChange w:id="9522" w:author="Alexandre Marcondes" w:date="2019-07-09T18:16:00Z">
            <w:rPr/>
          </w:rPrChange>
        </w:rPr>
      </w:pPr>
    </w:p>
    <w:p w:rsidR="00C32F34" w:rsidRPr="004E7DBD" w:rsidRDefault="00C32F34" w:rsidP="00C32F34">
      <w:pPr>
        <w:pStyle w:val="Ttulo4"/>
        <w:numPr>
          <w:ilvl w:val="3"/>
          <w:numId w:val="6"/>
        </w:numPr>
        <w:rPr>
          <w:i/>
          <w:rPrChange w:id="9523" w:author="Alexandre Marcondes" w:date="2019-07-09T18:16:00Z">
            <w:rPr>
              <w:i/>
            </w:rPr>
          </w:rPrChange>
        </w:rPr>
      </w:pPr>
      <w:proofErr w:type="spellStart"/>
      <w:r w:rsidRPr="004E7DBD">
        <w:rPr>
          <w:i/>
          <w:rPrChange w:id="9524" w:author="Alexandre Marcondes" w:date="2019-07-09T18:16:00Z">
            <w:rPr>
              <w:i/>
            </w:rPr>
          </w:rPrChange>
        </w:rPr>
        <w:t>Main</w:t>
      </w:r>
      <w:proofErr w:type="spellEnd"/>
    </w:p>
    <w:p w:rsidR="00FF1C15" w:rsidRPr="004E7DBD" w:rsidRDefault="00FF1C15" w:rsidP="00FF1C15">
      <w:pPr>
        <w:rPr>
          <w:rPrChange w:id="9525" w:author="Alexandre Marcondes" w:date="2019-07-09T18:16:00Z">
            <w:rPr/>
          </w:rPrChange>
        </w:rPr>
      </w:pPr>
    </w:p>
    <w:p w:rsidR="00F159CA" w:rsidRPr="004E7DBD" w:rsidRDefault="00F159CA" w:rsidP="00F159CA">
      <w:pPr>
        <w:rPr>
          <w:rPrChange w:id="9526" w:author="Alexandre Marcondes" w:date="2019-07-09T18:16:00Z">
            <w:rPr/>
          </w:rPrChange>
        </w:rPr>
      </w:pPr>
      <w:r w:rsidRPr="004E7DBD">
        <w:rPr>
          <w:rPrChange w:id="9527" w:author="Alexandre Marcondes" w:date="2019-07-09T18:16:00Z">
            <w:rPr/>
          </w:rPrChange>
        </w:rPr>
        <w:t xml:space="preserve">A seguir na </w:t>
      </w:r>
      <w:r w:rsidRPr="004E7DBD">
        <w:rPr>
          <w:rPrChange w:id="9528" w:author="Alexandre Marcondes" w:date="2019-07-09T18:16:00Z">
            <w:rPr/>
          </w:rPrChange>
        </w:rPr>
        <w:fldChar w:fldCharType="begin"/>
      </w:r>
      <w:r w:rsidRPr="004E7DBD">
        <w:rPr>
          <w:rPrChange w:id="9529" w:author="Alexandre Marcondes" w:date="2019-07-09T18:16:00Z">
            <w:rPr/>
          </w:rPrChange>
        </w:rPr>
        <w:instrText xml:space="preserve"> REF _Ref8470206 \h </w:instrText>
      </w:r>
      <w:r w:rsidRPr="004E7DBD">
        <w:rPr>
          <w:rPrChange w:id="9530" w:author="Alexandre Marcondes" w:date="2019-07-09T18:16:00Z">
            <w:rPr/>
          </w:rPrChange>
        </w:rPr>
      </w:r>
      <w:r w:rsidRPr="004E7DBD">
        <w:rPr>
          <w:rPrChange w:id="9531" w:author="Alexandre Marcondes" w:date="2019-07-09T18:16:00Z">
            <w:rPr/>
          </w:rPrChange>
        </w:rPr>
        <w:fldChar w:fldCharType="separate"/>
      </w:r>
      <w:r w:rsidR="00C239C6" w:rsidRPr="004E7DBD">
        <w:rPr>
          <w:rPrChange w:id="9532" w:author="Alexandre Marcondes" w:date="2019-07-09T18:16:00Z">
            <w:rPr/>
          </w:rPrChange>
        </w:rPr>
        <w:t xml:space="preserve">Figura </w:t>
      </w:r>
      <w:r w:rsidR="00C239C6" w:rsidRPr="004E7DBD">
        <w:rPr>
          <w:noProof/>
          <w:rPrChange w:id="9533" w:author="Alexandre Marcondes" w:date="2019-07-09T18:16:00Z">
            <w:rPr>
              <w:noProof/>
            </w:rPr>
          </w:rPrChange>
        </w:rPr>
        <w:t>34</w:t>
      </w:r>
      <w:r w:rsidRPr="004E7DBD">
        <w:rPr>
          <w:rPrChange w:id="9534" w:author="Alexandre Marcondes" w:date="2019-07-09T18:16:00Z">
            <w:rPr/>
          </w:rPrChange>
        </w:rPr>
        <w:fldChar w:fldCharType="end"/>
      </w:r>
      <w:r w:rsidRPr="004E7DBD">
        <w:rPr>
          <w:rPrChange w:id="9535" w:author="Alexandre Marcondes" w:date="2019-07-09T18:16:00Z">
            <w:rPr/>
          </w:rPrChange>
        </w:rPr>
        <w:t xml:space="preserve"> o código e </w:t>
      </w:r>
      <w:proofErr w:type="gramStart"/>
      <w:r w:rsidRPr="004E7DBD">
        <w:rPr>
          <w:rPrChange w:id="9536" w:author="Alexandre Marcondes" w:date="2019-07-09T18:16:00Z">
            <w:rPr/>
          </w:rPrChange>
        </w:rPr>
        <w:t>implementação</w:t>
      </w:r>
      <w:proofErr w:type="gramEnd"/>
      <w:r w:rsidRPr="004E7DBD">
        <w:rPr>
          <w:rPrChange w:id="9537" w:author="Alexandre Marcondes" w:date="2019-07-09T18:16:00Z">
            <w:rPr/>
          </w:rPrChange>
        </w:rPr>
        <w:t xml:space="preserve"> da função </w:t>
      </w:r>
      <w:proofErr w:type="spellStart"/>
      <w:r w:rsidRPr="004E7DBD">
        <w:rPr>
          <w:i/>
          <w:rPrChange w:id="9538" w:author="Alexandre Marcondes" w:date="2019-07-09T18:16:00Z">
            <w:rPr>
              <w:i/>
            </w:rPr>
          </w:rPrChange>
        </w:rPr>
        <w:t>main</w:t>
      </w:r>
      <w:proofErr w:type="spellEnd"/>
      <w:r w:rsidRPr="004E7DBD">
        <w:rPr>
          <w:i/>
          <w:rPrChange w:id="9539" w:author="Alexandre Marcondes" w:date="2019-07-09T18:16:00Z">
            <w:rPr>
              <w:i/>
            </w:rPr>
          </w:rPrChange>
        </w:rPr>
        <w:t>.</w:t>
      </w:r>
    </w:p>
    <w:p w:rsidR="00F159CA" w:rsidRPr="004E7DBD" w:rsidRDefault="00F159CA" w:rsidP="00FF1C15">
      <w:pPr>
        <w:rPr>
          <w:rPrChange w:id="9540" w:author="Alexandre Marcondes" w:date="2019-07-09T18:16:00Z">
            <w:rPr/>
          </w:rPrChange>
        </w:rPr>
      </w:pPr>
    </w:p>
    <w:p w:rsidR="00F159CA" w:rsidRPr="004E7DBD" w:rsidRDefault="00F159CA" w:rsidP="00F159CA">
      <w:pPr>
        <w:pStyle w:val="Legenda"/>
        <w:keepNext/>
        <w:rPr>
          <w:rPrChange w:id="9541" w:author="Alexandre Marcondes" w:date="2019-07-09T18:16:00Z">
            <w:rPr/>
          </w:rPrChange>
        </w:rPr>
      </w:pPr>
      <w:bookmarkStart w:id="9542" w:name="_Ref8470206"/>
      <w:bookmarkStart w:id="9543" w:name="_Toc9086577"/>
      <w:bookmarkStart w:id="9544" w:name="_Toc9086902"/>
      <w:bookmarkStart w:id="9545" w:name="_Toc9087029"/>
      <w:bookmarkStart w:id="9546" w:name="_Toc9088040"/>
      <w:bookmarkStart w:id="9547" w:name="_Toc9088381"/>
      <w:bookmarkStart w:id="9548" w:name="_Toc9088506"/>
      <w:r w:rsidRPr="004E7DBD">
        <w:rPr>
          <w:rPrChange w:id="9549" w:author="Alexandre Marcondes" w:date="2019-07-09T18:16:00Z">
            <w:rPr/>
          </w:rPrChange>
        </w:rPr>
        <w:t xml:space="preserve">Figura </w:t>
      </w:r>
      <w:r w:rsidR="00DF2272" w:rsidRPr="004E7DBD">
        <w:rPr>
          <w:noProof/>
          <w:rPrChange w:id="9550" w:author="Alexandre Marcondes" w:date="2019-07-09T18:16:00Z">
            <w:rPr>
              <w:noProof/>
            </w:rPr>
          </w:rPrChange>
        </w:rPr>
        <w:fldChar w:fldCharType="begin"/>
      </w:r>
      <w:r w:rsidR="00DF2272" w:rsidRPr="004E7DBD">
        <w:rPr>
          <w:noProof/>
          <w:rPrChange w:id="9551" w:author="Alexandre Marcondes" w:date="2019-07-09T18:16:00Z">
            <w:rPr>
              <w:noProof/>
            </w:rPr>
          </w:rPrChange>
        </w:rPr>
        <w:instrText xml:space="preserve"> SEQ Figura \* ARABIC </w:instrText>
      </w:r>
      <w:r w:rsidR="00DF2272" w:rsidRPr="004E7DBD">
        <w:rPr>
          <w:noProof/>
          <w:rPrChange w:id="9552" w:author="Alexandre Marcondes" w:date="2019-07-09T18:16:00Z">
            <w:rPr>
              <w:noProof/>
            </w:rPr>
          </w:rPrChange>
        </w:rPr>
        <w:fldChar w:fldCharType="separate"/>
      </w:r>
      <w:r w:rsidR="00881DF2" w:rsidRPr="004E7DBD">
        <w:rPr>
          <w:noProof/>
          <w:rPrChange w:id="9553" w:author="Alexandre Marcondes" w:date="2019-07-09T18:16:00Z">
            <w:rPr>
              <w:noProof/>
            </w:rPr>
          </w:rPrChange>
        </w:rPr>
        <w:t>34</w:t>
      </w:r>
      <w:r w:rsidR="00DF2272" w:rsidRPr="004E7DBD">
        <w:rPr>
          <w:noProof/>
          <w:rPrChange w:id="9554" w:author="Alexandre Marcondes" w:date="2019-07-09T18:16:00Z">
            <w:rPr>
              <w:noProof/>
            </w:rPr>
          </w:rPrChange>
        </w:rPr>
        <w:fldChar w:fldCharType="end"/>
      </w:r>
      <w:bookmarkEnd w:id="9542"/>
      <w:r w:rsidR="00A30888" w:rsidRPr="004E7DBD">
        <w:rPr>
          <w:rPrChange w:id="9555" w:author="Alexandre Marcondes" w:date="2019-07-09T18:16:00Z">
            <w:rPr/>
          </w:rPrChange>
        </w:rPr>
        <w:t xml:space="preserve"> </w:t>
      </w:r>
      <w:r w:rsidRPr="004E7DBD">
        <w:rPr>
          <w:rPrChange w:id="9556" w:author="Alexandre Marcondes" w:date="2019-07-09T18:16:00Z">
            <w:rPr/>
          </w:rPrChange>
        </w:rPr>
        <w:t xml:space="preserve">- Módulo coletor de pontos: </w:t>
      </w:r>
      <w:proofErr w:type="spellStart"/>
      <w:r w:rsidRPr="004E7DBD">
        <w:rPr>
          <w:rPrChange w:id="9557" w:author="Alexandre Marcondes" w:date="2019-07-09T18:16:00Z">
            <w:rPr/>
          </w:rPrChange>
        </w:rPr>
        <w:t>main</w:t>
      </w:r>
      <w:bookmarkEnd w:id="9543"/>
      <w:bookmarkEnd w:id="9544"/>
      <w:bookmarkEnd w:id="9545"/>
      <w:bookmarkEnd w:id="9546"/>
      <w:bookmarkEnd w:id="9547"/>
      <w:bookmarkEnd w:id="9548"/>
      <w:proofErr w:type="spellEnd"/>
    </w:p>
    <w:bookmarkStart w:id="9558" w:name="_MON_1619080063"/>
    <w:bookmarkEnd w:id="9558"/>
    <w:p w:rsidR="00C32F34" w:rsidRPr="004E7DBD" w:rsidRDefault="008A2CBF" w:rsidP="00C32F34">
      <w:pPr>
        <w:ind w:firstLine="0"/>
        <w:rPr>
          <w:rPrChange w:id="9559" w:author="Alexandre Marcondes" w:date="2019-07-09T18:16:00Z">
            <w:rPr/>
          </w:rPrChange>
        </w:rPr>
      </w:pPr>
      <w:r w:rsidRPr="004E7DBD">
        <w:rPr>
          <w:rPrChange w:id="9560" w:author="Alexandre Marcondes" w:date="2019-07-09T18:16:00Z">
            <w:rPr/>
          </w:rPrChange>
        </w:rPr>
        <w:object w:dxaOrig="8504" w:dyaOrig="1273">
          <v:shape id="_x0000_i1036" type="#_x0000_t75" style="width:425.25pt;height:64.5pt" o:ole="">
            <v:imagedata r:id="rId56" o:title=""/>
          </v:shape>
          <o:OLEObject Type="Embed" ProgID="Word.OpenDocumentText.12" ShapeID="_x0000_i1036" DrawAspect="Content" ObjectID="_1624201426" r:id="rId57"/>
        </w:object>
      </w:r>
    </w:p>
    <w:p w:rsidR="00F159CA" w:rsidRPr="004E7DBD" w:rsidRDefault="00F159CA" w:rsidP="00C32F34">
      <w:pPr>
        <w:ind w:firstLine="0"/>
        <w:rPr>
          <w:rPrChange w:id="9561" w:author="Alexandre Marcondes" w:date="2019-07-09T18:16:00Z">
            <w:rPr/>
          </w:rPrChange>
        </w:rPr>
      </w:pPr>
      <w:r w:rsidRPr="004E7DBD">
        <w:rPr>
          <w:rPrChange w:id="9562" w:author="Alexandre Marcondes" w:date="2019-07-09T18:16:00Z">
            <w:rPr/>
          </w:rPrChange>
        </w:rPr>
        <w:t>Fonte: Arquivo pessoal</w:t>
      </w:r>
    </w:p>
    <w:p w:rsidR="008A2CBF" w:rsidRPr="004E7DBD" w:rsidRDefault="008A2CBF" w:rsidP="00C32F34">
      <w:pPr>
        <w:ind w:firstLine="0"/>
        <w:rPr>
          <w:rPrChange w:id="9563" w:author="Alexandre Marcondes" w:date="2019-07-09T18:16:00Z">
            <w:rPr/>
          </w:rPrChange>
        </w:rPr>
      </w:pPr>
    </w:p>
    <w:p w:rsidR="00F159CA" w:rsidRPr="004E7DBD" w:rsidRDefault="00F159CA" w:rsidP="00F159CA">
      <w:pPr>
        <w:rPr>
          <w:rPrChange w:id="9564" w:author="Alexandre Marcondes" w:date="2019-07-09T18:16:00Z">
            <w:rPr/>
          </w:rPrChange>
        </w:rPr>
      </w:pPr>
      <w:r w:rsidRPr="004E7DBD">
        <w:rPr>
          <w:rPrChange w:id="9565" w:author="Alexandre Marcondes" w:date="2019-07-09T18:16:00Z">
            <w:rPr/>
          </w:rPrChange>
        </w:rPr>
        <w:t xml:space="preserve">Detalhes sobre a </w:t>
      </w:r>
      <w:proofErr w:type="gramStart"/>
      <w:r w:rsidRPr="004E7DBD">
        <w:rPr>
          <w:rPrChange w:id="9566" w:author="Alexandre Marcondes" w:date="2019-07-09T18:16:00Z">
            <w:rPr/>
          </w:rPrChange>
        </w:rPr>
        <w:t>implementação</w:t>
      </w:r>
      <w:proofErr w:type="gramEnd"/>
      <w:r w:rsidRPr="004E7DBD">
        <w:rPr>
          <w:rPrChange w:id="9567" w:author="Alexandre Marcondes" w:date="2019-07-09T18:16:00Z">
            <w:rPr/>
          </w:rPrChange>
        </w:rPr>
        <w:t xml:space="preserve"> abaixo:</w:t>
      </w:r>
    </w:p>
    <w:p w:rsidR="00F159CA" w:rsidRPr="004E7DBD" w:rsidRDefault="00F159CA" w:rsidP="00134B19">
      <w:pPr>
        <w:pStyle w:val="PargrafodaLista"/>
        <w:numPr>
          <w:ilvl w:val="0"/>
          <w:numId w:val="36"/>
        </w:numPr>
        <w:rPr>
          <w:rPrChange w:id="9568" w:author="Alexandre Marcondes" w:date="2019-07-09T18:16:00Z">
            <w:rPr/>
          </w:rPrChange>
        </w:rPr>
      </w:pPr>
      <w:r w:rsidRPr="004E7DBD">
        <w:rPr>
          <w:rPrChange w:id="9569" w:author="Alexandre Marcondes" w:date="2019-07-09T18:16:00Z">
            <w:rPr/>
          </w:rPrChange>
        </w:rPr>
        <w:t xml:space="preserve">Linha 88: Antes de entrar na função </w:t>
      </w:r>
      <w:proofErr w:type="spellStart"/>
      <w:r w:rsidRPr="004E7DBD">
        <w:rPr>
          <w:rPrChange w:id="9570" w:author="Alexandre Marcondes" w:date="2019-07-09T18:16:00Z">
            <w:rPr/>
          </w:rPrChange>
        </w:rPr>
        <w:t>main</w:t>
      </w:r>
      <w:proofErr w:type="spellEnd"/>
      <w:r w:rsidRPr="004E7DBD">
        <w:rPr>
          <w:rPrChange w:id="9571" w:author="Alexandre Marcondes" w:date="2019-07-09T18:16:00Z">
            <w:rPr/>
          </w:rPrChange>
        </w:rPr>
        <w:t xml:space="preserve"> este comando mantem o programa bloqueado até que o serviço </w:t>
      </w:r>
      <w:proofErr w:type="spellStart"/>
      <w:r w:rsidRPr="004E7DBD">
        <w:rPr>
          <w:i/>
          <w:rPrChange w:id="9572" w:author="Alexandre Marcondes" w:date="2019-07-09T18:16:00Z">
            <w:rPr>
              <w:i/>
            </w:rPr>
          </w:rPrChange>
        </w:rPr>
        <w:t>get_planning_scene</w:t>
      </w:r>
      <w:proofErr w:type="spellEnd"/>
      <w:r w:rsidRPr="004E7DBD">
        <w:rPr>
          <w:i/>
          <w:rPrChange w:id="9573" w:author="Alexandre Marcondes" w:date="2019-07-09T18:16:00Z">
            <w:rPr>
              <w:i/>
            </w:rPr>
          </w:rPrChange>
        </w:rPr>
        <w:t xml:space="preserve"> </w:t>
      </w:r>
      <w:r w:rsidRPr="004E7DBD">
        <w:rPr>
          <w:rPrChange w:id="9574" w:author="Alexandre Marcondes" w:date="2019-07-09T18:16:00Z">
            <w:rPr/>
          </w:rPrChange>
        </w:rPr>
        <w:t>esteja disponível.</w:t>
      </w:r>
    </w:p>
    <w:p w:rsidR="00F159CA" w:rsidRPr="004E7DBD" w:rsidRDefault="00F159CA" w:rsidP="00134B19">
      <w:pPr>
        <w:pStyle w:val="PargrafodaLista"/>
        <w:numPr>
          <w:ilvl w:val="0"/>
          <w:numId w:val="36"/>
        </w:numPr>
        <w:rPr>
          <w:rPrChange w:id="9575" w:author="Alexandre Marcondes" w:date="2019-07-09T18:16:00Z">
            <w:rPr/>
          </w:rPrChange>
        </w:rPr>
      </w:pPr>
      <w:r w:rsidRPr="004E7DBD">
        <w:rPr>
          <w:rPrChange w:id="9576" w:author="Alexandre Marcondes" w:date="2019-07-09T18:16:00Z">
            <w:rPr/>
          </w:rPrChange>
        </w:rPr>
        <w:t>Linha 90:</w:t>
      </w:r>
      <w:proofErr w:type="gramStart"/>
      <w:r w:rsidRPr="004E7DBD">
        <w:rPr>
          <w:rPrChange w:id="9577" w:author="Alexandre Marcondes" w:date="2019-07-09T18:16:00Z">
            <w:rPr/>
          </w:rPrChange>
        </w:rPr>
        <w:t xml:space="preserve">  </w:t>
      </w:r>
      <w:proofErr w:type="gramEnd"/>
      <w:r w:rsidRPr="004E7DBD">
        <w:rPr>
          <w:rPrChange w:id="9578" w:author="Alexandre Marcondes" w:date="2019-07-09T18:16:00Z">
            <w:rPr/>
          </w:rPrChange>
        </w:rPr>
        <w:t xml:space="preserve">este comando mantem o loop </w:t>
      </w:r>
      <w:proofErr w:type="spellStart"/>
      <w:r w:rsidRPr="004E7DBD">
        <w:rPr>
          <w:i/>
          <w:rPrChange w:id="9579" w:author="Alexandre Marcondes" w:date="2019-07-09T18:16:00Z">
            <w:rPr>
              <w:i/>
            </w:rPr>
          </w:rPrChange>
        </w:rPr>
        <w:t>while</w:t>
      </w:r>
      <w:proofErr w:type="spellEnd"/>
      <w:r w:rsidRPr="004E7DBD">
        <w:rPr>
          <w:rPrChange w:id="9580" w:author="Alexandre Marcondes" w:date="2019-07-09T18:16:00Z">
            <w:rPr/>
          </w:rPrChange>
        </w:rPr>
        <w:t xml:space="preserve"> em operação até que o </w:t>
      </w:r>
      <w:r w:rsidR="008A2CBF" w:rsidRPr="004E7DBD">
        <w:rPr>
          <w:rPrChange w:id="9581" w:author="Alexandre Marcondes" w:date="2019-07-09T18:16:00Z">
            <w:rPr/>
          </w:rPrChange>
        </w:rPr>
        <w:t>ROS</w:t>
      </w:r>
      <w:r w:rsidRPr="004E7DBD">
        <w:rPr>
          <w:rPrChange w:id="9582" w:author="Alexandre Marcondes" w:date="2019-07-09T18:16:00Z">
            <w:rPr/>
          </w:rPrChange>
        </w:rPr>
        <w:t xml:space="preserve"> </w:t>
      </w:r>
      <w:proofErr w:type="spellStart"/>
      <w:r w:rsidRPr="004E7DBD">
        <w:rPr>
          <w:rPrChange w:id="9583" w:author="Alexandre Marcondes" w:date="2019-07-09T18:16:00Z">
            <w:rPr/>
          </w:rPrChange>
        </w:rPr>
        <w:t>master</w:t>
      </w:r>
      <w:proofErr w:type="spellEnd"/>
      <w:r w:rsidRPr="004E7DBD">
        <w:rPr>
          <w:rPrChange w:id="9584" w:author="Alexandre Marcondes" w:date="2019-07-09T18:16:00Z">
            <w:rPr/>
          </w:rPrChange>
        </w:rPr>
        <w:t xml:space="preserve"> seja interrompido</w:t>
      </w:r>
    </w:p>
    <w:p w:rsidR="00F159CA" w:rsidRPr="004E7DBD" w:rsidRDefault="00F159CA" w:rsidP="00134B19">
      <w:pPr>
        <w:pStyle w:val="PargrafodaLista"/>
        <w:numPr>
          <w:ilvl w:val="0"/>
          <w:numId w:val="36"/>
        </w:numPr>
        <w:rPr>
          <w:rPrChange w:id="9585" w:author="Alexandre Marcondes" w:date="2019-07-09T18:16:00Z">
            <w:rPr/>
          </w:rPrChange>
        </w:rPr>
      </w:pPr>
      <w:r w:rsidRPr="004E7DBD">
        <w:rPr>
          <w:rPrChange w:id="9586" w:author="Alexandre Marcondes" w:date="2019-07-09T18:16:00Z">
            <w:rPr/>
          </w:rPrChange>
        </w:rPr>
        <w:t xml:space="preserve">Linha 92: este </w:t>
      </w:r>
      <w:r w:rsidR="008A2CBF" w:rsidRPr="004E7DBD">
        <w:rPr>
          <w:rPrChange w:id="9587" w:author="Alexandre Marcondes" w:date="2019-07-09T18:16:00Z">
            <w:rPr/>
          </w:rPrChange>
        </w:rPr>
        <w:t>comando</w:t>
      </w:r>
      <w:r w:rsidRPr="004E7DBD">
        <w:rPr>
          <w:rPrChange w:id="9588" w:author="Alexandre Marcondes" w:date="2019-07-09T18:16:00Z">
            <w:rPr/>
          </w:rPrChange>
        </w:rPr>
        <w:t xml:space="preserve"> mantem </w:t>
      </w:r>
      <w:r w:rsidR="00EB5CA2" w:rsidRPr="004E7DBD">
        <w:rPr>
          <w:rPrChange w:id="9589" w:author="Alexandre Marcondes" w:date="2019-07-09T18:16:00Z">
            <w:rPr/>
          </w:rPrChange>
        </w:rPr>
        <w:t>uma taxa</w:t>
      </w:r>
      <w:r w:rsidRPr="004E7DBD">
        <w:rPr>
          <w:rPrChange w:id="9590" w:author="Alexandre Marcondes" w:date="2019-07-09T18:16:00Z">
            <w:rPr/>
          </w:rPrChange>
        </w:rPr>
        <w:t xml:space="preserve"> de execução de 1 segundo no loop </w:t>
      </w:r>
      <w:proofErr w:type="spellStart"/>
      <w:r w:rsidRPr="004E7DBD">
        <w:rPr>
          <w:i/>
          <w:rPrChange w:id="9591" w:author="Alexandre Marcondes" w:date="2019-07-09T18:16:00Z">
            <w:rPr>
              <w:i/>
            </w:rPr>
          </w:rPrChange>
        </w:rPr>
        <w:t>while</w:t>
      </w:r>
      <w:proofErr w:type="spellEnd"/>
      <w:r w:rsidRPr="004E7DBD">
        <w:rPr>
          <w:i/>
          <w:rPrChange w:id="9592" w:author="Alexandre Marcondes" w:date="2019-07-09T18:16:00Z">
            <w:rPr>
              <w:i/>
            </w:rPr>
          </w:rPrChange>
        </w:rPr>
        <w:t>.</w:t>
      </w:r>
    </w:p>
    <w:p w:rsidR="00F159CA" w:rsidRPr="004E7DBD" w:rsidRDefault="00F159CA" w:rsidP="00F159CA">
      <w:pPr>
        <w:rPr>
          <w:rPrChange w:id="9593" w:author="Alexandre Marcondes" w:date="2019-07-09T18:16:00Z">
            <w:rPr/>
          </w:rPrChange>
        </w:rPr>
      </w:pPr>
    </w:p>
    <w:p w:rsidR="002E4D50" w:rsidRPr="004E7DBD" w:rsidRDefault="002604A8" w:rsidP="001A128E">
      <w:pPr>
        <w:pStyle w:val="PargrafodaLista"/>
        <w:numPr>
          <w:ilvl w:val="2"/>
          <w:numId w:val="6"/>
        </w:numPr>
        <w:rPr>
          <w:rPrChange w:id="9594" w:author="Alexandre Marcondes" w:date="2019-07-09T18:16:00Z">
            <w:rPr/>
          </w:rPrChange>
        </w:rPr>
      </w:pPr>
      <w:bookmarkStart w:id="9595" w:name="_Ref8769865"/>
      <w:r w:rsidRPr="004E7DBD">
        <w:rPr>
          <w:rPrChange w:id="9596" w:author="Alexandre Marcondes" w:date="2019-07-09T18:16:00Z">
            <w:rPr/>
          </w:rPrChange>
        </w:rPr>
        <w:t>Módulo de e</w:t>
      </w:r>
      <w:r w:rsidR="002E4D50" w:rsidRPr="004E7DBD">
        <w:rPr>
          <w:rPrChange w:id="9597" w:author="Alexandre Marcondes" w:date="2019-07-09T18:16:00Z">
            <w:rPr/>
          </w:rPrChange>
        </w:rPr>
        <w:t>xecut</w:t>
      </w:r>
      <w:r w:rsidRPr="004E7DBD">
        <w:rPr>
          <w:rPrChange w:id="9598" w:author="Alexandre Marcondes" w:date="2019-07-09T18:16:00Z">
            <w:rPr/>
          </w:rPrChange>
        </w:rPr>
        <w:t>or de</w:t>
      </w:r>
      <w:r w:rsidR="002E4D50" w:rsidRPr="004E7DBD">
        <w:rPr>
          <w:rPrChange w:id="9599" w:author="Alexandre Marcondes" w:date="2019-07-09T18:16:00Z">
            <w:rPr/>
          </w:rPrChange>
        </w:rPr>
        <w:t xml:space="preserve"> rotas</w:t>
      </w:r>
      <w:bookmarkEnd w:id="9595"/>
    </w:p>
    <w:p w:rsidR="008A2CBF" w:rsidRPr="004E7DBD" w:rsidRDefault="008A2CBF" w:rsidP="00A30888">
      <w:pPr>
        <w:ind w:left="589"/>
        <w:rPr>
          <w:rPrChange w:id="9600" w:author="Alexandre Marcondes" w:date="2019-07-09T18:16:00Z">
            <w:rPr/>
          </w:rPrChange>
        </w:rPr>
      </w:pPr>
    </w:p>
    <w:p w:rsidR="00AA11EC" w:rsidRPr="004E7DBD" w:rsidRDefault="000C38C0" w:rsidP="00DF727F">
      <w:pPr>
        <w:rPr>
          <w:rPrChange w:id="9601" w:author="Alexandre Marcondes" w:date="2019-07-09T18:16:00Z">
            <w:rPr/>
          </w:rPrChange>
        </w:rPr>
      </w:pPr>
      <w:r w:rsidRPr="004E7DBD">
        <w:rPr>
          <w:rPrChange w:id="9602" w:author="Alexandre Marcondes" w:date="2019-07-09T18:16:00Z">
            <w:rPr/>
          </w:rPrChange>
        </w:rPr>
        <w:t xml:space="preserve">O </w:t>
      </w:r>
      <w:r w:rsidR="00307287" w:rsidRPr="004E7DBD">
        <w:rPr>
          <w:rPrChange w:id="9603" w:author="Alexandre Marcondes" w:date="2019-07-09T18:16:00Z">
            <w:rPr/>
          </w:rPrChange>
        </w:rPr>
        <w:t>módulo executor de rotas gerencia a execução de rotas no VANT virtual e ao mesmo tempo envia as rotas para o gerenciador de voo que cria as missões e envia para o VANT real.</w:t>
      </w:r>
      <w:r w:rsidR="00C256F9" w:rsidRPr="004E7DBD">
        <w:rPr>
          <w:rPrChange w:id="9604" w:author="Alexandre Marcondes" w:date="2019-07-09T18:16:00Z">
            <w:rPr/>
          </w:rPrChange>
        </w:rPr>
        <w:t xml:space="preserve"> 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rsidRPr="004E7DBD">
        <w:rPr>
          <w:rPrChange w:id="9605" w:author="Alexandre Marcondes" w:date="2019-07-09T18:16:00Z">
            <w:rPr/>
          </w:rPrChange>
        </w:rPr>
        <w:t xml:space="preserve"> As principais publicações, subscrições e serviços utilizados por este módulo são:</w:t>
      </w:r>
    </w:p>
    <w:p w:rsidR="00AA11EC" w:rsidRPr="004E7DBD" w:rsidRDefault="00AA11EC" w:rsidP="00AA11EC">
      <w:pPr>
        <w:pStyle w:val="PargrafodaLista"/>
        <w:numPr>
          <w:ilvl w:val="0"/>
          <w:numId w:val="23"/>
        </w:numPr>
        <w:rPr>
          <w:rPrChange w:id="9606" w:author="Alexandre Marcondes" w:date="2019-07-09T18:16:00Z">
            <w:rPr/>
          </w:rPrChange>
        </w:rPr>
      </w:pPr>
      <w:r w:rsidRPr="004E7DBD">
        <w:rPr>
          <w:rPrChange w:id="9607" w:author="Alexandre Marcondes" w:date="2019-07-09T18:16:00Z">
            <w:rPr/>
          </w:rPrChange>
        </w:rPr>
        <w:t>Serviços</w:t>
      </w:r>
    </w:p>
    <w:p w:rsidR="00AA11EC" w:rsidRPr="004E7DBD" w:rsidRDefault="00DF727F" w:rsidP="00AA11EC">
      <w:pPr>
        <w:pStyle w:val="PargrafodaLista"/>
        <w:numPr>
          <w:ilvl w:val="1"/>
          <w:numId w:val="23"/>
        </w:numPr>
        <w:rPr>
          <w:i/>
          <w:rPrChange w:id="9608" w:author="Alexandre Marcondes" w:date="2019-07-09T18:16:00Z">
            <w:rPr>
              <w:i/>
            </w:rPr>
          </w:rPrChange>
        </w:rPr>
      </w:pPr>
      <w:proofErr w:type="spellStart"/>
      <w:proofErr w:type="gramStart"/>
      <w:r w:rsidRPr="004E7DBD">
        <w:rPr>
          <w:i/>
          <w:rPrChange w:id="9609" w:author="Alexandre Marcondes" w:date="2019-07-09T18:16:00Z">
            <w:rPr>
              <w:i/>
            </w:rPr>
          </w:rPrChange>
        </w:rPr>
        <w:t>move_group</w:t>
      </w:r>
      <w:proofErr w:type="spellEnd"/>
      <w:proofErr w:type="gramEnd"/>
    </w:p>
    <w:p w:rsidR="00AA11EC" w:rsidRPr="004E7DBD" w:rsidRDefault="00DF727F" w:rsidP="00AA11EC">
      <w:pPr>
        <w:pStyle w:val="PargrafodaLista"/>
        <w:numPr>
          <w:ilvl w:val="1"/>
          <w:numId w:val="23"/>
        </w:numPr>
        <w:rPr>
          <w:i/>
          <w:rPrChange w:id="9610" w:author="Alexandre Marcondes" w:date="2019-07-09T18:16:00Z">
            <w:rPr>
              <w:i/>
            </w:rPr>
          </w:rPrChange>
        </w:rPr>
      </w:pPr>
      <w:proofErr w:type="spellStart"/>
      <w:proofErr w:type="gramStart"/>
      <w:r w:rsidRPr="004E7DBD">
        <w:rPr>
          <w:i/>
          <w:rPrChange w:id="9611" w:author="Alexandre Marcondes" w:date="2019-07-09T18:16:00Z">
            <w:rPr>
              <w:i/>
            </w:rPr>
          </w:rPrChange>
        </w:rPr>
        <w:t>get_planning_scene</w:t>
      </w:r>
      <w:proofErr w:type="spellEnd"/>
      <w:proofErr w:type="gramEnd"/>
    </w:p>
    <w:p w:rsidR="00AA11EC" w:rsidRPr="004E7DBD" w:rsidRDefault="00AA11EC" w:rsidP="00DF727F">
      <w:pPr>
        <w:pStyle w:val="PargrafodaLista"/>
        <w:numPr>
          <w:ilvl w:val="0"/>
          <w:numId w:val="23"/>
        </w:numPr>
        <w:rPr>
          <w:rPrChange w:id="9612" w:author="Alexandre Marcondes" w:date="2019-07-09T18:16:00Z">
            <w:rPr/>
          </w:rPrChange>
        </w:rPr>
      </w:pPr>
      <w:r w:rsidRPr="004E7DBD">
        <w:rPr>
          <w:rPrChange w:id="9613" w:author="Alexandre Marcondes" w:date="2019-07-09T18:16:00Z">
            <w:rPr/>
          </w:rPrChange>
        </w:rPr>
        <w:t>Subscrições:</w:t>
      </w:r>
    </w:p>
    <w:p w:rsidR="00DF727F" w:rsidRPr="004E7DBD" w:rsidRDefault="00DF727F" w:rsidP="00AA11EC">
      <w:pPr>
        <w:pStyle w:val="PargrafodaLista"/>
        <w:numPr>
          <w:ilvl w:val="1"/>
          <w:numId w:val="23"/>
        </w:numPr>
        <w:rPr>
          <w:rPrChange w:id="9614" w:author="Alexandre Marcondes" w:date="2019-07-09T18:16:00Z">
            <w:rPr/>
          </w:rPrChange>
        </w:rPr>
      </w:pPr>
      <w:proofErr w:type="spellStart"/>
      <w:proofErr w:type="gramStart"/>
      <w:r w:rsidRPr="004E7DBD">
        <w:rPr>
          <w:i/>
          <w:rPrChange w:id="9615" w:author="Alexandre Marcondes" w:date="2019-07-09T18:16:00Z">
            <w:rPr>
              <w:i/>
            </w:rPr>
          </w:rPrChange>
        </w:rPr>
        <w:t>dji</w:t>
      </w:r>
      <w:proofErr w:type="spellEnd"/>
      <w:proofErr w:type="gramEnd"/>
      <w:r w:rsidRPr="004E7DBD">
        <w:rPr>
          <w:i/>
          <w:rPrChange w:id="9616" w:author="Alexandre Marcondes" w:date="2019-07-09T18:16:00Z">
            <w:rPr>
              <w:i/>
            </w:rPr>
          </w:rPrChange>
        </w:rPr>
        <w:t>/status</w:t>
      </w:r>
    </w:p>
    <w:p w:rsidR="00DF727F" w:rsidRPr="004E7DBD" w:rsidRDefault="00DF727F" w:rsidP="00AA11EC">
      <w:pPr>
        <w:pStyle w:val="PargrafodaLista"/>
        <w:numPr>
          <w:ilvl w:val="1"/>
          <w:numId w:val="23"/>
        </w:numPr>
        <w:rPr>
          <w:rPrChange w:id="9617" w:author="Alexandre Marcondes" w:date="2019-07-09T18:16:00Z">
            <w:rPr/>
          </w:rPrChange>
        </w:rPr>
      </w:pPr>
      <w:proofErr w:type="spellStart"/>
      <w:proofErr w:type="gramStart"/>
      <w:r w:rsidRPr="004E7DBD">
        <w:rPr>
          <w:i/>
          <w:rPrChange w:id="9618" w:author="Alexandre Marcondes" w:date="2019-07-09T18:16:00Z">
            <w:rPr>
              <w:i/>
            </w:rPr>
          </w:rPrChange>
        </w:rPr>
        <w:t>move_group</w:t>
      </w:r>
      <w:proofErr w:type="spellEnd"/>
      <w:proofErr w:type="gramEnd"/>
      <w:r w:rsidRPr="004E7DBD">
        <w:rPr>
          <w:i/>
          <w:rPrChange w:id="9619" w:author="Alexandre Marcondes" w:date="2019-07-09T18:16:00Z">
            <w:rPr>
              <w:i/>
            </w:rPr>
          </w:rPrChange>
        </w:rPr>
        <w:t>/</w:t>
      </w:r>
      <w:proofErr w:type="spellStart"/>
      <w:r w:rsidRPr="004E7DBD">
        <w:rPr>
          <w:i/>
          <w:rPrChange w:id="9620" w:author="Alexandre Marcondes" w:date="2019-07-09T18:16:00Z">
            <w:rPr>
              <w:i/>
            </w:rPr>
          </w:rPrChange>
        </w:rPr>
        <w:t>result</w:t>
      </w:r>
      <w:proofErr w:type="spellEnd"/>
    </w:p>
    <w:p w:rsidR="000F4DC6" w:rsidRPr="004E7DBD" w:rsidRDefault="000F4DC6" w:rsidP="00AA11EC">
      <w:pPr>
        <w:pStyle w:val="PargrafodaLista"/>
        <w:numPr>
          <w:ilvl w:val="1"/>
          <w:numId w:val="23"/>
        </w:numPr>
        <w:rPr>
          <w:rPrChange w:id="9621" w:author="Alexandre Marcondes" w:date="2019-07-09T18:16:00Z">
            <w:rPr/>
          </w:rPrChange>
        </w:rPr>
      </w:pPr>
      <w:proofErr w:type="spellStart"/>
      <w:proofErr w:type="gramStart"/>
      <w:r w:rsidRPr="004E7DBD">
        <w:rPr>
          <w:i/>
          <w:rPrChange w:id="9622" w:author="Alexandre Marcondes" w:date="2019-07-09T18:16:00Z">
            <w:rPr>
              <w:i/>
            </w:rPr>
          </w:rPrChange>
        </w:rPr>
        <w:t>image</w:t>
      </w:r>
      <w:proofErr w:type="spellEnd"/>
      <w:proofErr w:type="gramEnd"/>
      <w:r w:rsidRPr="004E7DBD">
        <w:rPr>
          <w:i/>
          <w:rPrChange w:id="9623" w:author="Alexandre Marcondes" w:date="2019-07-09T18:16:00Z">
            <w:rPr>
              <w:i/>
            </w:rPr>
          </w:rPrChange>
        </w:rPr>
        <w:t>/status</w:t>
      </w:r>
    </w:p>
    <w:p w:rsidR="00DF727F" w:rsidRPr="004E7DBD" w:rsidRDefault="00DF727F" w:rsidP="00DF727F">
      <w:pPr>
        <w:pStyle w:val="PargrafodaLista"/>
        <w:numPr>
          <w:ilvl w:val="0"/>
          <w:numId w:val="23"/>
        </w:numPr>
        <w:rPr>
          <w:rPrChange w:id="9624" w:author="Alexandre Marcondes" w:date="2019-07-09T18:16:00Z">
            <w:rPr/>
          </w:rPrChange>
        </w:rPr>
      </w:pPr>
      <w:r w:rsidRPr="004E7DBD">
        <w:rPr>
          <w:i/>
          <w:rPrChange w:id="9625" w:author="Alexandre Marcondes" w:date="2019-07-09T18:16:00Z">
            <w:rPr>
              <w:i/>
            </w:rPr>
          </w:rPrChange>
        </w:rPr>
        <w:t>Publicações</w:t>
      </w:r>
    </w:p>
    <w:p w:rsidR="00DF727F" w:rsidRPr="004E7DBD" w:rsidRDefault="00DF727F" w:rsidP="00DF727F">
      <w:pPr>
        <w:pStyle w:val="PargrafodaLista"/>
        <w:numPr>
          <w:ilvl w:val="1"/>
          <w:numId w:val="23"/>
        </w:numPr>
        <w:rPr>
          <w:i/>
          <w:rPrChange w:id="9626" w:author="Alexandre Marcondes" w:date="2019-07-09T18:16:00Z">
            <w:rPr>
              <w:i/>
            </w:rPr>
          </w:rPrChange>
        </w:rPr>
      </w:pPr>
      <w:proofErr w:type="spellStart"/>
      <w:proofErr w:type="gramStart"/>
      <w:r w:rsidRPr="004E7DBD">
        <w:rPr>
          <w:i/>
          <w:rPrChange w:id="9627" w:author="Alexandre Marcondes" w:date="2019-07-09T18:16:00Z">
            <w:rPr>
              <w:i/>
            </w:rPr>
          </w:rPrChange>
        </w:rPr>
        <w:t>dji</w:t>
      </w:r>
      <w:proofErr w:type="spellEnd"/>
      <w:proofErr w:type="gramEnd"/>
      <w:r w:rsidRPr="004E7DBD">
        <w:rPr>
          <w:i/>
          <w:rPrChange w:id="9628" w:author="Alexandre Marcondes" w:date="2019-07-09T18:16:00Z">
            <w:rPr>
              <w:i/>
            </w:rPr>
          </w:rPrChange>
        </w:rPr>
        <w:t>/</w:t>
      </w:r>
      <w:proofErr w:type="spellStart"/>
      <w:r w:rsidRPr="004E7DBD">
        <w:rPr>
          <w:i/>
          <w:rPrChange w:id="9629" w:author="Alexandre Marcondes" w:date="2019-07-09T18:16:00Z">
            <w:rPr>
              <w:i/>
            </w:rPr>
          </w:rPrChange>
        </w:rPr>
        <w:t>command</w:t>
      </w:r>
      <w:proofErr w:type="spellEnd"/>
    </w:p>
    <w:p w:rsidR="00DF727F" w:rsidRPr="004E7DBD" w:rsidRDefault="00DF727F" w:rsidP="00DF727F">
      <w:pPr>
        <w:pStyle w:val="PargrafodaLista"/>
        <w:numPr>
          <w:ilvl w:val="1"/>
          <w:numId w:val="23"/>
        </w:numPr>
        <w:rPr>
          <w:i/>
          <w:rPrChange w:id="9630" w:author="Alexandre Marcondes" w:date="2019-07-09T18:16:00Z">
            <w:rPr>
              <w:i/>
            </w:rPr>
          </w:rPrChange>
        </w:rPr>
      </w:pPr>
      <w:proofErr w:type="spellStart"/>
      <w:proofErr w:type="gramStart"/>
      <w:r w:rsidRPr="004E7DBD">
        <w:rPr>
          <w:i/>
          <w:rPrChange w:id="9631" w:author="Alexandre Marcondes" w:date="2019-07-09T18:16:00Z">
            <w:rPr>
              <w:i/>
            </w:rPr>
          </w:rPrChange>
        </w:rPr>
        <w:t>dji</w:t>
      </w:r>
      <w:proofErr w:type="spellEnd"/>
      <w:proofErr w:type="gramEnd"/>
      <w:r w:rsidRPr="004E7DBD">
        <w:rPr>
          <w:i/>
          <w:rPrChange w:id="9632" w:author="Alexandre Marcondes" w:date="2019-07-09T18:16:00Z">
            <w:rPr>
              <w:i/>
            </w:rPr>
          </w:rPrChange>
        </w:rPr>
        <w:t>/</w:t>
      </w:r>
      <w:proofErr w:type="spellStart"/>
      <w:r w:rsidRPr="004E7DBD">
        <w:rPr>
          <w:i/>
          <w:rPrChange w:id="9633" w:author="Alexandre Marcondes" w:date="2019-07-09T18:16:00Z">
            <w:rPr>
              <w:i/>
            </w:rPr>
          </w:rPrChange>
        </w:rPr>
        <w:t>waypoint</w:t>
      </w:r>
      <w:proofErr w:type="spellEnd"/>
    </w:p>
    <w:p w:rsidR="00C256F9" w:rsidRPr="004E7DBD" w:rsidRDefault="00C256F9" w:rsidP="008A2CBF">
      <w:pPr>
        <w:rPr>
          <w:rPrChange w:id="9634" w:author="Alexandre Marcondes" w:date="2019-07-09T18:16:00Z">
            <w:rPr/>
          </w:rPrChange>
        </w:rPr>
      </w:pPr>
    </w:p>
    <w:p w:rsidR="00C256F9" w:rsidRPr="004E7DBD" w:rsidRDefault="00C256F9" w:rsidP="00C256F9">
      <w:pPr>
        <w:pStyle w:val="Ttulo4"/>
        <w:numPr>
          <w:ilvl w:val="3"/>
          <w:numId w:val="6"/>
        </w:numPr>
        <w:rPr>
          <w:rPrChange w:id="9635" w:author="Alexandre Marcondes" w:date="2019-07-09T18:16:00Z">
            <w:rPr/>
          </w:rPrChange>
        </w:rPr>
      </w:pPr>
      <w:bookmarkStart w:id="9636" w:name="_Ref8509858"/>
      <w:r w:rsidRPr="004E7DBD">
        <w:rPr>
          <w:rPrChange w:id="9637" w:author="Alexandre Marcondes" w:date="2019-07-09T18:16:00Z">
            <w:rPr/>
          </w:rPrChange>
        </w:rPr>
        <w:t>A execução das rotas</w:t>
      </w:r>
      <w:r w:rsidR="00D61799" w:rsidRPr="004E7DBD">
        <w:rPr>
          <w:rPrChange w:id="9638" w:author="Alexandre Marcondes" w:date="2019-07-09T18:16:00Z">
            <w:rPr/>
          </w:rPrChange>
        </w:rPr>
        <w:t xml:space="preserve"> no ambiente virtual</w:t>
      </w:r>
      <w:bookmarkEnd w:id="9636"/>
    </w:p>
    <w:p w:rsidR="00C256F9" w:rsidRPr="004E7DBD" w:rsidRDefault="00C256F9" w:rsidP="008A2CBF">
      <w:pPr>
        <w:rPr>
          <w:rPrChange w:id="9639" w:author="Alexandre Marcondes" w:date="2019-07-09T18:16:00Z">
            <w:rPr/>
          </w:rPrChange>
        </w:rPr>
      </w:pPr>
    </w:p>
    <w:p w:rsidR="00307287" w:rsidRPr="004E7DBD" w:rsidRDefault="00307287" w:rsidP="008A2CBF">
      <w:pPr>
        <w:rPr>
          <w:i/>
          <w:rPrChange w:id="9640" w:author="Alexandre Marcondes" w:date="2019-07-09T18:16:00Z">
            <w:rPr>
              <w:i/>
            </w:rPr>
          </w:rPrChange>
        </w:rPr>
      </w:pPr>
      <w:r w:rsidRPr="004E7DBD">
        <w:rPr>
          <w:rPrChange w:id="9641" w:author="Alexandre Marcondes" w:date="2019-07-09T18:16:00Z">
            <w:rPr/>
          </w:rPrChange>
        </w:rPr>
        <w:t>O módulo executor de rotas</w:t>
      </w:r>
      <w:r w:rsidR="00000DCF" w:rsidRPr="004E7DBD">
        <w:rPr>
          <w:rPrChange w:id="9642" w:author="Alexandre Marcondes" w:date="2019-07-09T18:16:00Z">
            <w:rPr/>
          </w:rPrChange>
        </w:rPr>
        <w:t>,</w:t>
      </w:r>
      <w:r w:rsidRPr="004E7DBD">
        <w:rPr>
          <w:rPrChange w:id="9643" w:author="Alexandre Marcondes" w:date="2019-07-09T18:16:00Z">
            <w:rPr/>
          </w:rPrChange>
        </w:rPr>
        <w:t xml:space="preserve"> ao iniciar</w:t>
      </w:r>
      <w:r w:rsidR="00000DCF" w:rsidRPr="004E7DBD">
        <w:rPr>
          <w:rPrChange w:id="9644" w:author="Alexandre Marcondes" w:date="2019-07-09T18:16:00Z">
            <w:rPr/>
          </w:rPrChange>
        </w:rPr>
        <w:t>,</w:t>
      </w:r>
      <w:r w:rsidRPr="004E7DBD">
        <w:rPr>
          <w:rPrChange w:id="9645" w:author="Alexandre Marcondes" w:date="2019-07-09T18:16:00Z">
            <w:rPr/>
          </w:rPrChange>
        </w:rPr>
        <w:t xml:space="preserve"> realiza a leitura do arquivo de pontos e insere os pontos em um </w:t>
      </w:r>
      <w:proofErr w:type="spellStart"/>
      <w:r w:rsidRPr="004E7DBD">
        <w:rPr>
          <w:i/>
          <w:rPrChange w:id="9646" w:author="Alexandre Marcondes" w:date="2019-07-09T18:16:00Z">
            <w:rPr>
              <w:i/>
            </w:rPr>
          </w:rPrChange>
        </w:rPr>
        <w:t>array</w:t>
      </w:r>
      <w:proofErr w:type="spellEnd"/>
      <w:r w:rsidRPr="004E7DBD">
        <w:rPr>
          <w:rPrChange w:id="9647" w:author="Alexandre Marcondes" w:date="2019-07-09T18:16:00Z">
            <w:rPr/>
          </w:rPrChange>
        </w:rPr>
        <w:t>, em seguida insere na posição inicial</w:t>
      </w:r>
      <w:r w:rsidR="00C256F9" w:rsidRPr="004E7DBD">
        <w:rPr>
          <w:rPrChange w:id="9648" w:author="Alexandre Marcondes" w:date="2019-07-09T18:16:00Z">
            <w:rPr/>
          </w:rPrChange>
        </w:rPr>
        <w:t>,</w:t>
      </w:r>
      <w:r w:rsidRPr="004E7DBD">
        <w:rPr>
          <w:rPrChange w:id="9649" w:author="Alexandre Marcondes" w:date="2019-07-09T18:16:00Z">
            <w:rPr/>
          </w:rPrChange>
        </w:rPr>
        <w:t xml:space="preserve"> deste </w:t>
      </w:r>
      <w:proofErr w:type="spellStart"/>
      <w:r w:rsidRPr="004E7DBD">
        <w:rPr>
          <w:i/>
          <w:rPrChange w:id="9650" w:author="Alexandre Marcondes" w:date="2019-07-09T18:16:00Z">
            <w:rPr>
              <w:i/>
            </w:rPr>
          </w:rPrChange>
        </w:rPr>
        <w:t>array</w:t>
      </w:r>
      <w:proofErr w:type="spellEnd"/>
      <w:r w:rsidR="00C256F9" w:rsidRPr="004E7DBD">
        <w:rPr>
          <w:rPrChange w:id="9651" w:author="Alexandre Marcondes" w:date="2019-07-09T18:16:00Z">
            <w:rPr/>
          </w:rPrChange>
        </w:rPr>
        <w:t>,</w:t>
      </w:r>
      <w:r w:rsidRPr="004E7DBD">
        <w:rPr>
          <w:rPrChange w:id="9652" w:author="Alexandre Marcondes" w:date="2019-07-09T18:16:00Z">
            <w:rPr/>
          </w:rPrChange>
        </w:rPr>
        <w:t xml:space="preserve"> a posição atual do VANT, </w:t>
      </w:r>
      <w:r w:rsidR="00C256F9" w:rsidRPr="004E7DBD">
        <w:rPr>
          <w:rPrChange w:id="9653" w:author="Alexandre Marcondes" w:date="2019-07-09T18:16:00Z">
            <w:rPr/>
          </w:rPrChange>
        </w:rPr>
        <w:t>para que este possa sair</w:t>
      </w:r>
      <w:r w:rsidRPr="004E7DBD">
        <w:rPr>
          <w:rPrChange w:id="9654" w:author="Alexandre Marcondes" w:date="2019-07-09T18:16:00Z">
            <w:rPr/>
          </w:rPrChange>
        </w:rPr>
        <w:t xml:space="preserve"> da posição atual e ir ao primeiro ponto da rota sem colidir com obstáculos.</w:t>
      </w:r>
      <w:r w:rsidR="00C256F9" w:rsidRPr="004E7DBD">
        <w:rPr>
          <w:rPrChange w:id="9655" w:author="Alexandre Marcondes" w:date="2019-07-09T18:16:00Z">
            <w:rPr/>
          </w:rPrChange>
        </w:rPr>
        <w:t xml:space="preserve"> De forma similar ao modulo coletor de pontos, a posição atual é obtida através do uso do </w:t>
      </w:r>
      <w:r w:rsidR="0084739A" w:rsidRPr="004E7DBD">
        <w:rPr>
          <w:rPrChange w:id="9656" w:author="Alexandre Marcondes" w:date="2019-07-09T18:16:00Z">
            <w:rPr/>
          </w:rPrChange>
        </w:rPr>
        <w:t xml:space="preserve">objeto de </w:t>
      </w:r>
      <w:r w:rsidR="00C256F9" w:rsidRPr="004E7DBD">
        <w:rPr>
          <w:rPrChange w:id="9657" w:author="Alexandre Marcondes" w:date="2019-07-09T18:16:00Z">
            <w:rPr/>
          </w:rPrChange>
        </w:rPr>
        <w:t xml:space="preserve">serviço </w:t>
      </w:r>
      <w:proofErr w:type="spellStart"/>
      <w:proofErr w:type="gramStart"/>
      <w:r w:rsidR="00C256F9" w:rsidRPr="004E7DBD">
        <w:rPr>
          <w:i/>
          <w:rPrChange w:id="9658" w:author="Alexandre Marcondes" w:date="2019-07-09T18:16:00Z">
            <w:rPr>
              <w:i/>
            </w:rPr>
          </w:rPrChange>
        </w:rPr>
        <w:t>getPlanningScene</w:t>
      </w:r>
      <w:proofErr w:type="spellEnd"/>
      <w:proofErr w:type="gramEnd"/>
      <w:r w:rsidR="00C256F9" w:rsidRPr="004E7DBD">
        <w:rPr>
          <w:i/>
          <w:rPrChange w:id="9659" w:author="Alexandre Marcondes" w:date="2019-07-09T18:16:00Z">
            <w:rPr>
              <w:i/>
            </w:rPr>
          </w:rPrChange>
        </w:rPr>
        <w:t>.</w:t>
      </w:r>
    </w:p>
    <w:p w:rsidR="0084739A" w:rsidRPr="004E7DBD" w:rsidRDefault="00307287" w:rsidP="008A2CBF">
      <w:pPr>
        <w:rPr>
          <w:rPrChange w:id="9660" w:author="Alexandre Marcondes" w:date="2019-07-09T18:16:00Z">
            <w:rPr/>
          </w:rPrChange>
        </w:rPr>
      </w:pPr>
      <w:r w:rsidRPr="004E7DBD">
        <w:rPr>
          <w:rPrChange w:id="9661" w:author="Alexandre Marcondes" w:date="2019-07-09T18:16:00Z">
            <w:rPr/>
          </w:rPrChange>
        </w:rPr>
        <w:t>O modulo execut</w:t>
      </w:r>
      <w:r w:rsidR="00000DCF" w:rsidRPr="004E7DBD">
        <w:rPr>
          <w:rPrChange w:id="9662" w:author="Alexandre Marcondes" w:date="2019-07-09T18:16:00Z">
            <w:rPr/>
          </w:rPrChange>
        </w:rPr>
        <w:t xml:space="preserve">or </w:t>
      </w:r>
      <w:r w:rsidR="00C256F9" w:rsidRPr="004E7DBD">
        <w:rPr>
          <w:rPrChange w:id="9663" w:author="Alexandre Marcondes" w:date="2019-07-09T18:16:00Z">
            <w:rPr/>
          </w:rPrChange>
        </w:rPr>
        <w:t xml:space="preserve">de rotas </w:t>
      </w:r>
      <w:r w:rsidR="00000DCF" w:rsidRPr="004E7DBD">
        <w:rPr>
          <w:rPrChange w:id="9664" w:author="Alexandre Marcondes" w:date="2019-07-09T18:16:00Z">
            <w:rPr/>
          </w:rPrChange>
        </w:rPr>
        <w:t xml:space="preserve">percorre o </w:t>
      </w:r>
      <w:proofErr w:type="spellStart"/>
      <w:r w:rsidR="00000DCF" w:rsidRPr="004E7DBD">
        <w:rPr>
          <w:i/>
          <w:rPrChange w:id="9665" w:author="Alexandre Marcondes" w:date="2019-07-09T18:16:00Z">
            <w:rPr>
              <w:i/>
            </w:rPr>
          </w:rPrChange>
        </w:rPr>
        <w:t>array</w:t>
      </w:r>
      <w:proofErr w:type="spellEnd"/>
      <w:r w:rsidR="00000DCF" w:rsidRPr="004E7DBD">
        <w:rPr>
          <w:rPrChange w:id="9666" w:author="Alexandre Marcondes" w:date="2019-07-09T18:16:00Z">
            <w:rPr/>
          </w:rPrChange>
        </w:rPr>
        <w:t xml:space="preserve"> de posições e realiza requisições</w:t>
      </w:r>
      <w:r w:rsidRPr="004E7DBD">
        <w:rPr>
          <w:rPrChange w:id="9667" w:author="Alexandre Marcondes" w:date="2019-07-09T18:16:00Z">
            <w:rPr/>
          </w:rPrChange>
        </w:rPr>
        <w:t xml:space="preserve"> ao nodo </w:t>
      </w:r>
      <w:proofErr w:type="spellStart"/>
      <w:r w:rsidRPr="004E7DBD">
        <w:rPr>
          <w:i/>
          <w:rPrChange w:id="9668" w:author="Alexandre Marcondes" w:date="2019-07-09T18:16:00Z">
            <w:rPr>
              <w:i/>
            </w:rPr>
          </w:rPrChange>
        </w:rPr>
        <w:t>move_group</w:t>
      </w:r>
      <w:proofErr w:type="spellEnd"/>
      <w:r w:rsidRPr="004E7DBD">
        <w:rPr>
          <w:rPrChange w:id="9669" w:author="Alexandre Marcondes" w:date="2019-07-09T18:16:00Z">
            <w:rPr/>
          </w:rPrChange>
        </w:rPr>
        <w:t xml:space="preserve"> através d</w:t>
      </w:r>
      <w:r w:rsidR="00000DCF" w:rsidRPr="004E7DBD">
        <w:rPr>
          <w:rPrChange w:id="9670" w:author="Alexandre Marcondes" w:date="2019-07-09T18:16:00Z">
            <w:rPr/>
          </w:rPrChange>
        </w:rPr>
        <w:t xml:space="preserve">a </w:t>
      </w:r>
      <w:r w:rsidR="00D61799" w:rsidRPr="004E7DBD">
        <w:rPr>
          <w:rPrChange w:id="9671" w:author="Alexandre Marcondes" w:date="2019-07-09T18:16:00Z">
            <w:rPr/>
          </w:rPrChange>
        </w:rPr>
        <w:t xml:space="preserve">interface </w:t>
      </w:r>
      <w:proofErr w:type="spellStart"/>
      <w:r w:rsidR="00000DCF" w:rsidRPr="004E7DBD">
        <w:rPr>
          <w:i/>
          <w:rPrChange w:id="9672" w:author="Alexandre Marcondes" w:date="2019-07-09T18:16:00Z">
            <w:rPr>
              <w:i/>
            </w:rPr>
          </w:rPrChange>
        </w:rPr>
        <w:t>actionlib</w:t>
      </w:r>
      <w:proofErr w:type="spellEnd"/>
      <w:r w:rsidR="00000DCF" w:rsidRPr="004E7DBD">
        <w:rPr>
          <w:i/>
          <w:rPrChange w:id="9673" w:author="Alexandre Marcondes" w:date="2019-07-09T18:16:00Z">
            <w:rPr>
              <w:i/>
            </w:rPr>
          </w:rPrChange>
        </w:rPr>
        <w:t xml:space="preserve"> </w:t>
      </w:r>
      <w:proofErr w:type="spellStart"/>
      <w:r w:rsidR="00000DCF" w:rsidRPr="004E7DBD">
        <w:rPr>
          <w:i/>
          <w:rPrChange w:id="9674" w:author="Alexandre Marcondes" w:date="2019-07-09T18:16:00Z">
            <w:rPr>
              <w:i/>
            </w:rPr>
          </w:rPrChange>
        </w:rPr>
        <w:t>move_group</w:t>
      </w:r>
      <w:proofErr w:type="spellEnd"/>
      <w:r w:rsidR="00000DCF" w:rsidRPr="004E7DBD">
        <w:rPr>
          <w:i/>
          <w:rPrChange w:id="9675" w:author="Alexandre Marcondes" w:date="2019-07-09T18:16:00Z">
            <w:rPr>
              <w:i/>
            </w:rPr>
          </w:rPrChange>
        </w:rPr>
        <w:t xml:space="preserve">. </w:t>
      </w:r>
      <w:r w:rsidR="00000DCF" w:rsidRPr="004E7DBD">
        <w:rPr>
          <w:rPrChange w:id="9676" w:author="Alexandre Marcondes" w:date="2019-07-09T18:16:00Z">
            <w:rPr/>
          </w:rPrChange>
        </w:rPr>
        <w:t>Cada requisição contém o ponto onde o VANT está</w:t>
      </w:r>
      <w:r w:rsidR="00C256F9" w:rsidRPr="004E7DBD">
        <w:rPr>
          <w:rPrChange w:id="9677" w:author="Alexandre Marcondes" w:date="2019-07-09T18:16:00Z">
            <w:rPr/>
          </w:rPrChange>
        </w:rPr>
        <w:t>,</w:t>
      </w:r>
      <w:r w:rsidR="00000DCF" w:rsidRPr="004E7DBD">
        <w:rPr>
          <w:rPrChange w:id="9678" w:author="Alexandre Marcondes" w:date="2019-07-09T18:16:00Z">
            <w:rPr/>
          </w:rPrChange>
        </w:rPr>
        <w:t xml:space="preserve"> e onde se deseja chegar.</w:t>
      </w:r>
      <w:r w:rsidR="00C256F9" w:rsidRPr="004E7DBD">
        <w:rPr>
          <w:rPrChange w:id="9679" w:author="Alexandre Marcondes" w:date="2019-07-09T18:16:00Z">
            <w:rPr/>
          </w:rPrChange>
        </w:rPr>
        <w:t xml:space="preserve"> </w:t>
      </w:r>
      <w:r w:rsidR="0084739A" w:rsidRPr="004E7DBD">
        <w:rPr>
          <w:rPrChange w:id="9680" w:author="Alexandre Marcondes" w:date="2019-07-09T18:16:00Z">
            <w:rPr/>
          </w:rPrChange>
        </w:rPr>
        <w:t xml:space="preserve">Ao realizar </w:t>
      </w:r>
      <w:r w:rsidR="0084739A" w:rsidRPr="004E7DBD">
        <w:rPr>
          <w:rPrChange w:id="9681" w:author="Alexandre Marcondes" w:date="2019-07-09T18:16:00Z">
            <w:rPr/>
          </w:rPrChange>
        </w:rPr>
        <w:lastRenderedPageBreak/>
        <w:t>a requisição o modulo executor de rotas fica bloqueado esperando o resultado da execução.</w:t>
      </w:r>
    </w:p>
    <w:p w:rsidR="00EB5CA2" w:rsidRPr="004E7DBD" w:rsidRDefault="0084739A" w:rsidP="0084739A">
      <w:pPr>
        <w:rPr>
          <w:rPrChange w:id="9682" w:author="Alexandre Marcondes" w:date="2019-07-09T18:16:00Z">
            <w:rPr/>
          </w:rPrChange>
        </w:rPr>
      </w:pPr>
      <w:r w:rsidRPr="004E7DBD">
        <w:rPr>
          <w:rPrChange w:id="9683" w:author="Alexandre Marcondes" w:date="2019-07-09T18:16:00Z">
            <w:rPr/>
          </w:rPrChange>
        </w:rPr>
        <w:t xml:space="preserve">O modulo executor de rotas ao enviar uma requisição de </w:t>
      </w:r>
      <w:proofErr w:type="spellStart"/>
      <w:r w:rsidRPr="004E7DBD">
        <w:rPr>
          <w:i/>
          <w:rPrChange w:id="9684" w:author="Alexandre Marcondes" w:date="2019-07-09T18:16:00Z">
            <w:rPr>
              <w:i/>
            </w:rPr>
          </w:rPrChange>
        </w:rPr>
        <w:t>sampled-motion-planning</w:t>
      </w:r>
      <w:proofErr w:type="spellEnd"/>
      <w:r w:rsidRPr="004E7DBD">
        <w:rPr>
          <w:rPrChange w:id="9685" w:author="Alexandre Marcondes" w:date="2019-07-09T18:16:00Z">
            <w:rPr/>
          </w:rPrChange>
        </w:rPr>
        <w:t xml:space="preserve"> define o tipo de algoritmo utilizado para o cálculo de rotas, neste caso o algoritmo escolhido foi o </w:t>
      </w:r>
      <w:proofErr w:type="spellStart"/>
      <w:proofErr w:type="gramStart"/>
      <w:r w:rsidRPr="004E7DBD">
        <w:rPr>
          <w:i/>
          <w:rPrChange w:id="9686" w:author="Alexandre Marcondes" w:date="2019-07-09T18:16:00Z">
            <w:rPr>
              <w:i/>
            </w:rPr>
          </w:rPrChange>
        </w:rPr>
        <w:t>RRTConnect</w:t>
      </w:r>
      <w:proofErr w:type="spellEnd"/>
      <w:proofErr w:type="gramEnd"/>
      <w:r w:rsidRPr="004E7DBD">
        <w:rPr>
          <w:rPrChange w:id="9687" w:author="Alexandre Marcondes" w:date="2019-07-09T18:16:00Z">
            <w:rPr/>
          </w:rPrChange>
        </w:rPr>
        <w:t xml:space="preserve"> disponível na biblioteca OMPL.</w:t>
      </w:r>
      <w:r w:rsidR="00EB5CA2" w:rsidRPr="004E7DBD">
        <w:rPr>
          <w:rPrChange w:id="9688" w:author="Alexandre Marcondes" w:date="2019-07-09T18:16:00Z">
            <w:rPr/>
          </w:rPrChange>
        </w:rPr>
        <w:t xml:space="preserve"> </w:t>
      </w:r>
    </w:p>
    <w:p w:rsidR="00EB5CA2" w:rsidRPr="004E7DBD" w:rsidRDefault="00EB5CA2" w:rsidP="0084739A">
      <w:pPr>
        <w:rPr>
          <w:rPrChange w:id="9689" w:author="Alexandre Marcondes" w:date="2019-07-09T18:16:00Z">
            <w:rPr/>
          </w:rPrChange>
        </w:rPr>
      </w:pPr>
      <w:r w:rsidRPr="004E7DBD">
        <w:rPr>
          <w:rPrChange w:id="9690" w:author="Alexandre Marcondes" w:date="2019-07-09T18:16:00Z">
            <w:rPr/>
          </w:rPrChange>
        </w:rPr>
        <w:t xml:space="preserve">O </w:t>
      </w:r>
      <w:proofErr w:type="spellStart"/>
      <w:proofErr w:type="gramStart"/>
      <w:r w:rsidRPr="004E7DBD">
        <w:rPr>
          <w:i/>
          <w:rPrChange w:id="9691" w:author="Alexandre Marcondes" w:date="2019-07-09T18:16:00Z">
            <w:rPr>
              <w:i/>
            </w:rPr>
          </w:rPrChange>
        </w:rPr>
        <w:t>RRTConnect</w:t>
      </w:r>
      <w:proofErr w:type="spellEnd"/>
      <w:proofErr w:type="gramEnd"/>
      <w:r w:rsidRPr="004E7DBD">
        <w:rPr>
          <w:rPrChange w:id="9692" w:author="Alexandre Marcondes" w:date="2019-07-09T18:16:00Z">
            <w:rPr/>
          </w:rPrChange>
        </w:rPr>
        <w:t xml:space="preserve"> realiza duas procuras em árvore, uma partir do estado desejado e outra a partir do estado inicial</w:t>
      </w:r>
      <w:sdt>
        <w:sdtPr>
          <w:rPr>
            <w:rPrChange w:id="9693" w:author="Alexandre Marcondes" w:date="2019-07-09T18:16:00Z">
              <w:rPr/>
            </w:rPrChange>
          </w:rPr>
          <w:id w:val="-1959100441"/>
          <w:citation/>
        </w:sdtPr>
        <w:sdtContent>
          <w:r w:rsidR="009E48E9" w:rsidRPr="004E7DBD">
            <w:rPr>
              <w:rPrChange w:id="9694" w:author="Alexandre Marcondes" w:date="2019-07-09T18:16:00Z">
                <w:rPr/>
              </w:rPrChange>
            </w:rPr>
            <w:fldChar w:fldCharType="begin"/>
          </w:r>
          <w:r w:rsidR="009E48E9" w:rsidRPr="004E7DBD">
            <w:rPr>
              <w:rPrChange w:id="9695" w:author="Alexandre Marcondes" w:date="2019-07-09T18:16:00Z">
                <w:rPr/>
              </w:rPrChange>
            </w:rPr>
            <w:instrText xml:space="preserve"> CITATION Kav191 \l 1046 </w:instrText>
          </w:r>
          <w:r w:rsidR="009E48E9" w:rsidRPr="004E7DBD">
            <w:rPr>
              <w:rPrChange w:id="9696" w:author="Alexandre Marcondes" w:date="2019-07-09T18:16:00Z">
                <w:rPr/>
              </w:rPrChange>
            </w:rPr>
            <w:fldChar w:fldCharType="separate"/>
          </w:r>
          <w:r w:rsidR="00FF594D" w:rsidRPr="004E7DBD">
            <w:rPr>
              <w:noProof/>
              <w:rPrChange w:id="9697" w:author="Alexandre Marcondes" w:date="2019-07-09T18:16:00Z">
                <w:rPr>
                  <w:noProof/>
                </w:rPr>
              </w:rPrChange>
            </w:rPr>
            <w:t xml:space="preserve"> (39)</w:t>
          </w:r>
          <w:r w:rsidR="009E48E9" w:rsidRPr="004E7DBD">
            <w:rPr>
              <w:rPrChange w:id="9698" w:author="Alexandre Marcondes" w:date="2019-07-09T18:16:00Z">
                <w:rPr/>
              </w:rPrChange>
            </w:rPr>
            <w:fldChar w:fldCharType="end"/>
          </w:r>
        </w:sdtContent>
      </w:sdt>
      <w:r w:rsidRPr="004E7DBD">
        <w:rPr>
          <w:rPrChange w:id="9699" w:author="Alexandre Marcondes" w:date="2019-07-09T18:16:00Z">
            <w:rPr/>
          </w:rPrChange>
        </w:rPr>
        <w:t>. Os caminhos explorados não colidem com obstáculos, portanto a interseção dos caminhos representa um caminho livre de obstáculos</w:t>
      </w:r>
      <w:r w:rsidR="009E48E9" w:rsidRPr="004E7DBD">
        <w:rPr>
          <w:rPrChange w:id="9700" w:author="Alexandre Marcondes" w:date="2019-07-09T18:16:00Z">
            <w:rPr/>
          </w:rPrChange>
        </w:rPr>
        <w:t xml:space="preserve"> entre os dois pontos</w:t>
      </w:r>
      <w:r w:rsidRPr="004E7DBD">
        <w:rPr>
          <w:rPrChange w:id="9701" w:author="Alexandre Marcondes" w:date="2019-07-09T18:16:00Z">
            <w:rPr/>
          </w:rPrChange>
        </w:rPr>
        <w:t>. Optou-se por este algoritmo por causa de sua</w:t>
      </w:r>
      <w:r w:rsidR="009E48E9" w:rsidRPr="004E7DBD">
        <w:rPr>
          <w:rPrChange w:id="9702" w:author="Alexandre Marcondes" w:date="2019-07-09T18:16:00Z">
            <w:rPr/>
          </w:rPrChange>
        </w:rPr>
        <w:t xml:space="preserve"> </w:t>
      </w:r>
      <w:r w:rsidRPr="004E7DBD">
        <w:rPr>
          <w:rPrChange w:id="9703" w:author="Alexandre Marcondes" w:date="2019-07-09T18:16:00Z">
            <w:rPr/>
          </w:rPrChange>
        </w:rPr>
        <w:t>velocidade</w:t>
      </w:r>
      <w:r w:rsidR="009E48E9" w:rsidRPr="004E7DBD">
        <w:rPr>
          <w:rPrChange w:id="9704" w:author="Alexandre Marcondes" w:date="2019-07-09T18:16:00Z">
            <w:rPr/>
          </w:rPrChange>
        </w:rPr>
        <w:t xml:space="preserve"> de execução</w:t>
      </w:r>
      <w:r w:rsidRPr="004E7DBD">
        <w:rPr>
          <w:rPrChange w:id="9705" w:author="Alexandre Marcondes" w:date="2019-07-09T18:16:00Z">
            <w:rPr/>
          </w:rPrChange>
        </w:rPr>
        <w:t xml:space="preserve">, </w:t>
      </w:r>
      <w:r w:rsidR="0084739A" w:rsidRPr="004E7DBD">
        <w:rPr>
          <w:rPrChange w:id="9706" w:author="Alexandre Marcondes" w:date="2019-07-09T18:16:00Z">
            <w:rPr/>
          </w:rPrChange>
        </w:rPr>
        <w:t>é rápido</w:t>
      </w:r>
      <w:proofErr w:type="gramStart"/>
      <w:r w:rsidR="0084739A" w:rsidRPr="004E7DBD">
        <w:rPr>
          <w:rPrChange w:id="9707" w:author="Alexandre Marcondes" w:date="2019-07-09T18:16:00Z">
            <w:rPr/>
          </w:rPrChange>
        </w:rPr>
        <w:t xml:space="preserve"> pois</w:t>
      </w:r>
      <w:proofErr w:type="gramEnd"/>
      <w:r w:rsidR="0084739A" w:rsidRPr="004E7DBD">
        <w:rPr>
          <w:rPrChange w:id="9708" w:author="Alexandre Marcondes" w:date="2019-07-09T18:16:00Z">
            <w:rPr/>
          </w:rPrChange>
        </w:rPr>
        <w:t xml:space="preserve"> não possui otimização, </w:t>
      </w:r>
      <w:r w:rsidRPr="004E7DBD">
        <w:rPr>
          <w:rPrChange w:id="9709" w:author="Alexandre Marcondes" w:date="2019-07-09T18:16:00Z">
            <w:rPr/>
          </w:rPrChange>
        </w:rPr>
        <w:t>e durante as execuções de rotas, devido a limitações de bateria, é importante que se economize a maior quantidade de tempo possível.</w:t>
      </w:r>
    </w:p>
    <w:p w:rsidR="0084739A" w:rsidRPr="004E7DBD" w:rsidRDefault="00EB5CA2" w:rsidP="0084739A">
      <w:pPr>
        <w:rPr>
          <w:rPrChange w:id="9710" w:author="Alexandre Marcondes" w:date="2019-07-09T18:16:00Z">
            <w:rPr/>
          </w:rPrChange>
        </w:rPr>
      </w:pPr>
      <w:r w:rsidRPr="004E7DBD">
        <w:rPr>
          <w:rPrChange w:id="9711" w:author="Alexandre Marcondes" w:date="2019-07-09T18:16:00Z">
            <w:rPr/>
          </w:rPrChange>
        </w:rPr>
        <w:t xml:space="preserve">Contudo o </w:t>
      </w:r>
      <w:proofErr w:type="spellStart"/>
      <w:proofErr w:type="gramStart"/>
      <w:r w:rsidRPr="004E7DBD">
        <w:rPr>
          <w:i/>
          <w:rPrChange w:id="9712" w:author="Alexandre Marcondes" w:date="2019-07-09T18:16:00Z">
            <w:rPr>
              <w:i/>
            </w:rPr>
          </w:rPrChange>
        </w:rPr>
        <w:t>RRTConnect</w:t>
      </w:r>
      <w:proofErr w:type="spellEnd"/>
      <w:proofErr w:type="gramEnd"/>
      <w:r w:rsidRPr="004E7DBD">
        <w:rPr>
          <w:rPrChange w:id="9713" w:author="Alexandre Marcondes" w:date="2019-07-09T18:16:00Z">
            <w:rPr/>
          </w:rPrChange>
        </w:rPr>
        <w:t xml:space="preserve"> </w:t>
      </w:r>
      <w:r w:rsidR="0084739A" w:rsidRPr="004E7DBD">
        <w:rPr>
          <w:rPrChange w:id="9714" w:author="Alexandre Marcondes" w:date="2019-07-09T18:16:00Z">
            <w:rPr/>
          </w:rPrChange>
        </w:rPr>
        <w:t xml:space="preserve">pode </w:t>
      </w:r>
      <w:r w:rsidRPr="004E7DBD">
        <w:rPr>
          <w:rPrChange w:id="9715" w:author="Alexandre Marcondes" w:date="2019-07-09T18:16:00Z">
            <w:rPr/>
          </w:rPrChange>
        </w:rPr>
        <w:t>resultar na execução de rotas ineficientes em que o VANT percorre caminhos muito longos para alcançar a posição desejada</w:t>
      </w:r>
      <w:r w:rsidR="009E48E9" w:rsidRPr="004E7DBD">
        <w:rPr>
          <w:rPrChange w:id="9716" w:author="Alexandre Marcondes" w:date="2019-07-09T18:16:00Z">
            <w:rPr/>
          </w:rPrChange>
        </w:rPr>
        <w:t xml:space="preserve">. Este problema foi reduzido ao inserir também na requisição, uma limitação do espaço permitido de planejamento. O espaço de planejamento é definido dinamicamente para cada par de pontos como um retângulo no </w:t>
      </w:r>
      <w:proofErr w:type="gramStart"/>
      <w:r w:rsidR="009E48E9" w:rsidRPr="004E7DBD">
        <w:rPr>
          <w:rPrChange w:id="9717" w:author="Alexandre Marcondes" w:date="2019-07-09T18:16:00Z">
            <w:rPr/>
          </w:rPrChange>
        </w:rPr>
        <w:t xml:space="preserve">qual </w:t>
      </w:r>
      <w:r w:rsidR="00306191" w:rsidRPr="004E7DBD">
        <w:rPr>
          <w:rPrChange w:id="9718" w:author="Alexandre Marcondes" w:date="2019-07-09T18:16:00Z">
            <w:rPr/>
          </w:rPrChange>
        </w:rPr>
        <w:t>extremos</w:t>
      </w:r>
      <w:proofErr w:type="gramEnd"/>
      <w:r w:rsidR="009E48E9" w:rsidRPr="004E7DBD">
        <w:rPr>
          <w:rPrChange w:id="9719" w:author="Alexandre Marcondes" w:date="2019-07-09T18:16:00Z">
            <w:rPr/>
          </w:rPrChange>
        </w:rPr>
        <w:t xml:space="preserve"> de um dos pares de arestas opostas são os pontos de desejado e de partida. Para dar flexibilidade de planejamento a este retângulo são adicionados valores de acréscimo em </w:t>
      </w:r>
      <w:proofErr w:type="gramStart"/>
      <w:r w:rsidR="009E48E9" w:rsidRPr="004E7DBD">
        <w:rPr>
          <w:rPrChange w:id="9720" w:author="Alexandre Marcondes" w:date="2019-07-09T18:16:00Z">
            <w:rPr/>
          </w:rPrChange>
        </w:rPr>
        <w:t>todas as direção</w:t>
      </w:r>
      <w:proofErr w:type="gramEnd"/>
      <w:r w:rsidR="009E48E9" w:rsidRPr="004E7DBD">
        <w:rPr>
          <w:rPrChange w:id="9721" w:author="Alexandre Marcondes" w:date="2019-07-09T18:16:00Z">
            <w:rPr/>
          </w:rPrChange>
        </w:rPr>
        <w:t xml:space="preserve"> de 5 m. Abaixo</w:t>
      </w:r>
      <w:r w:rsidR="000F4DC6" w:rsidRPr="004E7DBD">
        <w:rPr>
          <w:rPrChange w:id="9722" w:author="Alexandre Marcondes" w:date="2019-07-09T18:16:00Z">
            <w:rPr/>
          </w:rPrChange>
        </w:rPr>
        <w:t xml:space="preserve"> na </w:t>
      </w:r>
      <w:r w:rsidR="00306191" w:rsidRPr="004E7DBD">
        <w:rPr>
          <w:rPrChange w:id="9723" w:author="Alexandre Marcondes" w:date="2019-07-09T18:16:00Z">
            <w:rPr/>
          </w:rPrChange>
        </w:rPr>
        <w:fldChar w:fldCharType="begin"/>
      </w:r>
      <w:r w:rsidR="00306191" w:rsidRPr="004E7DBD">
        <w:rPr>
          <w:rPrChange w:id="9724" w:author="Alexandre Marcondes" w:date="2019-07-09T18:16:00Z">
            <w:rPr/>
          </w:rPrChange>
        </w:rPr>
        <w:instrText xml:space="preserve"> REF _Ref8483243 \h </w:instrText>
      </w:r>
      <w:r w:rsidR="00306191" w:rsidRPr="004E7DBD">
        <w:rPr>
          <w:rPrChange w:id="9725" w:author="Alexandre Marcondes" w:date="2019-07-09T18:16:00Z">
            <w:rPr/>
          </w:rPrChange>
        </w:rPr>
      </w:r>
      <w:r w:rsidR="00306191" w:rsidRPr="004E7DBD">
        <w:rPr>
          <w:rPrChange w:id="9726" w:author="Alexandre Marcondes" w:date="2019-07-09T18:16:00Z">
            <w:rPr/>
          </w:rPrChange>
        </w:rPr>
        <w:fldChar w:fldCharType="separate"/>
      </w:r>
      <w:r w:rsidR="00C239C6" w:rsidRPr="004E7DBD">
        <w:rPr>
          <w:rPrChange w:id="9727" w:author="Alexandre Marcondes" w:date="2019-07-09T18:16:00Z">
            <w:rPr/>
          </w:rPrChange>
        </w:rPr>
        <w:t xml:space="preserve">Figura </w:t>
      </w:r>
      <w:r w:rsidR="00C239C6" w:rsidRPr="004E7DBD">
        <w:rPr>
          <w:noProof/>
          <w:rPrChange w:id="9728" w:author="Alexandre Marcondes" w:date="2019-07-09T18:16:00Z">
            <w:rPr>
              <w:noProof/>
            </w:rPr>
          </w:rPrChange>
        </w:rPr>
        <w:t>35</w:t>
      </w:r>
      <w:r w:rsidR="00306191" w:rsidRPr="004E7DBD">
        <w:rPr>
          <w:rPrChange w:id="9729" w:author="Alexandre Marcondes" w:date="2019-07-09T18:16:00Z">
            <w:rPr/>
          </w:rPrChange>
        </w:rPr>
        <w:fldChar w:fldCharType="end"/>
      </w:r>
      <w:r w:rsidR="00306191" w:rsidRPr="004E7DBD">
        <w:rPr>
          <w:rPrChange w:id="9730" w:author="Alexandre Marcondes" w:date="2019-07-09T18:16:00Z">
            <w:rPr/>
          </w:rPrChange>
        </w:rPr>
        <w:t xml:space="preserve"> </w:t>
      </w:r>
      <w:r w:rsidR="009E48E9" w:rsidRPr="004E7DBD">
        <w:rPr>
          <w:rPrChange w:id="9731" w:author="Alexandre Marcondes" w:date="2019-07-09T18:16:00Z">
            <w:rPr/>
          </w:rPrChange>
        </w:rPr>
        <w:t xml:space="preserve">um exemplo </w:t>
      </w:r>
      <w:r w:rsidR="00306191" w:rsidRPr="004E7DBD">
        <w:rPr>
          <w:rPrChange w:id="9732" w:author="Alexandre Marcondes" w:date="2019-07-09T18:16:00Z">
            <w:rPr/>
          </w:rPrChange>
        </w:rPr>
        <w:t>do</w:t>
      </w:r>
      <w:r w:rsidR="009E48E9" w:rsidRPr="004E7DBD">
        <w:rPr>
          <w:rPrChange w:id="9733" w:author="Alexandre Marcondes" w:date="2019-07-09T18:16:00Z">
            <w:rPr/>
          </w:rPrChange>
        </w:rPr>
        <w:t xml:space="preserve"> </w:t>
      </w:r>
      <w:r w:rsidR="00306191" w:rsidRPr="004E7DBD">
        <w:rPr>
          <w:rPrChange w:id="9734" w:author="Alexandre Marcondes" w:date="2019-07-09T18:16:00Z">
            <w:rPr/>
          </w:rPrChange>
        </w:rPr>
        <w:t xml:space="preserve">volume </w:t>
      </w:r>
      <w:r w:rsidR="009E48E9" w:rsidRPr="004E7DBD">
        <w:rPr>
          <w:rPrChange w:id="9735" w:author="Alexandre Marcondes" w:date="2019-07-09T18:16:00Z">
            <w:rPr/>
          </w:rPrChange>
        </w:rPr>
        <w:t>de planejamento</w:t>
      </w:r>
      <w:r w:rsidR="00306191" w:rsidRPr="004E7DBD">
        <w:rPr>
          <w:rPrChange w:id="9736" w:author="Alexandre Marcondes" w:date="2019-07-09T18:16:00Z">
            <w:rPr/>
          </w:rPrChange>
        </w:rPr>
        <w:t>, o retângulo interno é o volume entre o ponto desejado e o inicial, enquanto que o externo é o volume inflado, que permite uma flexibilidade maior de planejamento.</w:t>
      </w:r>
    </w:p>
    <w:p w:rsidR="00306191" w:rsidRPr="004E7DBD" w:rsidRDefault="00306191" w:rsidP="0084739A">
      <w:pPr>
        <w:rPr>
          <w:rPrChange w:id="9737" w:author="Alexandre Marcondes" w:date="2019-07-09T18:16:00Z">
            <w:rPr/>
          </w:rPrChange>
        </w:rPr>
      </w:pPr>
    </w:p>
    <w:p w:rsidR="00306191" w:rsidRPr="004E7DBD" w:rsidRDefault="00306191" w:rsidP="00306191">
      <w:pPr>
        <w:pStyle w:val="Legenda"/>
        <w:keepNext/>
        <w:rPr>
          <w:rPrChange w:id="9738" w:author="Alexandre Marcondes" w:date="2019-07-09T18:16:00Z">
            <w:rPr/>
          </w:rPrChange>
        </w:rPr>
      </w:pPr>
      <w:bookmarkStart w:id="9739" w:name="_Ref8483243"/>
      <w:bookmarkStart w:id="9740" w:name="_Ref8483236"/>
      <w:bookmarkStart w:id="9741" w:name="_Toc9086578"/>
      <w:bookmarkStart w:id="9742" w:name="_Toc9086903"/>
      <w:bookmarkStart w:id="9743" w:name="_Toc9087030"/>
      <w:bookmarkStart w:id="9744" w:name="_Toc9088041"/>
      <w:bookmarkStart w:id="9745" w:name="_Toc9088382"/>
      <w:bookmarkStart w:id="9746" w:name="_Toc9088507"/>
      <w:r w:rsidRPr="004E7DBD">
        <w:rPr>
          <w:rPrChange w:id="9747" w:author="Alexandre Marcondes" w:date="2019-07-09T18:16:00Z">
            <w:rPr/>
          </w:rPrChange>
        </w:rPr>
        <w:lastRenderedPageBreak/>
        <w:t xml:space="preserve">Figura </w:t>
      </w:r>
      <w:r w:rsidR="00DF2272" w:rsidRPr="004E7DBD">
        <w:rPr>
          <w:noProof/>
          <w:rPrChange w:id="9748" w:author="Alexandre Marcondes" w:date="2019-07-09T18:16:00Z">
            <w:rPr>
              <w:noProof/>
            </w:rPr>
          </w:rPrChange>
        </w:rPr>
        <w:fldChar w:fldCharType="begin"/>
      </w:r>
      <w:r w:rsidR="00DF2272" w:rsidRPr="004E7DBD">
        <w:rPr>
          <w:noProof/>
          <w:rPrChange w:id="9749" w:author="Alexandre Marcondes" w:date="2019-07-09T18:16:00Z">
            <w:rPr>
              <w:noProof/>
            </w:rPr>
          </w:rPrChange>
        </w:rPr>
        <w:instrText xml:space="preserve"> SEQ Figura \* ARABIC </w:instrText>
      </w:r>
      <w:r w:rsidR="00DF2272" w:rsidRPr="004E7DBD">
        <w:rPr>
          <w:noProof/>
          <w:rPrChange w:id="9750" w:author="Alexandre Marcondes" w:date="2019-07-09T18:16:00Z">
            <w:rPr>
              <w:noProof/>
            </w:rPr>
          </w:rPrChange>
        </w:rPr>
        <w:fldChar w:fldCharType="separate"/>
      </w:r>
      <w:r w:rsidR="00881DF2" w:rsidRPr="004E7DBD">
        <w:rPr>
          <w:noProof/>
          <w:rPrChange w:id="9751" w:author="Alexandre Marcondes" w:date="2019-07-09T18:16:00Z">
            <w:rPr>
              <w:noProof/>
            </w:rPr>
          </w:rPrChange>
        </w:rPr>
        <w:t>35</w:t>
      </w:r>
      <w:r w:rsidR="00DF2272" w:rsidRPr="004E7DBD">
        <w:rPr>
          <w:noProof/>
          <w:rPrChange w:id="9752" w:author="Alexandre Marcondes" w:date="2019-07-09T18:16:00Z">
            <w:rPr>
              <w:noProof/>
            </w:rPr>
          </w:rPrChange>
        </w:rPr>
        <w:fldChar w:fldCharType="end"/>
      </w:r>
      <w:bookmarkEnd w:id="9739"/>
      <w:r w:rsidRPr="004E7DBD">
        <w:rPr>
          <w:rPrChange w:id="9753" w:author="Alexandre Marcondes" w:date="2019-07-09T18:16:00Z">
            <w:rPr/>
          </w:rPrChange>
        </w:rPr>
        <w:t xml:space="preserve"> - Volume de planejamento</w:t>
      </w:r>
      <w:bookmarkEnd w:id="9740"/>
      <w:bookmarkEnd w:id="9741"/>
      <w:bookmarkEnd w:id="9742"/>
      <w:bookmarkEnd w:id="9743"/>
      <w:bookmarkEnd w:id="9744"/>
      <w:bookmarkEnd w:id="9745"/>
      <w:bookmarkEnd w:id="9746"/>
    </w:p>
    <w:p w:rsidR="00306191" w:rsidRPr="004E7DBD" w:rsidRDefault="00306191" w:rsidP="0084739A">
      <w:pPr>
        <w:rPr>
          <w:rPrChange w:id="9754" w:author="Alexandre Marcondes" w:date="2019-07-09T18:16:00Z">
            <w:rPr/>
          </w:rPrChange>
        </w:rPr>
      </w:pPr>
      <w:r w:rsidRPr="004E7DBD">
        <w:rPr>
          <w:noProof/>
          <w:lang w:eastAsia="pt-BR"/>
          <w:rPrChange w:id="9755" w:author="Alexandre Marcondes" w:date="2019-07-09T18:16:00Z">
            <w:rPr>
              <w:noProof/>
              <w:lang w:eastAsia="pt-BR"/>
            </w:rPr>
          </w:rPrChange>
        </w:rPr>
        <w:drawing>
          <wp:inline distT="0" distB="0" distL="0" distR="0" wp14:anchorId="0982E4F6" wp14:editId="7D96597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4E7DBD" w:rsidRDefault="00306191" w:rsidP="0084739A">
      <w:pPr>
        <w:rPr>
          <w:rPrChange w:id="9756" w:author="Alexandre Marcondes" w:date="2019-07-09T18:16:00Z">
            <w:rPr/>
          </w:rPrChange>
        </w:rPr>
      </w:pPr>
      <w:r w:rsidRPr="004E7DBD">
        <w:rPr>
          <w:rPrChange w:id="9757" w:author="Alexandre Marcondes" w:date="2019-07-09T18:16:00Z">
            <w:rPr/>
          </w:rPrChange>
        </w:rPr>
        <w:t>Fonte: Arquivo pessoal</w:t>
      </w:r>
    </w:p>
    <w:p w:rsidR="009E48E9" w:rsidRPr="004E7DBD" w:rsidRDefault="009E48E9" w:rsidP="0084739A">
      <w:pPr>
        <w:rPr>
          <w:rPrChange w:id="9758" w:author="Alexandre Marcondes" w:date="2019-07-09T18:16:00Z">
            <w:rPr/>
          </w:rPrChange>
        </w:rPr>
      </w:pPr>
    </w:p>
    <w:p w:rsidR="00C256F9" w:rsidRPr="004E7DBD" w:rsidRDefault="0084739A" w:rsidP="008A2CBF">
      <w:pPr>
        <w:rPr>
          <w:rPrChange w:id="9759" w:author="Alexandre Marcondes" w:date="2019-07-09T18:16:00Z">
            <w:rPr/>
          </w:rPrChange>
        </w:rPr>
      </w:pPr>
      <w:r w:rsidRPr="004E7DBD">
        <w:rPr>
          <w:rPrChange w:id="9760" w:author="Alexandre Marcondes" w:date="2019-07-09T18:16:00Z">
            <w:rPr/>
          </w:rPrChange>
        </w:rPr>
        <w:t>Ao receber a requisição, o</w:t>
      </w:r>
      <w:r w:rsidR="00C256F9" w:rsidRPr="004E7DBD">
        <w:rPr>
          <w:rPrChange w:id="9761" w:author="Alexandre Marcondes" w:date="2019-07-09T18:16:00Z">
            <w:rPr/>
          </w:rPrChange>
        </w:rPr>
        <w:t xml:space="preserve"> servidor da interface </w:t>
      </w:r>
      <w:proofErr w:type="spellStart"/>
      <w:r w:rsidR="00D61799" w:rsidRPr="004E7DBD">
        <w:rPr>
          <w:i/>
          <w:rPrChange w:id="9762" w:author="Alexandre Marcondes" w:date="2019-07-09T18:16:00Z">
            <w:rPr>
              <w:i/>
            </w:rPr>
          </w:rPrChange>
        </w:rPr>
        <w:t>actionlib</w:t>
      </w:r>
      <w:proofErr w:type="spellEnd"/>
      <w:r w:rsidRPr="004E7DBD">
        <w:rPr>
          <w:rPrChange w:id="9763" w:author="Alexandre Marcondes" w:date="2019-07-09T18:16:00Z">
            <w:rPr/>
          </w:rPrChange>
        </w:rPr>
        <w:t xml:space="preserve"> </w:t>
      </w:r>
      <w:r w:rsidR="00C256F9" w:rsidRPr="004E7DBD">
        <w:rPr>
          <w:rPrChange w:id="9764" w:author="Alexandre Marcondes" w:date="2019-07-09T18:16:00Z">
            <w:rPr/>
          </w:rPrChange>
        </w:rPr>
        <w:t xml:space="preserve">executa o </w:t>
      </w:r>
      <w:proofErr w:type="spellStart"/>
      <w:r w:rsidR="00D61799" w:rsidRPr="004E7DBD">
        <w:rPr>
          <w:i/>
          <w:rPrChange w:id="9765" w:author="Alexandre Marcondes" w:date="2019-07-09T18:16:00Z">
            <w:rPr>
              <w:i/>
            </w:rPr>
          </w:rPrChange>
        </w:rPr>
        <w:t>sampled-</w:t>
      </w:r>
      <w:r w:rsidR="00C256F9" w:rsidRPr="004E7DBD">
        <w:rPr>
          <w:i/>
          <w:rPrChange w:id="9766" w:author="Alexandre Marcondes" w:date="2019-07-09T18:16:00Z">
            <w:rPr>
              <w:i/>
            </w:rPr>
          </w:rPrChange>
        </w:rPr>
        <w:t>motion-planning</w:t>
      </w:r>
      <w:proofErr w:type="spellEnd"/>
      <w:r w:rsidR="00C256F9" w:rsidRPr="004E7DBD">
        <w:rPr>
          <w:rPrChange w:id="9767" w:author="Alexandre Marcondes" w:date="2019-07-09T18:16:00Z">
            <w:rPr/>
          </w:rPrChange>
        </w:rPr>
        <w:t xml:space="preserve">, conforme descrito </w:t>
      </w:r>
      <w:r w:rsidR="00D61799" w:rsidRPr="004E7DBD">
        <w:rPr>
          <w:rPrChange w:id="9768" w:author="Alexandre Marcondes" w:date="2019-07-09T18:16:00Z">
            <w:rPr/>
          </w:rPrChange>
        </w:rPr>
        <w:t>na seção</w:t>
      </w:r>
      <w:r w:rsidR="00C256F9" w:rsidRPr="004E7DBD">
        <w:rPr>
          <w:rPrChange w:id="9769" w:author="Alexandre Marcondes" w:date="2019-07-09T18:16:00Z">
            <w:rPr/>
          </w:rPrChange>
        </w:rPr>
        <w:t xml:space="preserve"> </w:t>
      </w:r>
      <w:r w:rsidR="00C256F9" w:rsidRPr="004E7DBD">
        <w:rPr>
          <w:rPrChange w:id="9770" w:author="Alexandre Marcondes" w:date="2019-07-09T18:16:00Z">
            <w:rPr/>
          </w:rPrChange>
        </w:rPr>
        <w:fldChar w:fldCharType="begin"/>
      </w:r>
      <w:r w:rsidR="00C256F9" w:rsidRPr="004E7DBD">
        <w:rPr>
          <w:rPrChange w:id="9771" w:author="Alexandre Marcondes" w:date="2019-07-09T18:16:00Z">
            <w:rPr/>
          </w:rPrChange>
        </w:rPr>
        <w:instrText xml:space="preserve"> REF _Ref7972567 \r \h </w:instrText>
      </w:r>
      <w:r w:rsidR="00C256F9" w:rsidRPr="004E7DBD">
        <w:rPr>
          <w:rPrChange w:id="9772" w:author="Alexandre Marcondes" w:date="2019-07-09T18:16:00Z">
            <w:rPr/>
          </w:rPrChange>
        </w:rPr>
      </w:r>
      <w:r w:rsidR="00C256F9" w:rsidRPr="004E7DBD">
        <w:rPr>
          <w:rPrChange w:id="9773" w:author="Alexandre Marcondes" w:date="2019-07-09T18:16:00Z">
            <w:rPr/>
          </w:rPrChange>
        </w:rPr>
        <w:fldChar w:fldCharType="separate"/>
      </w:r>
      <w:r w:rsidR="00C239C6" w:rsidRPr="004E7DBD">
        <w:rPr>
          <w:rPrChange w:id="9774" w:author="Alexandre Marcondes" w:date="2019-07-09T18:16:00Z">
            <w:rPr/>
          </w:rPrChange>
        </w:rPr>
        <w:t>3.2</w:t>
      </w:r>
      <w:r w:rsidR="00C256F9" w:rsidRPr="004E7DBD">
        <w:rPr>
          <w:rPrChange w:id="9775" w:author="Alexandre Marcondes" w:date="2019-07-09T18:16:00Z">
            <w:rPr/>
          </w:rPrChange>
        </w:rPr>
        <w:fldChar w:fldCharType="end"/>
      </w:r>
      <w:r w:rsidR="00C256F9" w:rsidRPr="004E7DBD">
        <w:rPr>
          <w:rPrChange w:id="9776" w:author="Alexandre Marcondes" w:date="2019-07-09T18:16:00Z">
            <w:rPr/>
          </w:rPrChange>
        </w:rPr>
        <w:t>,</w:t>
      </w:r>
      <w:r w:rsidRPr="004E7DBD">
        <w:rPr>
          <w:rPrChange w:id="9777" w:author="Alexandre Marcondes" w:date="2019-07-09T18:16:00Z">
            <w:rPr/>
          </w:rPrChange>
        </w:rPr>
        <w:t xml:space="preserve"> </w:t>
      </w:r>
      <w:r w:rsidR="00215C39" w:rsidRPr="004E7DBD">
        <w:rPr>
          <w:rPrChange w:id="9778" w:author="Alexandre Marcondes" w:date="2019-07-09T18:16:00Z">
            <w:rPr/>
          </w:rPrChange>
        </w:rPr>
        <w:t>a fim</w:t>
      </w:r>
      <w:r w:rsidRPr="004E7DBD">
        <w:rPr>
          <w:rPrChange w:id="9779" w:author="Alexandre Marcondes" w:date="2019-07-09T18:16:00Z">
            <w:rPr/>
          </w:rPrChange>
        </w:rPr>
        <w:t xml:space="preserve"> de</w:t>
      </w:r>
      <w:r w:rsidR="00C256F9" w:rsidRPr="004E7DBD">
        <w:rPr>
          <w:rPrChange w:id="9780" w:author="Alexandre Marcondes" w:date="2019-07-09T18:16:00Z">
            <w:rPr/>
          </w:rPrChange>
        </w:rPr>
        <w:t xml:space="preserve"> encontrar um caminho livre de obstáculos</w:t>
      </w:r>
      <w:r w:rsidR="00D61799" w:rsidRPr="004E7DBD">
        <w:rPr>
          <w:rPrChange w:id="9781" w:author="Alexandre Marcondes" w:date="2019-07-09T18:16:00Z">
            <w:rPr/>
          </w:rPrChange>
        </w:rPr>
        <w:t>. Ao término do cálculo da rota</w:t>
      </w:r>
      <w:r w:rsidRPr="004E7DBD">
        <w:rPr>
          <w:rPrChange w:id="9782" w:author="Alexandre Marcondes" w:date="2019-07-09T18:16:00Z">
            <w:rPr/>
          </w:rPrChange>
        </w:rPr>
        <w:t>,</w:t>
      </w:r>
      <w:r w:rsidR="00C256F9" w:rsidRPr="004E7DBD">
        <w:rPr>
          <w:rPrChange w:id="9783" w:author="Alexandre Marcondes" w:date="2019-07-09T18:16:00Z">
            <w:rPr/>
          </w:rPrChange>
        </w:rPr>
        <w:t xml:space="preserve"> salva todas as posições</w:t>
      </w:r>
      <w:r w:rsidR="00D61799" w:rsidRPr="004E7DBD">
        <w:rPr>
          <w:rPrChange w:id="9784" w:author="Alexandre Marcondes" w:date="2019-07-09T18:16:00Z">
            <w:rPr/>
          </w:rPrChange>
        </w:rPr>
        <w:t xml:space="preserve"> calculadas</w:t>
      </w:r>
      <w:r w:rsidR="00C256F9" w:rsidRPr="004E7DBD">
        <w:rPr>
          <w:rPrChange w:id="9785" w:author="Alexandre Marcondes" w:date="2019-07-09T18:16:00Z">
            <w:rPr/>
          </w:rPrChange>
        </w:rPr>
        <w:t xml:space="preserve"> no tópico </w:t>
      </w:r>
      <w:r w:rsidR="00D61799" w:rsidRPr="004E7DBD">
        <w:rPr>
          <w:i/>
          <w:rPrChange w:id="9786" w:author="Alexandre Marcondes" w:date="2019-07-09T18:16:00Z">
            <w:rPr>
              <w:i/>
            </w:rPr>
          </w:rPrChange>
        </w:rPr>
        <w:t>cmd_3dnav</w:t>
      </w:r>
      <w:r w:rsidR="00D61799" w:rsidRPr="004E7DBD">
        <w:rPr>
          <w:rPrChange w:id="9787" w:author="Alexandre Marcondes" w:date="2019-07-09T18:16:00Z">
            <w:rPr/>
          </w:rPrChange>
        </w:rPr>
        <w:t xml:space="preserve">. A partir da escrita de posições neste tópico o controlador de missões, descrito na seção </w:t>
      </w:r>
      <w:r w:rsidR="00D61799" w:rsidRPr="004E7DBD">
        <w:rPr>
          <w:rPrChange w:id="9788" w:author="Alexandre Marcondes" w:date="2019-07-09T18:16:00Z">
            <w:rPr/>
          </w:rPrChange>
        </w:rPr>
        <w:fldChar w:fldCharType="begin"/>
      </w:r>
      <w:r w:rsidR="00D61799" w:rsidRPr="004E7DBD">
        <w:rPr>
          <w:rPrChange w:id="9789" w:author="Alexandre Marcondes" w:date="2019-07-09T18:16:00Z">
            <w:rPr/>
          </w:rPrChange>
        </w:rPr>
        <w:instrText xml:space="preserve"> REF _Ref8479561 \r \h </w:instrText>
      </w:r>
      <w:r w:rsidR="00D61799" w:rsidRPr="004E7DBD">
        <w:rPr>
          <w:rPrChange w:id="9790" w:author="Alexandre Marcondes" w:date="2019-07-09T18:16:00Z">
            <w:rPr/>
          </w:rPrChange>
        </w:rPr>
      </w:r>
      <w:r w:rsidR="00D61799" w:rsidRPr="004E7DBD">
        <w:rPr>
          <w:rPrChange w:id="9791" w:author="Alexandre Marcondes" w:date="2019-07-09T18:16:00Z">
            <w:rPr/>
          </w:rPrChange>
        </w:rPr>
        <w:fldChar w:fldCharType="separate"/>
      </w:r>
      <w:r w:rsidR="00C239C6" w:rsidRPr="004E7DBD">
        <w:rPr>
          <w:rPrChange w:id="9792" w:author="Alexandre Marcondes" w:date="2019-07-09T18:16:00Z">
            <w:rPr/>
          </w:rPrChange>
        </w:rPr>
        <w:t>5.4.1.7</w:t>
      </w:r>
      <w:r w:rsidR="00D61799" w:rsidRPr="004E7DBD">
        <w:rPr>
          <w:rPrChange w:id="9793" w:author="Alexandre Marcondes" w:date="2019-07-09T18:16:00Z">
            <w:rPr/>
          </w:rPrChange>
        </w:rPr>
        <w:fldChar w:fldCharType="end"/>
      </w:r>
      <w:r w:rsidR="00D61799" w:rsidRPr="004E7DBD">
        <w:rPr>
          <w:rPrChange w:id="9794" w:author="Alexandre Marcondes" w:date="2019-07-09T18:16:00Z">
            <w:rPr/>
          </w:rPrChange>
        </w:rPr>
        <w:t>, realiza a execução sequencial dos pontos da missão no VANT virtual.</w:t>
      </w:r>
    </w:p>
    <w:p w:rsidR="00000DCF" w:rsidRPr="004E7DBD" w:rsidRDefault="00D61799" w:rsidP="00D61799">
      <w:pPr>
        <w:rPr>
          <w:rPrChange w:id="9795" w:author="Alexandre Marcondes" w:date="2019-07-09T18:16:00Z">
            <w:rPr/>
          </w:rPrChange>
        </w:rPr>
      </w:pPr>
      <w:r w:rsidRPr="004E7DBD">
        <w:rPr>
          <w:rPrChange w:id="9796" w:author="Alexandre Marcondes" w:date="2019-07-09T18:16:00Z">
            <w:rPr/>
          </w:rPrChange>
        </w:rPr>
        <w:t xml:space="preserve">O nodo </w:t>
      </w:r>
      <w:proofErr w:type="spellStart"/>
      <w:r w:rsidRPr="004E7DBD">
        <w:rPr>
          <w:i/>
          <w:rPrChange w:id="9797" w:author="Alexandre Marcondes" w:date="2019-07-09T18:16:00Z">
            <w:rPr>
              <w:i/>
            </w:rPr>
          </w:rPrChange>
        </w:rPr>
        <w:t>move_group</w:t>
      </w:r>
      <w:proofErr w:type="spellEnd"/>
      <w:r w:rsidRPr="004E7DBD">
        <w:rPr>
          <w:i/>
          <w:rPrChange w:id="9798" w:author="Alexandre Marcondes" w:date="2019-07-09T18:16:00Z">
            <w:rPr>
              <w:i/>
            </w:rPr>
          </w:rPrChange>
        </w:rPr>
        <w:t xml:space="preserve"> </w:t>
      </w:r>
      <w:r w:rsidRPr="004E7DBD">
        <w:rPr>
          <w:rPrChange w:id="9799" w:author="Alexandre Marcondes" w:date="2019-07-09T18:16:00Z">
            <w:rPr/>
          </w:rPrChange>
        </w:rPr>
        <w:t xml:space="preserve">monitora através das transformadas entre a base do VANT e a origem do eixo coordenado do ambiente virtual, quando a </w:t>
      </w:r>
      <w:r w:rsidR="00000DCF" w:rsidRPr="004E7DBD">
        <w:rPr>
          <w:rPrChange w:id="9800" w:author="Alexandre Marcondes" w:date="2019-07-09T18:16:00Z">
            <w:rPr/>
          </w:rPrChange>
        </w:rPr>
        <w:t>requisição é concluída.</w:t>
      </w:r>
      <w:r w:rsidRPr="004E7DBD">
        <w:rPr>
          <w:rPrChange w:id="9801" w:author="Alexandre Marcondes" w:date="2019-07-09T18:16:00Z">
            <w:rPr/>
          </w:rPrChange>
        </w:rPr>
        <w:t xml:space="preserve"> Este monitoramento de transformadas é realizado através da consulta ao tópico </w:t>
      </w:r>
      <w:r w:rsidRPr="004E7DBD">
        <w:rPr>
          <w:i/>
          <w:rPrChange w:id="9802" w:author="Alexandre Marcondes" w:date="2019-07-09T18:16:00Z">
            <w:rPr>
              <w:i/>
            </w:rPr>
          </w:rPrChange>
        </w:rPr>
        <w:t>tf.</w:t>
      </w:r>
      <w:r w:rsidR="00000DCF" w:rsidRPr="004E7DBD">
        <w:rPr>
          <w:rPrChange w:id="9803" w:author="Alexandre Marcondes" w:date="2019-07-09T18:16:00Z">
            <w:rPr/>
          </w:rPrChange>
        </w:rPr>
        <w:t xml:space="preserve"> Ao alcançar a posição desejada</w:t>
      </w:r>
      <w:r w:rsidRPr="004E7DBD">
        <w:rPr>
          <w:rPrChange w:id="9804" w:author="Alexandre Marcondes" w:date="2019-07-09T18:16:00Z">
            <w:rPr/>
          </w:rPrChange>
        </w:rPr>
        <w:t>,</w:t>
      </w:r>
      <w:r w:rsidR="00000DCF" w:rsidRPr="004E7DBD">
        <w:rPr>
          <w:rPrChange w:id="9805" w:author="Alexandre Marcondes" w:date="2019-07-09T18:16:00Z">
            <w:rPr/>
          </w:rPrChange>
        </w:rPr>
        <w:t xml:space="preserve"> o </w:t>
      </w:r>
      <w:proofErr w:type="spellStart"/>
      <w:r w:rsidR="00000DCF" w:rsidRPr="004E7DBD">
        <w:rPr>
          <w:i/>
          <w:rPrChange w:id="9806" w:author="Alexandre Marcondes" w:date="2019-07-09T18:16:00Z">
            <w:rPr>
              <w:i/>
            </w:rPr>
          </w:rPrChange>
        </w:rPr>
        <w:t>move_group</w:t>
      </w:r>
      <w:proofErr w:type="spellEnd"/>
      <w:r w:rsidR="00000DCF" w:rsidRPr="004E7DBD">
        <w:rPr>
          <w:i/>
          <w:rPrChange w:id="9807" w:author="Alexandre Marcondes" w:date="2019-07-09T18:16:00Z">
            <w:rPr>
              <w:i/>
            </w:rPr>
          </w:rPrChange>
        </w:rPr>
        <w:t xml:space="preserve"> </w:t>
      </w:r>
      <w:r w:rsidR="00000DCF" w:rsidRPr="004E7DBD">
        <w:rPr>
          <w:rPrChange w:id="9808" w:author="Alexandre Marcondes" w:date="2019-07-09T18:16:00Z">
            <w:rPr/>
          </w:rPrChange>
        </w:rPr>
        <w:t xml:space="preserve">escreve os resultados no tópico </w:t>
      </w:r>
      <w:proofErr w:type="spellStart"/>
      <w:r w:rsidR="00000DCF" w:rsidRPr="004E7DBD">
        <w:rPr>
          <w:i/>
          <w:rPrChange w:id="9809" w:author="Alexandre Marcondes" w:date="2019-07-09T18:16:00Z">
            <w:rPr>
              <w:i/>
            </w:rPr>
          </w:rPrChange>
        </w:rPr>
        <w:t>move_group</w:t>
      </w:r>
      <w:proofErr w:type="spellEnd"/>
      <w:r w:rsidR="00000DCF" w:rsidRPr="004E7DBD">
        <w:rPr>
          <w:i/>
          <w:rPrChange w:id="9810" w:author="Alexandre Marcondes" w:date="2019-07-09T18:16:00Z">
            <w:rPr>
              <w:i/>
            </w:rPr>
          </w:rPrChange>
        </w:rPr>
        <w:t>/</w:t>
      </w:r>
      <w:proofErr w:type="spellStart"/>
      <w:r w:rsidR="00000DCF" w:rsidRPr="004E7DBD">
        <w:rPr>
          <w:i/>
          <w:rPrChange w:id="9811" w:author="Alexandre Marcondes" w:date="2019-07-09T18:16:00Z">
            <w:rPr>
              <w:i/>
            </w:rPr>
          </w:rPrChange>
        </w:rPr>
        <w:t>result</w:t>
      </w:r>
      <w:proofErr w:type="spellEnd"/>
      <w:r w:rsidR="0084739A" w:rsidRPr="004E7DBD">
        <w:rPr>
          <w:rPrChange w:id="9812" w:author="Alexandre Marcondes" w:date="2019-07-09T18:16:00Z">
            <w:rPr/>
          </w:rPrChange>
        </w:rPr>
        <w:t xml:space="preserve"> e libera o objeto de serviço no modulo executor de rotas.</w:t>
      </w:r>
    </w:p>
    <w:p w:rsidR="00EB5CA2" w:rsidRPr="004E7DBD" w:rsidRDefault="0084739A" w:rsidP="00D61799">
      <w:pPr>
        <w:rPr>
          <w:rPrChange w:id="9813" w:author="Alexandre Marcondes" w:date="2019-07-09T18:16:00Z">
            <w:rPr/>
          </w:rPrChange>
        </w:rPr>
      </w:pPr>
      <w:r w:rsidRPr="004E7DBD">
        <w:rPr>
          <w:rPrChange w:id="9814" w:author="Alexandre Marcondes" w:date="2019-07-09T18:16:00Z">
            <w:rPr/>
          </w:rPrChange>
        </w:rPr>
        <w:t>Ao término da execução da requisição</w:t>
      </w:r>
      <w:r w:rsidR="00306191" w:rsidRPr="004E7DBD">
        <w:rPr>
          <w:rPrChange w:id="9815" w:author="Alexandre Marcondes" w:date="2019-07-09T18:16:00Z">
            <w:rPr/>
          </w:rPrChange>
        </w:rPr>
        <w:t>,</w:t>
      </w:r>
      <w:r w:rsidRPr="004E7DBD">
        <w:rPr>
          <w:rPrChange w:id="9816" w:author="Alexandre Marcondes" w:date="2019-07-09T18:16:00Z">
            <w:rPr/>
          </w:rPrChange>
        </w:rPr>
        <w:t xml:space="preserve"> o modulo executor de rotas </w:t>
      </w:r>
      <w:r w:rsidR="006E1D27" w:rsidRPr="004E7DBD">
        <w:rPr>
          <w:rPrChange w:id="9817" w:author="Alexandre Marcondes" w:date="2019-07-09T18:16:00Z">
            <w:rPr/>
          </w:rPrChange>
        </w:rPr>
        <w:t xml:space="preserve">envia as posições escritas no tópico </w:t>
      </w:r>
      <w:proofErr w:type="spellStart"/>
      <w:r w:rsidR="006E1D27" w:rsidRPr="004E7DBD">
        <w:rPr>
          <w:i/>
          <w:rPrChange w:id="9818" w:author="Alexandre Marcondes" w:date="2019-07-09T18:16:00Z">
            <w:rPr>
              <w:i/>
            </w:rPr>
          </w:rPrChange>
        </w:rPr>
        <w:t>move_group</w:t>
      </w:r>
      <w:proofErr w:type="spellEnd"/>
      <w:r w:rsidR="006E1D27" w:rsidRPr="004E7DBD">
        <w:rPr>
          <w:i/>
          <w:rPrChange w:id="9819" w:author="Alexandre Marcondes" w:date="2019-07-09T18:16:00Z">
            <w:rPr>
              <w:i/>
            </w:rPr>
          </w:rPrChange>
        </w:rPr>
        <w:t>/</w:t>
      </w:r>
      <w:proofErr w:type="spellStart"/>
      <w:r w:rsidR="006E1D27" w:rsidRPr="004E7DBD">
        <w:rPr>
          <w:i/>
          <w:rPrChange w:id="9820" w:author="Alexandre Marcondes" w:date="2019-07-09T18:16:00Z">
            <w:rPr>
              <w:i/>
            </w:rPr>
          </w:rPrChange>
        </w:rPr>
        <w:t>result</w:t>
      </w:r>
      <w:proofErr w:type="spellEnd"/>
      <w:r w:rsidR="006E1D27" w:rsidRPr="004E7DBD">
        <w:rPr>
          <w:i/>
          <w:rPrChange w:id="9821" w:author="Alexandre Marcondes" w:date="2019-07-09T18:16:00Z">
            <w:rPr>
              <w:i/>
            </w:rPr>
          </w:rPrChange>
        </w:rPr>
        <w:t xml:space="preserve"> </w:t>
      </w:r>
      <w:r w:rsidR="006E1D27" w:rsidRPr="004E7DBD">
        <w:rPr>
          <w:rPrChange w:id="9822" w:author="Alexandre Marcondes" w:date="2019-07-09T18:16:00Z">
            <w:rPr/>
          </w:rPrChange>
        </w:rPr>
        <w:t xml:space="preserve">para o gerenciador de voo e fica aguardando o VANT chegar </w:t>
      </w:r>
      <w:proofErr w:type="gramStart"/>
      <w:r w:rsidR="006E1D27" w:rsidRPr="004E7DBD">
        <w:rPr>
          <w:rPrChange w:id="9823" w:author="Alexandre Marcondes" w:date="2019-07-09T18:16:00Z">
            <w:rPr/>
          </w:rPrChange>
        </w:rPr>
        <w:t>na</w:t>
      </w:r>
      <w:proofErr w:type="gramEnd"/>
      <w:r w:rsidR="006E1D27" w:rsidRPr="004E7DBD">
        <w:rPr>
          <w:rPrChange w:id="9824" w:author="Alexandre Marcondes" w:date="2019-07-09T18:16:00Z">
            <w:rPr/>
          </w:rPrChange>
        </w:rPr>
        <w:t xml:space="preserve"> posição desejada, porém agora no mundo real.</w:t>
      </w:r>
      <w:r w:rsidR="00EB5CA2" w:rsidRPr="004E7DBD">
        <w:rPr>
          <w:rPrChange w:id="9825" w:author="Alexandre Marcondes" w:date="2019-07-09T18:16:00Z">
            <w:rPr/>
          </w:rPrChange>
        </w:rPr>
        <w:t xml:space="preserve"> </w:t>
      </w:r>
    </w:p>
    <w:p w:rsidR="0084739A" w:rsidRPr="004E7DBD" w:rsidRDefault="00EB5CA2" w:rsidP="00D61799">
      <w:pPr>
        <w:rPr>
          <w:rPrChange w:id="9826" w:author="Alexandre Marcondes" w:date="2019-07-09T18:16:00Z">
            <w:rPr/>
          </w:rPrChange>
        </w:rPr>
      </w:pPr>
      <w:r w:rsidRPr="004E7DBD">
        <w:rPr>
          <w:rPrChange w:id="9827" w:author="Alexandre Marcondes" w:date="2019-07-09T18:16:00Z">
            <w:rPr/>
          </w:rPrChange>
        </w:rPr>
        <w:t xml:space="preserve">Após o recebimento da confirmação de </w:t>
      </w:r>
      <w:proofErr w:type="gramStart"/>
      <w:r w:rsidRPr="004E7DBD">
        <w:rPr>
          <w:rPrChange w:id="9828" w:author="Alexandre Marcondes" w:date="2019-07-09T18:16:00Z">
            <w:rPr/>
          </w:rPrChange>
        </w:rPr>
        <w:t>chegada na</w:t>
      </w:r>
      <w:proofErr w:type="gramEnd"/>
      <w:r w:rsidRPr="004E7DBD">
        <w:rPr>
          <w:rPrChange w:id="9829" w:author="Alexandre Marcondes" w:date="2019-07-09T18:16:00Z">
            <w:rPr/>
          </w:rPrChange>
        </w:rPr>
        <w:t xml:space="preserve"> posição no mundo real</w:t>
      </w:r>
      <w:r w:rsidR="00306191" w:rsidRPr="004E7DBD">
        <w:rPr>
          <w:rPrChange w:id="9830" w:author="Alexandre Marcondes" w:date="2019-07-09T18:16:00Z">
            <w:rPr/>
          </w:rPrChange>
        </w:rPr>
        <w:t>,</w:t>
      </w:r>
      <w:r w:rsidRPr="004E7DBD">
        <w:rPr>
          <w:rPrChange w:id="9831" w:author="Alexandre Marcondes" w:date="2019-07-09T18:16:00Z">
            <w:rPr/>
          </w:rPrChange>
        </w:rPr>
        <w:t xml:space="preserve"> através de comunicação com o gerenciador de voo, o modulo executor de rotas executa </w:t>
      </w:r>
      <w:r w:rsidR="004C142A" w:rsidRPr="004E7DBD">
        <w:rPr>
          <w:rPrChange w:id="9832" w:author="Alexandre Marcondes" w:date="2019-07-09T18:16:00Z">
            <w:rPr/>
          </w:rPrChange>
        </w:rPr>
        <w:t>a</w:t>
      </w:r>
      <w:r w:rsidRPr="004E7DBD">
        <w:rPr>
          <w:rPrChange w:id="9833" w:author="Alexandre Marcondes" w:date="2019-07-09T18:16:00Z">
            <w:rPr/>
          </w:rPrChange>
        </w:rPr>
        <w:t xml:space="preserve"> próxim</w:t>
      </w:r>
      <w:r w:rsidR="004C142A" w:rsidRPr="004E7DBD">
        <w:rPr>
          <w:rPrChange w:id="9834" w:author="Alexandre Marcondes" w:date="2019-07-09T18:16:00Z">
            <w:rPr/>
          </w:rPrChange>
        </w:rPr>
        <w:t>a rota se houver</w:t>
      </w:r>
      <w:r w:rsidRPr="004E7DBD">
        <w:rPr>
          <w:rPrChange w:id="9835" w:author="Alexandre Marcondes" w:date="2019-07-09T18:16:00Z">
            <w:rPr/>
          </w:rPrChange>
        </w:rPr>
        <w:t>.</w:t>
      </w:r>
    </w:p>
    <w:p w:rsidR="006E1D27" w:rsidRPr="004E7DBD" w:rsidRDefault="006E1D27" w:rsidP="006E1D27">
      <w:pPr>
        <w:ind w:firstLine="0"/>
        <w:rPr>
          <w:rPrChange w:id="9836" w:author="Alexandre Marcondes" w:date="2019-07-09T18:16:00Z">
            <w:rPr/>
          </w:rPrChange>
        </w:rPr>
      </w:pPr>
    </w:p>
    <w:p w:rsidR="006E1D27" w:rsidRPr="004E7DBD" w:rsidRDefault="006E1D27" w:rsidP="006E1D27">
      <w:pPr>
        <w:pStyle w:val="Ttulo4"/>
        <w:numPr>
          <w:ilvl w:val="3"/>
          <w:numId w:val="6"/>
        </w:numPr>
        <w:rPr>
          <w:rPrChange w:id="9837" w:author="Alexandre Marcondes" w:date="2019-07-09T18:16:00Z">
            <w:rPr/>
          </w:rPrChange>
        </w:rPr>
      </w:pPr>
      <w:bookmarkStart w:id="9838" w:name="_Ref8509869"/>
      <w:r w:rsidRPr="004E7DBD">
        <w:rPr>
          <w:rPrChange w:id="9839" w:author="Alexandre Marcondes" w:date="2019-07-09T18:16:00Z">
            <w:rPr/>
          </w:rPrChange>
        </w:rPr>
        <w:lastRenderedPageBreak/>
        <w:t>A execução das rotas no ambiente real</w:t>
      </w:r>
      <w:bookmarkEnd w:id="9838"/>
    </w:p>
    <w:p w:rsidR="00DF727F" w:rsidRPr="004E7DBD" w:rsidRDefault="00DF727F" w:rsidP="00DF727F">
      <w:pPr>
        <w:rPr>
          <w:rPrChange w:id="9840" w:author="Alexandre Marcondes" w:date="2019-07-09T18:16:00Z">
            <w:rPr/>
          </w:rPrChange>
        </w:rPr>
      </w:pPr>
    </w:p>
    <w:p w:rsidR="00DF727F" w:rsidRPr="004E7DBD" w:rsidRDefault="00DF727F" w:rsidP="00DF727F">
      <w:pPr>
        <w:rPr>
          <w:rPrChange w:id="9841" w:author="Alexandre Marcondes" w:date="2019-07-09T18:16:00Z">
            <w:rPr/>
          </w:rPrChange>
        </w:rPr>
      </w:pPr>
      <w:r w:rsidRPr="004E7DBD">
        <w:rPr>
          <w:rPrChange w:id="9842" w:author="Alexandre Marcondes" w:date="2019-07-09T18:16:00Z">
            <w:rPr/>
          </w:rPrChange>
        </w:rPr>
        <w:t xml:space="preserve">A execução em ambiente real começa quando os </w:t>
      </w:r>
      <w:r w:rsidR="00627B24" w:rsidRPr="004E7DBD">
        <w:rPr>
          <w:rPrChange w:id="9843" w:author="Alexandre Marcondes" w:date="2019-07-09T18:16:00Z">
            <w:rPr/>
          </w:rPrChange>
        </w:rPr>
        <w:t xml:space="preserve">pontos </w:t>
      </w:r>
      <w:r w:rsidRPr="004E7DBD">
        <w:rPr>
          <w:rPrChange w:id="9844" w:author="Alexandre Marcondes" w:date="2019-07-09T18:16:00Z">
            <w:rPr/>
          </w:rPrChange>
        </w:rPr>
        <w:t xml:space="preserve">da rota são escritos no tópico </w:t>
      </w:r>
      <w:proofErr w:type="spellStart"/>
      <w:r w:rsidRPr="004E7DBD">
        <w:rPr>
          <w:i/>
          <w:rPrChange w:id="9845" w:author="Alexandre Marcondes" w:date="2019-07-09T18:16:00Z">
            <w:rPr>
              <w:i/>
            </w:rPr>
          </w:rPrChange>
        </w:rPr>
        <w:t>move_group</w:t>
      </w:r>
      <w:proofErr w:type="spellEnd"/>
      <w:r w:rsidRPr="004E7DBD">
        <w:rPr>
          <w:i/>
          <w:rPrChange w:id="9846" w:author="Alexandre Marcondes" w:date="2019-07-09T18:16:00Z">
            <w:rPr>
              <w:i/>
            </w:rPr>
          </w:rPrChange>
        </w:rPr>
        <w:t>/result</w:t>
      </w:r>
      <w:r w:rsidRPr="004E7DBD">
        <w:rPr>
          <w:rPrChange w:id="9847" w:author="Alexandre Marcondes" w:date="2019-07-09T18:16:00Z">
            <w:rPr/>
          </w:rPrChange>
        </w:rPr>
        <w:t xml:space="preserve">. O modulo executor de rotas possui um subscritor neste tópico e ao receber a mensagem de rota, prepara os pontos para serem enviados ao gerenciador de voo através do tópico </w:t>
      </w:r>
      <w:proofErr w:type="spellStart"/>
      <w:r w:rsidRPr="004E7DBD">
        <w:rPr>
          <w:i/>
          <w:rPrChange w:id="9848" w:author="Alexandre Marcondes" w:date="2019-07-09T18:16:00Z">
            <w:rPr>
              <w:i/>
            </w:rPr>
          </w:rPrChange>
        </w:rPr>
        <w:t>dji</w:t>
      </w:r>
      <w:proofErr w:type="spellEnd"/>
      <w:r w:rsidRPr="004E7DBD">
        <w:rPr>
          <w:i/>
          <w:rPrChange w:id="9849" w:author="Alexandre Marcondes" w:date="2019-07-09T18:16:00Z">
            <w:rPr>
              <w:i/>
            </w:rPr>
          </w:rPrChange>
        </w:rPr>
        <w:t>/</w:t>
      </w:r>
      <w:proofErr w:type="spellStart"/>
      <w:r w:rsidRPr="004E7DBD">
        <w:rPr>
          <w:i/>
          <w:rPrChange w:id="9850" w:author="Alexandre Marcondes" w:date="2019-07-09T18:16:00Z">
            <w:rPr>
              <w:i/>
            </w:rPr>
          </w:rPrChange>
        </w:rPr>
        <w:t>waypoint</w:t>
      </w:r>
      <w:proofErr w:type="spellEnd"/>
      <w:r w:rsidRPr="004E7DBD">
        <w:rPr>
          <w:rPrChange w:id="9851" w:author="Alexandre Marcondes" w:date="2019-07-09T18:16:00Z">
            <w:rPr/>
          </w:rPrChange>
        </w:rPr>
        <w:t>.</w:t>
      </w:r>
    </w:p>
    <w:p w:rsidR="00DF727F" w:rsidRPr="004E7DBD" w:rsidRDefault="00DF727F" w:rsidP="00DF727F">
      <w:pPr>
        <w:rPr>
          <w:rPrChange w:id="9852" w:author="Alexandre Marcondes" w:date="2019-07-09T18:16:00Z">
            <w:rPr/>
          </w:rPrChange>
        </w:rPr>
      </w:pPr>
      <w:r w:rsidRPr="004E7DBD">
        <w:rPr>
          <w:rPrChange w:id="9853" w:author="Alexandre Marcondes" w:date="2019-07-09T18:16:00Z">
            <w:rPr/>
          </w:rPrChange>
        </w:rPr>
        <w:t xml:space="preserve">Ao receber a mensagem de rota o modulo </w:t>
      </w:r>
      <w:r w:rsidR="00F82689" w:rsidRPr="004E7DBD">
        <w:rPr>
          <w:rPrChange w:id="9854" w:author="Alexandre Marcondes" w:date="2019-07-09T18:16:00Z">
            <w:rPr/>
          </w:rPrChange>
        </w:rPr>
        <w:t>executor</w:t>
      </w:r>
      <w:r w:rsidRPr="004E7DBD">
        <w:rPr>
          <w:rPrChange w:id="9855" w:author="Alexandre Marcondes" w:date="2019-07-09T18:16:00Z">
            <w:rPr/>
          </w:rPrChange>
        </w:rPr>
        <w:t xml:space="preserve"> envia um comando para o gerenciador de rotas solicitando que ocorra uma limpeza dos pontos antigos no gerenciador através do tópico </w:t>
      </w:r>
      <w:proofErr w:type="spellStart"/>
      <w:r w:rsidRPr="004E7DBD">
        <w:rPr>
          <w:i/>
          <w:rPrChange w:id="9856" w:author="Alexandre Marcondes" w:date="2019-07-09T18:16:00Z">
            <w:rPr>
              <w:i/>
            </w:rPr>
          </w:rPrChange>
        </w:rPr>
        <w:t>dji</w:t>
      </w:r>
      <w:proofErr w:type="spellEnd"/>
      <w:r w:rsidRPr="004E7DBD">
        <w:rPr>
          <w:i/>
          <w:rPrChange w:id="9857" w:author="Alexandre Marcondes" w:date="2019-07-09T18:16:00Z">
            <w:rPr>
              <w:i/>
            </w:rPr>
          </w:rPrChange>
        </w:rPr>
        <w:t>/</w:t>
      </w:r>
      <w:proofErr w:type="spellStart"/>
      <w:r w:rsidRPr="004E7DBD">
        <w:rPr>
          <w:i/>
          <w:rPrChange w:id="9858" w:author="Alexandre Marcondes" w:date="2019-07-09T18:16:00Z">
            <w:rPr>
              <w:i/>
            </w:rPr>
          </w:rPrChange>
        </w:rPr>
        <w:t>command</w:t>
      </w:r>
      <w:proofErr w:type="spellEnd"/>
      <w:r w:rsidRPr="004E7DBD">
        <w:rPr>
          <w:rPrChange w:id="9859" w:author="Alexandre Marcondes" w:date="2019-07-09T18:16:00Z">
            <w:rPr/>
          </w:rPrChange>
        </w:rPr>
        <w:t xml:space="preserve">. </w:t>
      </w:r>
    </w:p>
    <w:p w:rsidR="00627B24" w:rsidRPr="004E7DBD" w:rsidRDefault="00DF727F" w:rsidP="00DF727F">
      <w:pPr>
        <w:rPr>
          <w:rPrChange w:id="9860" w:author="Alexandre Marcondes" w:date="2019-07-09T18:16:00Z">
            <w:rPr/>
          </w:rPrChange>
        </w:rPr>
      </w:pPr>
      <w:r w:rsidRPr="004E7DBD">
        <w:rPr>
          <w:rPrChange w:id="9861" w:author="Alexandre Marcondes" w:date="2019-07-09T18:16:00Z">
            <w:rPr/>
          </w:rPrChange>
        </w:rPr>
        <w:t>Ao receber a confirmação da limpeza de pontos, o modulo executor filt</w:t>
      </w:r>
      <w:r w:rsidR="00627B24" w:rsidRPr="004E7DBD">
        <w:rPr>
          <w:rPrChange w:id="9862" w:author="Alexandre Marcondes" w:date="2019-07-09T18:16:00Z">
            <w:rPr/>
          </w:rPrChange>
        </w:rPr>
        <w:t>r</w:t>
      </w:r>
      <w:r w:rsidRPr="004E7DBD">
        <w:rPr>
          <w:rPrChange w:id="9863" w:author="Alexandre Marcondes" w:date="2019-07-09T18:16:00Z">
            <w:rPr/>
          </w:rPrChange>
        </w:rPr>
        <w:t xml:space="preserve">a a mensagem recebida em </w:t>
      </w:r>
      <w:proofErr w:type="spellStart"/>
      <w:r w:rsidRPr="004E7DBD">
        <w:rPr>
          <w:i/>
          <w:rPrChange w:id="9864" w:author="Alexandre Marcondes" w:date="2019-07-09T18:16:00Z">
            <w:rPr>
              <w:i/>
            </w:rPr>
          </w:rPrChange>
        </w:rPr>
        <w:t>move_group</w:t>
      </w:r>
      <w:proofErr w:type="spellEnd"/>
      <w:r w:rsidRPr="004E7DBD">
        <w:rPr>
          <w:i/>
          <w:rPrChange w:id="9865" w:author="Alexandre Marcondes" w:date="2019-07-09T18:16:00Z">
            <w:rPr>
              <w:i/>
            </w:rPr>
          </w:rPrChange>
        </w:rPr>
        <w:t>/</w:t>
      </w:r>
      <w:proofErr w:type="spellStart"/>
      <w:r w:rsidRPr="004E7DBD">
        <w:rPr>
          <w:i/>
          <w:rPrChange w:id="9866" w:author="Alexandre Marcondes" w:date="2019-07-09T18:16:00Z">
            <w:rPr>
              <w:i/>
            </w:rPr>
          </w:rPrChange>
        </w:rPr>
        <w:t>result</w:t>
      </w:r>
      <w:proofErr w:type="spellEnd"/>
      <w:r w:rsidRPr="004E7DBD">
        <w:rPr>
          <w:rPrChange w:id="9867" w:author="Alexandre Marcondes" w:date="2019-07-09T18:16:00Z">
            <w:rPr/>
          </w:rPrChange>
        </w:rPr>
        <w:t xml:space="preserve"> de modo que a distância mínima entre os pontos seja de 0.66 m. Esta limitação é oriunda do fabricante do VANT em uso, o DJI Inspire </w:t>
      </w:r>
      <w:proofErr w:type="gramStart"/>
      <w:r w:rsidRPr="004E7DBD">
        <w:rPr>
          <w:rPrChange w:id="9868" w:author="Alexandre Marcondes" w:date="2019-07-09T18:16:00Z">
            <w:rPr/>
          </w:rPrChange>
        </w:rPr>
        <w:t>1</w:t>
      </w:r>
      <w:proofErr w:type="gramEnd"/>
      <w:r w:rsidRPr="004E7DBD">
        <w:rPr>
          <w:rPrChange w:id="9869" w:author="Alexandre Marcondes" w:date="2019-07-09T18:16:00Z">
            <w:rPr/>
          </w:rPrChange>
        </w:rPr>
        <w:t xml:space="preserve">. </w:t>
      </w:r>
    </w:p>
    <w:p w:rsidR="00DF727F" w:rsidRPr="004E7DBD" w:rsidRDefault="00DF727F" w:rsidP="00627B24">
      <w:pPr>
        <w:rPr>
          <w:rPrChange w:id="9870" w:author="Alexandre Marcondes" w:date="2019-07-09T18:16:00Z">
            <w:rPr/>
          </w:rPrChange>
        </w:rPr>
      </w:pPr>
      <w:r w:rsidRPr="004E7DBD">
        <w:rPr>
          <w:rPrChange w:id="9871" w:author="Alexandre Marcondes" w:date="2019-07-09T18:16:00Z">
            <w:rPr/>
          </w:rPrChange>
        </w:rPr>
        <w:t>Apesar de não haver explicações no manual</w:t>
      </w:r>
      <w:r w:rsidR="004C142A" w:rsidRPr="004E7DBD">
        <w:rPr>
          <w:rPrChange w:id="9872" w:author="Alexandre Marcondes" w:date="2019-07-09T18:16:00Z">
            <w:rPr/>
          </w:rPrChange>
        </w:rPr>
        <w:t xml:space="preserve"> </w:t>
      </w:r>
      <w:r w:rsidR="00627B24" w:rsidRPr="004E7DBD">
        <w:rPr>
          <w:rPrChange w:id="9873" w:author="Alexandre Marcondes" w:date="2019-07-09T18:16:00Z">
            <w:rPr/>
          </w:rPrChange>
        </w:rPr>
        <w:t>do fabricante ou do desenvolvedor,</w:t>
      </w:r>
      <w:r w:rsidRPr="004E7DBD">
        <w:rPr>
          <w:rPrChange w:id="9874" w:author="Alexandre Marcondes" w:date="2019-07-09T18:16:00Z">
            <w:rPr/>
          </w:rPrChange>
        </w:rPr>
        <w:t xml:space="preserve"> verificou-se na prática que missões com pontos com distancias menores que 0.5 m não podem ser criadas. Essa limitação se confirmou com a leitura de </w:t>
      </w:r>
      <w:r w:rsidR="00F82689" w:rsidRPr="004E7DBD">
        <w:rPr>
          <w:rPrChange w:id="9875" w:author="Alexandre Marcondes" w:date="2019-07-09T18:16:00Z">
            <w:rPr/>
          </w:rPrChange>
        </w:rPr>
        <w:t>fóruns</w:t>
      </w:r>
      <w:r w:rsidRPr="004E7DBD">
        <w:rPr>
          <w:rPrChange w:id="9876" w:author="Alexandre Marcondes" w:date="2019-07-09T18:16:00Z">
            <w:rPr/>
          </w:rPrChange>
        </w:rPr>
        <w:t xml:space="preserve"> de </w:t>
      </w:r>
      <w:r w:rsidR="00F82689" w:rsidRPr="004E7DBD">
        <w:rPr>
          <w:rPrChange w:id="9877" w:author="Alexandre Marcondes" w:date="2019-07-09T18:16:00Z">
            <w:rPr/>
          </w:rPrChange>
        </w:rPr>
        <w:t>desenvolvimento</w:t>
      </w:r>
      <w:r w:rsidRPr="004E7DBD">
        <w:rPr>
          <w:rPrChange w:id="9878" w:author="Alexandre Marcondes" w:date="2019-07-09T18:16:00Z">
            <w:rPr/>
          </w:rPrChange>
        </w:rPr>
        <w:t>, porém relacionados a outros modelos.</w:t>
      </w:r>
      <w:r w:rsidR="00627B24" w:rsidRPr="004E7DBD">
        <w:rPr>
          <w:rPrChange w:id="9879" w:author="Alexandre Marcondes" w:date="2019-07-09T18:16:00Z">
            <w:rPr/>
          </w:rPrChange>
        </w:rPr>
        <w:t xml:space="preserve"> </w:t>
      </w:r>
      <w:r w:rsidRPr="004E7DBD">
        <w:rPr>
          <w:rPrChange w:id="9880" w:author="Alexandre Marcondes" w:date="2019-07-09T18:16:00Z">
            <w:rPr/>
          </w:rPrChange>
        </w:rPr>
        <w:t xml:space="preserve">Sabendo das distorções geradas de </w:t>
      </w:r>
      <w:r w:rsidR="00F82689" w:rsidRPr="004E7DBD">
        <w:rPr>
          <w:rPrChange w:id="9881" w:author="Alexandre Marcondes" w:date="2019-07-09T18:16:00Z">
            <w:rPr/>
          </w:rPrChange>
        </w:rPr>
        <w:t>conversão</w:t>
      </w:r>
      <w:r w:rsidRPr="004E7DBD">
        <w:rPr>
          <w:rPrChange w:id="9882" w:author="Alexandre Marcondes" w:date="2019-07-09T18:16:00Z">
            <w:rPr/>
          </w:rPrChange>
        </w:rPr>
        <w:t xml:space="preserve"> entre coordenadas cartesianas e geográficas</w:t>
      </w:r>
      <w:r w:rsidRPr="004E7DBD">
        <w:rPr>
          <w:u w:val="single"/>
          <w:rPrChange w:id="9883" w:author="Alexandre Marcondes" w:date="2019-07-09T18:16:00Z">
            <w:rPr>
              <w:u w:val="single"/>
            </w:rPr>
          </w:rPrChange>
        </w:rPr>
        <w:t xml:space="preserve">, </w:t>
      </w:r>
      <w:r w:rsidRPr="004E7DBD">
        <w:rPr>
          <w:rPrChange w:id="9884" w:author="Alexandre Marcondes" w:date="2019-07-09T18:16:00Z">
            <w:rPr/>
          </w:rPrChange>
        </w:rPr>
        <w:t xml:space="preserve">a </w:t>
      </w:r>
      <w:r w:rsidR="004C142A" w:rsidRPr="004E7DBD">
        <w:rPr>
          <w:rPrChange w:id="9885" w:author="Alexandre Marcondes" w:date="2019-07-09T18:16:00Z">
            <w:rPr/>
          </w:rPrChange>
        </w:rPr>
        <w:t>distância</w:t>
      </w:r>
      <w:r w:rsidRPr="004E7DBD">
        <w:rPr>
          <w:rPrChange w:id="9886" w:author="Alexandre Marcondes" w:date="2019-07-09T18:16:00Z">
            <w:rPr/>
          </w:rPrChange>
        </w:rPr>
        <w:t xml:space="preserve"> limite foi </w:t>
      </w:r>
      <w:proofErr w:type="gramStart"/>
      <w:r w:rsidR="004C142A" w:rsidRPr="004E7DBD">
        <w:rPr>
          <w:rPrChange w:id="9887" w:author="Alexandre Marcondes" w:date="2019-07-09T18:16:00Z">
            <w:rPr/>
          </w:rPrChange>
        </w:rPr>
        <w:t>configurada</w:t>
      </w:r>
      <w:proofErr w:type="gramEnd"/>
      <w:r w:rsidRPr="004E7DBD">
        <w:rPr>
          <w:rPrChange w:id="9888" w:author="Alexandre Marcondes" w:date="2019-07-09T18:16:00Z">
            <w:rPr/>
          </w:rPrChange>
        </w:rPr>
        <w:t xml:space="preserve"> para 0.66</w:t>
      </w:r>
      <w:r w:rsidR="004C142A" w:rsidRPr="004E7DBD">
        <w:rPr>
          <w:rPrChange w:id="9889" w:author="Alexandre Marcondes" w:date="2019-07-09T18:16:00Z">
            <w:rPr/>
          </w:rPrChange>
        </w:rPr>
        <w:t xml:space="preserve"> m</w:t>
      </w:r>
      <w:r w:rsidRPr="004E7DBD">
        <w:rPr>
          <w:rPrChange w:id="9890" w:author="Alexandre Marcondes" w:date="2019-07-09T18:16:00Z">
            <w:rPr/>
          </w:rPrChange>
        </w:rPr>
        <w:t xml:space="preserve"> para garantir que a conversão </w:t>
      </w:r>
      <w:r w:rsidR="00627B24" w:rsidRPr="004E7DBD">
        <w:rPr>
          <w:rPrChange w:id="9891" w:author="Alexandre Marcondes" w:date="2019-07-09T18:16:00Z">
            <w:rPr/>
          </w:rPrChange>
        </w:rPr>
        <w:t xml:space="preserve">não </w:t>
      </w:r>
      <w:r w:rsidRPr="004E7DBD">
        <w:rPr>
          <w:rPrChange w:id="9892" w:author="Alexandre Marcondes" w:date="2019-07-09T18:16:00Z">
            <w:rPr/>
          </w:rPrChange>
        </w:rPr>
        <w:t>resu</w:t>
      </w:r>
      <w:r w:rsidR="004C142A" w:rsidRPr="004E7DBD">
        <w:rPr>
          <w:rPrChange w:id="9893" w:author="Alexandre Marcondes" w:date="2019-07-09T18:16:00Z">
            <w:rPr/>
          </w:rPrChange>
        </w:rPr>
        <w:t>l</w:t>
      </w:r>
      <w:r w:rsidRPr="004E7DBD">
        <w:rPr>
          <w:rPrChange w:id="9894" w:author="Alexandre Marcondes" w:date="2019-07-09T18:16:00Z">
            <w:rPr/>
          </w:rPrChange>
        </w:rPr>
        <w:t xml:space="preserve">te em uma </w:t>
      </w:r>
      <w:r w:rsidR="004C142A" w:rsidRPr="004E7DBD">
        <w:rPr>
          <w:rPrChange w:id="9895" w:author="Alexandre Marcondes" w:date="2019-07-09T18:16:00Z">
            <w:rPr/>
          </w:rPrChange>
        </w:rPr>
        <w:t>distância</w:t>
      </w:r>
      <w:r w:rsidRPr="004E7DBD">
        <w:rPr>
          <w:rPrChange w:id="9896" w:author="Alexandre Marcondes" w:date="2019-07-09T18:16:00Z">
            <w:rPr/>
          </w:rPrChange>
        </w:rPr>
        <w:t xml:space="preserve"> menor que 0.5 m.</w:t>
      </w:r>
      <w:r w:rsidR="00627B24" w:rsidRPr="004E7DBD">
        <w:rPr>
          <w:rPrChange w:id="9897" w:author="Alexandre Marcondes" w:date="2019-07-09T18:16:00Z">
            <w:rPr/>
          </w:rPrChange>
        </w:rPr>
        <w:t xml:space="preserve"> </w:t>
      </w:r>
    </w:p>
    <w:p w:rsidR="00627B24" w:rsidRPr="004E7DBD" w:rsidRDefault="00627B24" w:rsidP="00627B24">
      <w:pPr>
        <w:rPr>
          <w:rPrChange w:id="9898" w:author="Alexandre Marcondes" w:date="2019-07-09T18:16:00Z">
            <w:rPr/>
          </w:rPrChange>
        </w:rPr>
      </w:pPr>
      <w:r w:rsidRPr="004E7DBD">
        <w:rPr>
          <w:rPrChange w:id="9899" w:author="Alexandre Marcondes" w:date="2019-07-09T18:16:00Z">
            <w:rPr/>
          </w:rPrChange>
        </w:rPr>
        <w:t xml:space="preserve">O filtro de distância poderia resultar em colisões caso </w:t>
      </w:r>
      <w:r w:rsidR="004C142A" w:rsidRPr="004E7DBD">
        <w:rPr>
          <w:rPrChange w:id="9900" w:author="Alexandre Marcondes" w:date="2019-07-09T18:16:00Z">
            <w:rPr/>
          </w:rPrChange>
        </w:rPr>
        <w:t>as distâncias entre os pontos originais forem</w:t>
      </w:r>
      <w:r w:rsidRPr="004E7DBD">
        <w:rPr>
          <w:rPrChange w:id="9901" w:author="Alexandre Marcondes" w:date="2019-07-09T18:16:00Z">
            <w:rPr/>
          </w:rPrChange>
        </w:rPr>
        <w:t xml:space="preserve"> </w:t>
      </w:r>
      <w:r w:rsidR="004C142A" w:rsidRPr="004E7DBD">
        <w:rPr>
          <w:rPrChange w:id="9902" w:author="Alexandre Marcondes" w:date="2019-07-09T18:16:00Z">
            <w:rPr/>
          </w:rPrChange>
        </w:rPr>
        <w:t>reduzidas</w:t>
      </w:r>
      <w:r w:rsidRPr="004E7DBD">
        <w:rPr>
          <w:rPrChange w:id="9903" w:author="Alexandre Marcondes" w:date="2019-07-09T18:16:00Z">
            <w:rPr/>
          </w:rPrChange>
        </w:rPr>
        <w:t xml:space="preserve">, porem isso é evitado por dois métodos. A distância de 0.2 m na configuração do </w:t>
      </w:r>
      <w:proofErr w:type="spellStart"/>
      <w:proofErr w:type="gramStart"/>
      <w:r w:rsidRPr="004E7DBD">
        <w:rPr>
          <w:i/>
          <w:rPrChange w:id="9904" w:author="Alexandre Marcondes" w:date="2019-07-09T18:16:00Z">
            <w:rPr>
              <w:i/>
            </w:rPr>
          </w:rPrChange>
        </w:rPr>
        <w:t>PlanningScene</w:t>
      </w:r>
      <w:proofErr w:type="spellEnd"/>
      <w:proofErr w:type="gramEnd"/>
      <w:r w:rsidRPr="004E7DBD">
        <w:rPr>
          <w:i/>
          <w:rPrChange w:id="9905" w:author="Alexandre Marcondes" w:date="2019-07-09T18:16:00Z">
            <w:rPr>
              <w:i/>
            </w:rPr>
          </w:rPrChange>
        </w:rPr>
        <w:t xml:space="preserve"> </w:t>
      </w:r>
      <w:r w:rsidRPr="004E7DBD">
        <w:rPr>
          <w:rPrChange w:id="9906" w:author="Alexandre Marcondes" w:date="2019-07-09T18:16:00Z">
            <w:rPr/>
          </w:rPrChange>
        </w:rPr>
        <w:t>que faz com que o algoritmo procure caminhos com distâncias de 0.2 m a qualquer fonte de obstáculo, e a proximidade dos pontos que é configurada para que seja a maior possível durante as requisições de planejamento de rota.</w:t>
      </w:r>
    </w:p>
    <w:p w:rsidR="00A92082" w:rsidRPr="004E7DBD" w:rsidRDefault="00627B24" w:rsidP="00627B24">
      <w:pPr>
        <w:rPr>
          <w:rPrChange w:id="9907" w:author="Alexandre Marcondes" w:date="2019-07-09T18:16:00Z">
            <w:rPr/>
          </w:rPrChange>
        </w:rPr>
      </w:pPr>
      <w:r w:rsidRPr="004E7DBD">
        <w:rPr>
          <w:rPrChange w:id="9908" w:author="Alexandre Marcondes" w:date="2019-07-09T18:16:00Z">
            <w:rPr/>
          </w:rPrChange>
        </w:rPr>
        <w:t>Após o filtro de distâncias</w:t>
      </w:r>
      <w:r w:rsidR="004C142A" w:rsidRPr="004E7DBD">
        <w:rPr>
          <w:rPrChange w:id="9909" w:author="Alexandre Marcondes" w:date="2019-07-09T18:16:00Z">
            <w:rPr/>
          </w:rPrChange>
        </w:rPr>
        <w:t>,</w:t>
      </w:r>
      <w:r w:rsidRPr="004E7DBD">
        <w:rPr>
          <w:rPrChange w:id="9910" w:author="Alexandre Marcondes" w:date="2019-07-09T18:16:00Z">
            <w:rPr/>
          </w:rPrChange>
        </w:rPr>
        <w:t xml:space="preserve"> cada ponto da rota é</w:t>
      </w:r>
      <w:r w:rsidR="00A92082" w:rsidRPr="004E7DBD">
        <w:rPr>
          <w:rPrChange w:id="9911" w:author="Alexandre Marcondes" w:date="2019-07-09T18:16:00Z">
            <w:rPr/>
          </w:rPrChange>
        </w:rPr>
        <w:t xml:space="preserve"> convertido para coordenadas geométricas com o uso da biblioteca </w:t>
      </w:r>
      <w:proofErr w:type="spellStart"/>
      <w:r w:rsidR="00A92082" w:rsidRPr="004E7DBD">
        <w:rPr>
          <w:i/>
          <w:rPrChange w:id="9912" w:author="Alexandre Marcondes" w:date="2019-07-09T18:16:00Z">
            <w:rPr>
              <w:i/>
            </w:rPr>
          </w:rPrChange>
        </w:rPr>
        <w:t>geonav_transform</w:t>
      </w:r>
      <w:proofErr w:type="spellEnd"/>
      <w:r w:rsidR="00954240" w:rsidRPr="004E7DBD">
        <w:rPr>
          <w:rPrChange w:id="9913" w:author="Alexandre Marcondes" w:date="2019-07-09T18:16:00Z">
            <w:rPr/>
          </w:rPrChange>
        </w:rPr>
        <w:t xml:space="preserve"> </w:t>
      </w:r>
      <w:sdt>
        <w:sdtPr>
          <w:rPr>
            <w:rPrChange w:id="9914" w:author="Alexandre Marcondes" w:date="2019-07-09T18:16:00Z">
              <w:rPr/>
            </w:rPrChange>
          </w:rPr>
          <w:id w:val="-647898775"/>
          <w:citation/>
        </w:sdtPr>
        <w:sdtContent>
          <w:r w:rsidR="00954240" w:rsidRPr="004E7DBD">
            <w:rPr>
              <w:rPrChange w:id="9915" w:author="Alexandre Marcondes" w:date="2019-07-09T18:16:00Z">
                <w:rPr/>
              </w:rPrChange>
            </w:rPr>
            <w:fldChar w:fldCharType="begin"/>
          </w:r>
          <w:r w:rsidR="00954240" w:rsidRPr="004E7DBD">
            <w:rPr>
              <w:rPrChange w:id="9916" w:author="Alexandre Marcondes" w:date="2019-07-09T18:16:00Z">
                <w:rPr/>
              </w:rPrChange>
            </w:rPr>
            <w:instrText xml:space="preserve"> CITATION ROS17 \l 1046 </w:instrText>
          </w:r>
          <w:r w:rsidR="00954240" w:rsidRPr="004E7DBD">
            <w:rPr>
              <w:rPrChange w:id="9917" w:author="Alexandre Marcondes" w:date="2019-07-09T18:16:00Z">
                <w:rPr/>
              </w:rPrChange>
            </w:rPr>
            <w:fldChar w:fldCharType="separate"/>
          </w:r>
          <w:r w:rsidR="00FF594D" w:rsidRPr="004E7DBD">
            <w:rPr>
              <w:noProof/>
              <w:rPrChange w:id="9918" w:author="Alexandre Marcondes" w:date="2019-07-09T18:16:00Z">
                <w:rPr>
                  <w:noProof/>
                </w:rPr>
              </w:rPrChange>
            </w:rPr>
            <w:t>(40)</w:t>
          </w:r>
          <w:r w:rsidR="00954240" w:rsidRPr="004E7DBD">
            <w:rPr>
              <w:rPrChange w:id="9919" w:author="Alexandre Marcondes" w:date="2019-07-09T18:16:00Z">
                <w:rPr/>
              </w:rPrChange>
            </w:rPr>
            <w:fldChar w:fldCharType="end"/>
          </w:r>
        </w:sdtContent>
      </w:sdt>
      <w:r w:rsidR="00A92082" w:rsidRPr="004E7DBD">
        <w:rPr>
          <w:rPrChange w:id="9920" w:author="Alexandre Marcondes" w:date="2019-07-09T18:16:00Z">
            <w:rPr/>
          </w:rPrChange>
        </w:rPr>
        <w:t>. Esta biblioteca realiza a conversão entre o sistema UTM e o sistema WGS84 (latitude e longitude). A conversão é obtida utilizando um ponto de referência em latitude e longitude que depende de onde se deseja navegar o VANT.</w:t>
      </w:r>
      <w:r w:rsidR="00D033AB" w:rsidRPr="004E7DBD">
        <w:rPr>
          <w:rPrChange w:id="9921" w:author="Alexandre Marcondes" w:date="2019-07-09T18:16:00Z">
            <w:rPr/>
          </w:rPrChange>
        </w:rPr>
        <w:t xml:space="preserve"> O ideal é alinhar a origem o sistema de coordenadas local (</w:t>
      </w:r>
      <w:proofErr w:type="gramStart"/>
      <w:r w:rsidR="00D033AB" w:rsidRPr="004E7DBD">
        <w:rPr>
          <w:rPrChange w:id="9922" w:author="Alexandre Marcondes" w:date="2019-07-09T18:16:00Z">
            <w:rPr/>
          </w:rPrChange>
        </w:rPr>
        <w:t>2D</w:t>
      </w:r>
      <w:proofErr w:type="gramEnd"/>
      <w:r w:rsidR="00D033AB" w:rsidRPr="004E7DBD">
        <w:rPr>
          <w:rPrChange w:id="9923" w:author="Alexandre Marcondes" w:date="2019-07-09T18:16:00Z">
            <w:rPr/>
          </w:rPrChange>
        </w:rPr>
        <w:t>) com a coordenada geométrica de referência.</w:t>
      </w:r>
    </w:p>
    <w:p w:rsidR="00D033AB" w:rsidRPr="004E7DBD" w:rsidRDefault="00A92082" w:rsidP="00627B24">
      <w:pPr>
        <w:rPr>
          <w:rPrChange w:id="9924" w:author="Alexandre Marcondes" w:date="2019-07-09T18:16:00Z">
            <w:rPr/>
          </w:rPrChange>
        </w:rPr>
      </w:pPr>
      <w:r w:rsidRPr="004E7DBD">
        <w:rPr>
          <w:rPrChange w:id="9925" w:author="Alexandre Marcondes" w:date="2019-07-09T18:16:00Z">
            <w:rPr/>
          </w:rPrChange>
        </w:rPr>
        <w:lastRenderedPageBreak/>
        <w:t xml:space="preserve">A </w:t>
      </w:r>
      <w:r w:rsidR="00D033AB" w:rsidRPr="004E7DBD">
        <w:rPr>
          <w:rPrChange w:id="9926" w:author="Alexandre Marcondes" w:date="2019-07-09T18:16:00Z">
            <w:rPr/>
          </w:rPrChange>
        </w:rPr>
        <w:t>conversão ocorre</w:t>
      </w:r>
      <w:r w:rsidRPr="004E7DBD">
        <w:rPr>
          <w:rPrChange w:id="9927" w:author="Alexandre Marcondes" w:date="2019-07-09T18:16:00Z">
            <w:rPr/>
          </w:rPrChange>
        </w:rPr>
        <w:t xml:space="preserve"> </w:t>
      </w:r>
      <w:r w:rsidR="00D033AB" w:rsidRPr="004E7DBD">
        <w:rPr>
          <w:rPrChange w:id="9928" w:author="Alexandre Marcondes" w:date="2019-07-09T18:16:00Z">
            <w:rPr/>
          </w:rPrChange>
        </w:rPr>
        <w:t>primeiro</w:t>
      </w:r>
      <w:r w:rsidRPr="004E7DBD">
        <w:rPr>
          <w:rPrChange w:id="9929" w:author="Alexandre Marcondes" w:date="2019-07-09T18:16:00Z">
            <w:rPr/>
          </w:rPrChange>
        </w:rPr>
        <w:t xml:space="preserve"> convertendo </w:t>
      </w:r>
      <w:r w:rsidR="00D033AB" w:rsidRPr="004E7DBD">
        <w:rPr>
          <w:rPrChange w:id="9930" w:author="Alexandre Marcondes" w:date="2019-07-09T18:16:00Z">
            <w:rPr/>
          </w:rPrChange>
        </w:rPr>
        <w:t>o ponto de referência</w:t>
      </w:r>
      <w:r w:rsidRPr="004E7DBD">
        <w:rPr>
          <w:rPrChange w:id="9931" w:author="Alexandre Marcondes" w:date="2019-07-09T18:16:00Z">
            <w:rPr/>
          </w:rPrChange>
        </w:rPr>
        <w:t xml:space="preserve"> para o sistema UTM, o valor obtido é acrescido, em </w:t>
      </w:r>
      <w:r w:rsidR="00D033AB" w:rsidRPr="004E7DBD">
        <w:rPr>
          <w:rPrChange w:id="9932" w:author="Alexandre Marcondes" w:date="2019-07-09T18:16:00Z">
            <w:rPr/>
          </w:rPrChange>
        </w:rPr>
        <w:t>suas</w:t>
      </w:r>
      <w:r w:rsidRPr="004E7DBD">
        <w:rPr>
          <w:rPrChange w:id="9933" w:author="Alexandre Marcondes" w:date="2019-07-09T18:16:00Z">
            <w:rPr/>
          </w:rPrChange>
        </w:rPr>
        <w:t xml:space="preserve"> componentes X e Y,</w:t>
      </w:r>
      <w:r w:rsidR="00D033AB" w:rsidRPr="004E7DBD">
        <w:rPr>
          <w:rPrChange w:id="9934" w:author="Alexandre Marcondes" w:date="2019-07-09T18:16:00Z">
            <w:rPr/>
          </w:rPrChange>
        </w:rPr>
        <w:t xml:space="preserve"> dos valores X e Y do ponto em </w:t>
      </w:r>
      <w:proofErr w:type="gramStart"/>
      <w:r w:rsidR="00D033AB" w:rsidRPr="004E7DBD">
        <w:rPr>
          <w:rPrChange w:id="9935" w:author="Alexandre Marcondes" w:date="2019-07-09T18:16:00Z">
            <w:rPr/>
          </w:rPrChange>
        </w:rPr>
        <w:t>2D</w:t>
      </w:r>
      <w:proofErr w:type="gramEnd"/>
      <w:r w:rsidR="00D033AB" w:rsidRPr="004E7DBD">
        <w:rPr>
          <w:rPrChange w:id="9936" w:author="Alexandre Marcondes" w:date="2019-07-09T18:16:00Z">
            <w:rPr/>
          </w:rPrChange>
        </w:rPr>
        <w:t xml:space="preserve"> que se deseja converter. Em seguida as coordenadas em UTM são convertidas novamente para o sistema WGS84. A altura é mantida e enviada junto </w:t>
      </w:r>
      <w:proofErr w:type="gramStart"/>
      <w:r w:rsidR="00D033AB" w:rsidRPr="004E7DBD">
        <w:rPr>
          <w:rPrChange w:id="9937" w:author="Alexandre Marcondes" w:date="2019-07-09T18:16:00Z">
            <w:rPr/>
          </w:rPrChange>
        </w:rPr>
        <w:t>as</w:t>
      </w:r>
      <w:proofErr w:type="gramEnd"/>
      <w:r w:rsidR="00D033AB" w:rsidRPr="004E7DBD">
        <w:rPr>
          <w:rPrChange w:id="9938" w:author="Alexandre Marcondes" w:date="2019-07-09T18:16:00Z">
            <w:rPr/>
          </w:rPrChange>
        </w:rPr>
        <w:t xml:space="preserve"> coordenadas de latitude e longitude.</w:t>
      </w:r>
    </w:p>
    <w:p w:rsidR="00954240" w:rsidRPr="004E7DBD" w:rsidRDefault="003B3F6F" w:rsidP="00627B24">
      <w:pPr>
        <w:rPr>
          <w:rPrChange w:id="9939" w:author="Alexandre Marcondes" w:date="2019-07-09T18:16:00Z">
            <w:rPr/>
          </w:rPrChange>
        </w:rPr>
      </w:pPr>
      <w:r w:rsidRPr="004E7DBD">
        <w:rPr>
          <w:rPrChange w:id="9940" w:author="Alexandre Marcondes" w:date="2019-07-09T18:16:00Z">
            <w:rPr/>
          </w:rPrChange>
        </w:rPr>
        <w:t xml:space="preserve">O ângulo em torno do eixo Z no VANT da DJI é definido em graus e quando </w:t>
      </w:r>
      <w:proofErr w:type="gramStart"/>
      <w:r w:rsidRPr="004E7DBD">
        <w:rPr>
          <w:rPrChange w:id="9941" w:author="Alexandre Marcondes" w:date="2019-07-09T18:16:00Z">
            <w:rPr/>
          </w:rPrChange>
        </w:rPr>
        <w:t>0</w:t>
      </w:r>
      <w:proofErr w:type="gramEnd"/>
      <w:r w:rsidRPr="004E7DBD">
        <w:rPr>
          <w:rPrChange w:id="9942" w:author="Alexandre Marcondes" w:date="2019-07-09T18:16:00Z">
            <w:rPr/>
          </w:rPrChange>
        </w:rPr>
        <w:t xml:space="preserve"> está apontando para o norte, pode variar de -180 </w:t>
      </w:r>
      <w:r w:rsidRPr="004E7DBD">
        <w:rPr>
          <w:shd w:val="clear" w:color="auto" w:fill="FFFFFF"/>
          <w:rPrChange w:id="9943" w:author="Alexandre Marcondes" w:date="2019-07-09T18:16:00Z">
            <w:rPr>
              <w:color w:val="545454"/>
              <w:shd w:val="clear" w:color="auto" w:fill="FFFFFF"/>
            </w:rPr>
          </w:rPrChange>
        </w:rPr>
        <w:t xml:space="preserve">° </w:t>
      </w:r>
      <w:r w:rsidRPr="004E7DBD">
        <w:rPr>
          <w:rPrChange w:id="9944" w:author="Alexandre Marcondes" w:date="2019-07-09T18:16:00Z">
            <w:rPr/>
          </w:rPrChange>
        </w:rPr>
        <w:t>a 180 °</w:t>
      </w:r>
      <w:sdt>
        <w:sdtPr>
          <w:rPr>
            <w:rPrChange w:id="9945" w:author="Alexandre Marcondes" w:date="2019-07-09T18:16:00Z">
              <w:rPr/>
            </w:rPrChange>
          </w:rPr>
          <w:id w:val="1545339920"/>
          <w:citation/>
        </w:sdtPr>
        <w:sdtContent>
          <w:r w:rsidRPr="004E7DBD">
            <w:rPr>
              <w:rPrChange w:id="9946" w:author="Alexandre Marcondes" w:date="2019-07-09T18:16:00Z">
                <w:rPr/>
              </w:rPrChange>
            </w:rPr>
            <w:fldChar w:fldCharType="begin"/>
          </w:r>
          <w:r w:rsidRPr="004E7DBD">
            <w:rPr>
              <w:rPrChange w:id="9947" w:author="Alexandre Marcondes" w:date="2019-07-09T18:16:00Z">
                <w:rPr/>
              </w:rPrChange>
            </w:rPr>
            <w:instrText xml:space="preserve"> CITATION DJI193 \l 1046 </w:instrText>
          </w:r>
          <w:r w:rsidRPr="004E7DBD">
            <w:rPr>
              <w:rPrChange w:id="9948" w:author="Alexandre Marcondes" w:date="2019-07-09T18:16:00Z">
                <w:rPr/>
              </w:rPrChange>
            </w:rPr>
            <w:fldChar w:fldCharType="separate"/>
          </w:r>
          <w:r w:rsidR="00FF594D" w:rsidRPr="004E7DBD">
            <w:rPr>
              <w:noProof/>
              <w:rPrChange w:id="9949" w:author="Alexandre Marcondes" w:date="2019-07-09T18:16:00Z">
                <w:rPr>
                  <w:noProof/>
                </w:rPr>
              </w:rPrChange>
            </w:rPr>
            <w:t xml:space="preserve"> (41)</w:t>
          </w:r>
          <w:r w:rsidRPr="004E7DBD">
            <w:rPr>
              <w:rPrChange w:id="9950" w:author="Alexandre Marcondes" w:date="2019-07-09T18:16:00Z">
                <w:rPr/>
              </w:rPrChange>
            </w:rPr>
            <w:fldChar w:fldCharType="end"/>
          </w:r>
        </w:sdtContent>
      </w:sdt>
      <w:r w:rsidRPr="004E7DBD">
        <w:rPr>
          <w:rPrChange w:id="9951" w:author="Alexandre Marcondes" w:date="2019-07-09T18:16:00Z">
            <w:rPr/>
          </w:rPrChange>
        </w:rPr>
        <w:t xml:space="preserve">. A orientação contida nos pontos recebidos de rota está no formato de </w:t>
      </w:r>
      <w:proofErr w:type="spellStart"/>
      <w:r w:rsidRPr="004E7DBD">
        <w:rPr>
          <w:i/>
          <w:rPrChange w:id="9952" w:author="Alexandre Marcondes" w:date="2019-07-09T18:16:00Z">
            <w:rPr>
              <w:i/>
            </w:rPr>
          </w:rPrChange>
        </w:rPr>
        <w:t>quaternion</w:t>
      </w:r>
      <w:proofErr w:type="spellEnd"/>
      <w:r w:rsidRPr="004E7DBD">
        <w:rPr>
          <w:rPrChange w:id="9953" w:author="Alexandre Marcondes" w:date="2019-07-09T18:16:00Z">
            <w:rPr/>
          </w:rPrChange>
        </w:rPr>
        <w:t xml:space="preserve">. Para converter o </w:t>
      </w:r>
      <w:proofErr w:type="spellStart"/>
      <w:r w:rsidRPr="004E7DBD">
        <w:rPr>
          <w:rPrChange w:id="9954" w:author="Alexandre Marcondes" w:date="2019-07-09T18:16:00Z">
            <w:rPr/>
          </w:rPrChange>
        </w:rPr>
        <w:t>quaternion</w:t>
      </w:r>
      <w:proofErr w:type="spellEnd"/>
      <w:r w:rsidRPr="004E7DBD">
        <w:rPr>
          <w:rPrChange w:id="9955" w:author="Alexandre Marcondes" w:date="2019-07-09T18:16:00Z">
            <w:rPr/>
          </w:rPrChange>
        </w:rPr>
        <w:t xml:space="preserve"> para ângulos de Euler (</w:t>
      </w:r>
      <w:proofErr w:type="spellStart"/>
      <w:r w:rsidRPr="004E7DBD">
        <w:rPr>
          <w:rPrChange w:id="9956" w:author="Alexandre Marcondes" w:date="2019-07-09T18:16:00Z">
            <w:rPr/>
          </w:rPrChange>
        </w:rPr>
        <w:t>roll</w:t>
      </w:r>
      <w:proofErr w:type="spellEnd"/>
      <w:r w:rsidRPr="004E7DBD">
        <w:rPr>
          <w:rPrChange w:id="9957" w:author="Alexandre Marcondes" w:date="2019-07-09T18:16:00Z">
            <w:rPr/>
          </w:rPrChange>
        </w:rPr>
        <w:t xml:space="preserve">, </w:t>
      </w:r>
      <w:proofErr w:type="spellStart"/>
      <w:r w:rsidRPr="004E7DBD">
        <w:rPr>
          <w:rPrChange w:id="9958" w:author="Alexandre Marcondes" w:date="2019-07-09T18:16:00Z">
            <w:rPr/>
          </w:rPrChange>
        </w:rPr>
        <w:t>pitch</w:t>
      </w:r>
      <w:proofErr w:type="spellEnd"/>
      <w:r w:rsidRPr="004E7DBD">
        <w:rPr>
          <w:rPrChange w:id="9959" w:author="Alexandre Marcondes" w:date="2019-07-09T18:16:00Z">
            <w:rPr/>
          </w:rPrChange>
        </w:rPr>
        <w:t xml:space="preserve"> e </w:t>
      </w:r>
      <w:proofErr w:type="spellStart"/>
      <w:r w:rsidRPr="004E7DBD">
        <w:rPr>
          <w:rPrChange w:id="9960" w:author="Alexandre Marcondes" w:date="2019-07-09T18:16:00Z">
            <w:rPr/>
          </w:rPrChange>
        </w:rPr>
        <w:t>yaw</w:t>
      </w:r>
      <w:proofErr w:type="spellEnd"/>
      <w:r w:rsidRPr="004E7DBD">
        <w:rPr>
          <w:rPrChange w:id="9961" w:author="Alexandre Marcondes" w:date="2019-07-09T18:16:00Z">
            <w:rPr/>
          </w:rPrChange>
        </w:rPr>
        <w:t xml:space="preserve">) foi utilizada a função </w:t>
      </w:r>
      <w:proofErr w:type="spellStart"/>
      <w:r w:rsidRPr="004E7DBD">
        <w:rPr>
          <w:i/>
          <w:rPrChange w:id="9962" w:author="Alexandre Marcondes" w:date="2019-07-09T18:16:00Z">
            <w:rPr>
              <w:i/>
            </w:rPr>
          </w:rPrChange>
        </w:rPr>
        <w:t>euler_from_quaternion</w:t>
      </w:r>
      <w:proofErr w:type="spellEnd"/>
      <w:r w:rsidRPr="004E7DBD">
        <w:rPr>
          <w:rPrChange w:id="9963" w:author="Alexandre Marcondes" w:date="2019-07-09T18:16:00Z">
            <w:rPr/>
          </w:rPrChange>
        </w:rPr>
        <w:t xml:space="preserve"> presente na classe </w:t>
      </w:r>
      <w:proofErr w:type="spellStart"/>
      <w:r w:rsidRPr="004E7DBD">
        <w:rPr>
          <w:i/>
          <w:rPrChange w:id="9964" w:author="Alexandre Marcondes" w:date="2019-07-09T18:16:00Z">
            <w:rPr>
              <w:i/>
            </w:rPr>
          </w:rPrChange>
        </w:rPr>
        <w:t>transformation</w:t>
      </w:r>
      <w:proofErr w:type="spellEnd"/>
      <w:r w:rsidRPr="004E7DBD">
        <w:rPr>
          <w:i/>
          <w:rPrChange w:id="9965" w:author="Alexandre Marcondes" w:date="2019-07-09T18:16:00Z">
            <w:rPr>
              <w:i/>
            </w:rPr>
          </w:rPrChange>
        </w:rPr>
        <w:t xml:space="preserve"> </w:t>
      </w:r>
      <w:r w:rsidRPr="004E7DBD">
        <w:rPr>
          <w:rPrChange w:id="9966" w:author="Alexandre Marcondes" w:date="2019-07-09T18:16:00Z">
            <w:rPr/>
          </w:rPrChange>
        </w:rPr>
        <w:t xml:space="preserve">da biblioteca </w:t>
      </w:r>
      <w:r w:rsidRPr="004E7DBD">
        <w:rPr>
          <w:i/>
          <w:rPrChange w:id="9967" w:author="Alexandre Marcondes" w:date="2019-07-09T18:16:00Z">
            <w:rPr>
              <w:i/>
            </w:rPr>
          </w:rPrChange>
        </w:rPr>
        <w:t xml:space="preserve">tf </w:t>
      </w:r>
      <w:r w:rsidRPr="004E7DBD">
        <w:rPr>
          <w:rPrChange w:id="9968" w:author="Alexandre Marcondes" w:date="2019-07-09T18:16:00Z">
            <w:rPr/>
          </w:rPrChange>
        </w:rPr>
        <w:t xml:space="preserve">para ROS. Após a conversão somente o ângulo </w:t>
      </w:r>
      <w:proofErr w:type="spellStart"/>
      <w:r w:rsidRPr="004E7DBD">
        <w:rPr>
          <w:i/>
          <w:rPrChange w:id="9969" w:author="Alexandre Marcondes" w:date="2019-07-09T18:16:00Z">
            <w:rPr>
              <w:i/>
            </w:rPr>
          </w:rPrChange>
        </w:rPr>
        <w:t>yaw</w:t>
      </w:r>
      <w:proofErr w:type="spellEnd"/>
      <w:r w:rsidRPr="004E7DBD">
        <w:rPr>
          <w:rPrChange w:id="9970" w:author="Alexandre Marcondes" w:date="2019-07-09T18:16:00Z">
            <w:rPr/>
          </w:rPrChange>
        </w:rPr>
        <w:t xml:space="preserve"> (em torno do eixo Z) é convertido de radiano para graus e armazenado junto ao pacote de envio.</w:t>
      </w:r>
    </w:p>
    <w:p w:rsidR="00627B24" w:rsidRPr="004E7DBD" w:rsidRDefault="00D033AB" w:rsidP="00627B24">
      <w:pPr>
        <w:rPr>
          <w:rPrChange w:id="9971" w:author="Alexandre Marcondes" w:date="2019-07-09T18:16:00Z">
            <w:rPr/>
          </w:rPrChange>
        </w:rPr>
      </w:pPr>
      <w:r w:rsidRPr="004E7DBD">
        <w:rPr>
          <w:rPrChange w:id="9972" w:author="Alexandre Marcondes" w:date="2019-07-09T18:16:00Z">
            <w:rPr/>
          </w:rPrChange>
        </w:rPr>
        <w:t xml:space="preserve">Após a conversão de coordenadas, </w:t>
      </w:r>
      <w:r w:rsidR="003B3F6F" w:rsidRPr="004E7DBD">
        <w:rPr>
          <w:rPrChange w:id="9973" w:author="Alexandre Marcondes" w:date="2019-07-09T18:16:00Z">
            <w:rPr/>
          </w:rPrChange>
        </w:rPr>
        <w:t xml:space="preserve">estas </w:t>
      </w:r>
      <w:r w:rsidRPr="004E7DBD">
        <w:rPr>
          <w:rPrChange w:id="9974" w:author="Alexandre Marcondes" w:date="2019-07-09T18:16:00Z">
            <w:rPr/>
          </w:rPrChange>
        </w:rPr>
        <w:t xml:space="preserve">são </w:t>
      </w:r>
      <w:r w:rsidR="00627B24" w:rsidRPr="004E7DBD">
        <w:rPr>
          <w:rPrChange w:id="9975" w:author="Alexandre Marcondes" w:date="2019-07-09T18:16:00Z">
            <w:rPr/>
          </w:rPrChange>
        </w:rPr>
        <w:t>enviad</w:t>
      </w:r>
      <w:r w:rsidRPr="004E7DBD">
        <w:rPr>
          <w:rPrChange w:id="9976" w:author="Alexandre Marcondes" w:date="2019-07-09T18:16:00Z">
            <w:rPr/>
          </w:rPrChange>
        </w:rPr>
        <w:t>as</w:t>
      </w:r>
      <w:r w:rsidR="00627B24" w:rsidRPr="004E7DBD">
        <w:rPr>
          <w:rPrChange w:id="9977" w:author="Alexandre Marcondes" w:date="2019-07-09T18:16:00Z">
            <w:rPr/>
          </w:rPrChange>
        </w:rPr>
        <w:t xml:space="preserve"> ao gerenciador de voo por meio do tópico </w:t>
      </w:r>
      <w:proofErr w:type="spellStart"/>
      <w:r w:rsidR="00627B24" w:rsidRPr="004E7DBD">
        <w:rPr>
          <w:i/>
          <w:rPrChange w:id="9978" w:author="Alexandre Marcondes" w:date="2019-07-09T18:16:00Z">
            <w:rPr>
              <w:i/>
            </w:rPr>
          </w:rPrChange>
        </w:rPr>
        <w:t>dji</w:t>
      </w:r>
      <w:proofErr w:type="spellEnd"/>
      <w:r w:rsidR="00627B24" w:rsidRPr="004E7DBD">
        <w:rPr>
          <w:i/>
          <w:rPrChange w:id="9979" w:author="Alexandre Marcondes" w:date="2019-07-09T18:16:00Z">
            <w:rPr>
              <w:i/>
            </w:rPr>
          </w:rPrChange>
        </w:rPr>
        <w:t>/</w:t>
      </w:r>
      <w:proofErr w:type="spellStart"/>
      <w:r w:rsidR="00627B24" w:rsidRPr="004E7DBD">
        <w:rPr>
          <w:i/>
          <w:rPrChange w:id="9980" w:author="Alexandre Marcondes" w:date="2019-07-09T18:16:00Z">
            <w:rPr>
              <w:i/>
            </w:rPr>
          </w:rPrChange>
        </w:rPr>
        <w:t>command</w:t>
      </w:r>
      <w:proofErr w:type="spellEnd"/>
      <w:r w:rsidR="00627B24" w:rsidRPr="004E7DBD">
        <w:rPr>
          <w:rPrChange w:id="9981" w:author="Alexandre Marcondes" w:date="2019-07-09T18:16:00Z">
            <w:rPr/>
          </w:rPrChange>
        </w:rPr>
        <w:t xml:space="preserve">. Após a conclusão do envio de todos os pontos, um comando para configuração de missão é enviado ao gerenciador, que ao receber configura a rota e responde através do tópico </w:t>
      </w:r>
      <w:proofErr w:type="spellStart"/>
      <w:r w:rsidR="00627B24" w:rsidRPr="004E7DBD">
        <w:rPr>
          <w:i/>
          <w:rPrChange w:id="9982" w:author="Alexandre Marcondes" w:date="2019-07-09T18:16:00Z">
            <w:rPr>
              <w:i/>
            </w:rPr>
          </w:rPrChange>
        </w:rPr>
        <w:t>dji</w:t>
      </w:r>
      <w:proofErr w:type="spellEnd"/>
      <w:r w:rsidR="00627B24" w:rsidRPr="004E7DBD">
        <w:rPr>
          <w:i/>
          <w:rPrChange w:id="9983" w:author="Alexandre Marcondes" w:date="2019-07-09T18:16:00Z">
            <w:rPr>
              <w:i/>
            </w:rPr>
          </w:rPrChange>
        </w:rPr>
        <w:t>/status/</w:t>
      </w:r>
      <w:r w:rsidR="00627B24" w:rsidRPr="004E7DBD">
        <w:rPr>
          <w:rPrChange w:id="9984" w:author="Alexandre Marcondes" w:date="2019-07-09T18:16:00Z">
            <w:rPr/>
          </w:rPrChange>
        </w:rPr>
        <w:t xml:space="preserve"> se a configuração foi finalizada com sucesso.</w:t>
      </w:r>
      <w:r w:rsidR="004C142A" w:rsidRPr="004E7DBD">
        <w:rPr>
          <w:rPrChange w:id="9985" w:author="Alexandre Marcondes" w:date="2019-07-09T18:16:00Z">
            <w:rPr/>
          </w:rPrChange>
        </w:rPr>
        <w:t xml:space="preserve">  Configuração é um procedimento que verifica se a rota é válida.</w:t>
      </w:r>
    </w:p>
    <w:p w:rsidR="00627B24" w:rsidRPr="004E7DBD" w:rsidRDefault="00627B24" w:rsidP="00627B24">
      <w:pPr>
        <w:rPr>
          <w:rPrChange w:id="9986" w:author="Alexandre Marcondes" w:date="2019-07-09T18:16:00Z">
            <w:rPr/>
          </w:rPrChange>
        </w:rPr>
      </w:pPr>
      <w:r w:rsidRPr="004E7DBD">
        <w:rPr>
          <w:rPrChange w:id="9987" w:author="Alexandre Marcondes" w:date="2019-07-09T18:16:00Z">
            <w:rPr/>
          </w:rPrChange>
        </w:rPr>
        <w:t xml:space="preserve">Após a configuração, o modulo executor envia um comando para realizar o upload da </w:t>
      </w:r>
      <w:r w:rsidR="004C142A" w:rsidRPr="004E7DBD">
        <w:rPr>
          <w:rPrChange w:id="9988" w:author="Alexandre Marcondes" w:date="2019-07-09T18:16:00Z">
            <w:rPr/>
          </w:rPrChange>
        </w:rPr>
        <w:t>rota</w:t>
      </w:r>
      <w:r w:rsidRPr="004E7DBD">
        <w:rPr>
          <w:rPrChange w:id="9989" w:author="Alexandre Marcondes" w:date="2019-07-09T18:16:00Z">
            <w:rPr/>
          </w:rPrChange>
        </w:rPr>
        <w:t xml:space="preserve"> no VANT, o gerenciador de voo realiza o upload e responde se a operação foi concluída com sucesso. Após o </w:t>
      </w:r>
      <w:r w:rsidR="004C142A" w:rsidRPr="004E7DBD">
        <w:rPr>
          <w:rPrChange w:id="9990" w:author="Alexandre Marcondes" w:date="2019-07-09T18:16:00Z">
            <w:rPr/>
          </w:rPrChange>
        </w:rPr>
        <w:t>término</w:t>
      </w:r>
      <w:r w:rsidRPr="004E7DBD">
        <w:rPr>
          <w:rPrChange w:id="9991" w:author="Alexandre Marcondes" w:date="2019-07-09T18:16:00Z">
            <w:rPr/>
          </w:rPrChange>
        </w:rPr>
        <w:t xml:space="preserve"> do upload</w:t>
      </w:r>
      <w:r w:rsidR="004C142A" w:rsidRPr="004E7DBD">
        <w:rPr>
          <w:rPrChange w:id="9992" w:author="Alexandre Marcondes" w:date="2019-07-09T18:16:00Z">
            <w:rPr/>
          </w:rPrChange>
        </w:rPr>
        <w:t>,</w:t>
      </w:r>
      <w:r w:rsidRPr="004E7DBD">
        <w:rPr>
          <w:rPrChange w:id="9993" w:author="Alexandre Marcondes" w:date="2019-07-09T18:16:00Z">
            <w:rPr/>
          </w:rPrChange>
        </w:rPr>
        <w:t xml:space="preserve"> o modulo gerenciador envia o comando para executar a missão, o gerenciador de voo começa a executar a missão</w:t>
      </w:r>
      <w:r w:rsidR="004C142A" w:rsidRPr="004E7DBD">
        <w:rPr>
          <w:rPrChange w:id="9994" w:author="Alexandre Marcondes" w:date="2019-07-09T18:16:00Z">
            <w:rPr/>
          </w:rPrChange>
        </w:rPr>
        <w:t xml:space="preserve"> e envia uma resposta que a execução está em andamento.</w:t>
      </w:r>
    </w:p>
    <w:p w:rsidR="004C142A" w:rsidRPr="004E7DBD" w:rsidRDefault="004C142A" w:rsidP="00627B24">
      <w:pPr>
        <w:rPr>
          <w:rPrChange w:id="9995" w:author="Alexandre Marcondes" w:date="2019-07-09T18:16:00Z">
            <w:rPr/>
          </w:rPrChange>
        </w:rPr>
      </w:pPr>
      <w:r w:rsidRPr="004E7DBD">
        <w:rPr>
          <w:rPrChange w:id="9996" w:author="Alexandre Marcondes" w:date="2019-07-09T18:16:00Z">
            <w:rPr/>
          </w:rPrChange>
        </w:rPr>
        <w:t>Ao alcançar a posição final o módulo gerenciador envia uma resposta ao modulo executor informando que o ponto final da rota foi alcançado.</w:t>
      </w:r>
    </w:p>
    <w:p w:rsidR="006E1D27" w:rsidRPr="004E7DBD" w:rsidRDefault="006E1D27" w:rsidP="004C142A">
      <w:pPr>
        <w:ind w:firstLine="0"/>
        <w:rPr>
          <w:rPrChange w:id="9997" w:author="Alexandre Marcondes" w:date="2019-07-09T18:16:00Z">
            <w:rPr/>
          </w:rPrChange>
        </w:rPr>
      </w:pPr>
    </w:p>
    <w:p w:rsidR="006E1D27" w:rsidRPr="004E7DBD" w:rsidRDefault="006E1D27" w:rsidP="006E1D27">
      <w:pPr>
        <w:pStyle w:val="Ttulo4"/>
        <w:numPr>
          <w:ilvl w:val="3"/>
          <w:numId w:val="6"/>
        </w:numPr>
        <w:rPr>
          <w:rPrChange w:id="9998" w:author="Alexandre Marcondes" w:date="2019-07-09T18:16:00Z">
            <w:rPr/>
          </w:rPrChange>
        </w:rPr>
      </w:pPr>
      <w:r w:rsidRPr="004E7DBD">
        <w:rPr>
          <w:rPrChange w:id="9999" w:author="Alexandre Marcondes" w:date="2019-07-09T18:16:00Z">
            <w:rPr/>
          </w:rPrChange>
        </w:rPr>
        <w:t>As rotas adaptativas</w:t>
      </w:r>
    </w:p>
    <w:p w:rsidR="006E1D27" w:rsidRPr="004E7DBD" w:rsidRDefault="006E1D27" w:rsidP="006E1D27">
      <w:pPr>
        <w:rPr>
          <w:rPrChange w:id="10000" w:author="Alexandre Marcondes" w:date="2019-07-09T18:16:00Z">
            <w:rPr/>
          </w:rPrChange>
        </w:rPr>
      </w:pPr>
    </w:p>
    <w:p w:rsidR="000F4DC6" w:rsidRPr="004E7DBD" w:rsidRDefault="000F4DC6" w:rsidP="006E1D27">
      <w:pPr>
        <w:rPr>
          <w:rPrChange w:id="10001" w:author="Alexandre Marcondes" w:date="2019-07-09T18:16:00Z">
            <w:rPr/>
          </w:rPrChange>
        </w:rPr>
      </w:pPr>
      <w:r w:rsidRPr="004E7DBD">
        <w:rPr>
          <w:rPrChange w:id="10002" w:author="Alexandre Marcondes" w:date="2019-07-09T18:16:00Z">
            <w:rPr/>
          </w:rPrChange>
        </w:rPr>
        <w:t xml:space="preserve">Ao percorrer o </w:t>
      </w:r>
      <w:proofErr w:type="spellStart"/>
      <w:r w:rsidRPr="004E7DBD">
        <w:rPr>
          <w:i/>
          <w:rPrChange w:id="10003" w:author="Alexandre Marcondes" w:date="2019-07-09T18:16:00Z">
            <w:rPr>
              <w:i/>
            </w:rPr>
          </w:rPrChange>
        </w:rPr>
        <w:t>array</w:t>
      </w:r>
      <w:proofErr w:type="spellEnd"/>
      <w:r w:rsidRPr="004E7DBD">
        <w:rPr>
          <w:i/>
          <w:rPrChange w:id="10004" w:author="Alexandre Marcondes" w:date="2019-07-09T18:16:00Z">
            <w:rPr>
              <w:i/>
            </w:rPr>
          </w:rPrChange>
        </w:rPr>
        <w:t xml:space="preserve"> </w:t>
      </w:r>
      <w:r w:rsidRPr="004E7DBD">
        <w:rPr>
          <w:rPrChange w:id="10005" w:author="Alexandre Marcondes" w:date="2019-07-09T18:16:00Z">
            <w:rPr/>
          </w:rPrChange>
        </w:rPr>
        <w:t>de pontos originados do arquivo de entrada,</w:t>
      </w:r>
      <w:r w:rsidRPr="004E7DBD">
        <w:rPr>
          <w:i/>
          <w:rPrChange w:id="10006" w:author="Alexandre Marcondes" w:date="2019-07-09T18:16:00Z">
            <w:rPr>
              <w:i/>
            </w:rPr>
          </w:rPrChange>
        </w:rPr>
        <w:t xml:space="preserve"> </w:t>
      </w:r>
      <w:r w:rsidRPr="004E7DBD">
        <w:rPr>
          <w:rPrChange w:id="10007" w:author="Alexandre Marcondes" w:date="2019-07-09T18:16:00Z">
            <w:rPr/>
          </w:rPrChange>
        </w:rP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4E7DBD">
        <w:rPr>
          <w:i/>
          <w:rPrChange w:id="10008" w:author="Alexandre Marcondes" w:date="2019-07-09T18:16:00Z">
            <w:rPr>
              <w:i/>
            </w:rPr>
          </w:rPrChange>
        </w:rPr>
        <w:t>imagem/status</w:t>
      </w:r>
      <w:r w:rsidRPr="004E7DBD">
        <w:rPr>
          <w:rPrChange w:id="10009" w:author="Alexandre Marcondes" w:date="2019-07-09T18:16:00Z">
            <w:rPr/>
          </w:rPrChange>
        </w:rPr>
        <w:t>.</w:t>
      </w:r>
    </w:p>
    <w:p w:rsidR="009D09CB" w:rsidRPr="004E7DBD" w:rsidRDefault="000F4DC6" w:rsidP="009D09CB">
      <w:pPr>
        <w:rPr>
          <w:rPrChange w:id="10010" w:author="Alexandre Marcondes" w:date="2019-07-09T18:16:00Z">
            <w:rPr/>
          </w:rPrChange>
        </w:rPr>
      </w:pPr>
      <w:r w:rsidRPr="004E7DBD">
        <w:rPr>
          <w:rPrChange w:id="10011" w:author="Alexandre Marcondes" w:date="2019-07-09T18:16:00Z">
            <w:rPr/>
          </w:rPrChange>
        </w:rPr>
        <w:lastRenderedPageBreak/>
        <w:t xml:space="preserve">Cada ponto no </w:t>
      </w:r>
      <w:proofErr w:type="spellStart"/>
      <w:r w:rsidRPr="004E7DBD">
        <w:rPr>
          <w:i/>
          <w:rPrChange w:id="10012" w:author="Alexandre Marcondes" w:date="2019-07-09T18:16:00Z">
            <w:rPr>
              <w:i/>
            </w:rPr>
          </w:rPrChange>
        </w:rPr>
        <w:t>array</w:t>
      </w:r>
      <w:proofErr w:type="spellEnd"/>
      <w:r w:rsidRPr="004E7DBD">
        <w:rPr>
          <w:rPrChange w:id="10013" w:author="Alexandre Marcondes" w:date="2019-07-09T18:16:00Z">
            <w:rPr/>
          </w:rPrChange>
        </w:rPr>
        <w:t xml:space="preserve"> possui um valor de nível associado (ver </w:t>
      </w:r>
      <w:r w:rsidR="009D09CB" w:rsidRPr="004E7DBD">
        <w:rPr>
          <w:rPrChange w:id="10014" w:author="Alexandre Marcondes" w:date="2019-07-09T18:16:00Z">
            <w:rPr/>
          </w:rPrChange>
        </w:rPr>
        <w:t>seção</w:t>
      </w:r>
      <w:r w:rsidRPr="004E7DBD">
        <w:rPr>
          <w:rPrChange w:id="10015" w:author="Alexandre Marcondes" w:date="2019-07-09T18:16:00Z">
            <w:rPr/>
          </w:rPrChange>
        </w:rPr>
        <w:t xml:space="preserve"> </w:t>
      </w:r>
      <w:r w:rsidRPr="004E7DBD">
        <w:rPr>
          <w:rPrChange w:id="10016" w:author="Alexandre Marcondes" w:date="2019-07-09T18:16:00Z">
            <w:rPr/>
          </w:rPrChange>
        </w:rPr>
        <w:fldChar w:fldCharType="begin"/>
      </w:r>
      <w:r w:rsidRPr="004E7DBD">
        <w:rPr>
          <w:rPrChange w:id="10017" w:author="Alexandre Marcondes" w:date="2019-07-09T18:16:00Z">
            <w:rPr/>
          </w:rPrChange>
        </w:rPr>
        <w:instrText xml:space="preserve"> REF _Ref8487669 \r \h </w:instrText>
      </w:r>
      <w:r w:rsidRPr="004E7DBD">
        <w:rPr>
          <w:rPrChange w:id="10018" w:author="Alexandre Marcondes" w:date="2019-07-09T18:16:00Z">
            <w:rPr/>
          </w:rPrChange>
        </w:rPr>
      </w:r>
      <w:r w:rsidRPr="004E7DBD">
        <w:rPr>
          <w:rPrChange w:id="10019" w:author="Alexandre Marcondes" w:date="2019-07-09T18:16:00Z">
            <w:rPr/>
          </w:rPrChange>
        </w:rPr>
        <w:fldChar w:fldCharType="separate"/>
      </w:r>
      <w:r w:rsidR="00C239C6" w:rsidRPr="004E7DBD">
        <w:rPr>
          <w:rPrChange w:id="10020" w:author="Alexandre Marcondes" w:date="2019-07-09T18:16:00Z">
            <w:rPr/>
          </w:rPrChange>
        </w:rPr>
        <w:t>5.4.5.2</w:t>
      </w:r>
      <w:r w:rsidRPr="004E7DBD">
        <w:rPr>
          <w:rPrChange w:id="10021" w:author="Alexandre Marcondes" w:date="2019-07-09T18:16:00Z">
            <w:rPr/>
          </w:rPrChange>
        </w:rPr>
        <w:fldChar w:fldCharType="end"/>
      </w:r>
      <w:r w:rsidRPr="004E7DBD">
        <w:rPr>
          <w:rPrChange w:id="10022" w:author="Alexandre Marcondes" w:date="2019-07-09T18:16:00Z">
            <w:rPr/>
          </w:rPrChange>
        </w:rPr>
        <w:t xml:space="preserve"> pra detalhes de como o nível é armazenado) e este valor de nível serve como guia de </w:t>
      </w:r>
      <w:r w:rsidR="009D09CB" w:rsidRPr="004E7DBD">
        <w:rPr>
          <w:rPrChange w:id="10023" w:author="Alexandre Marcondes" w:date="2019-07-09T18:16:00Z">
            <w:rPr/>
          </w:rPrChange>
        </w:rPr>
        <w:t>execução</w:t>
      </w:r>
      <w:r w:rsidRPr="004E7DBD">
        <w:rPr>
          <w:rPrChange w:id="10024" w:author="Alexandre Marcondes" w:date="2019-07-09T18:16:00Z">
            <w:rPr/>
          </w:rPrChange>
        </w:rPr>
        <w:t xml:space="preserve"> das rotas adaptativas. Cada número de nível representa uma rota completa e </w:t>
      </w:r>
      <w:r w:rsidR="009D09CB" w:rsidRPr="004E7DBD">
        <w:rPr>
          <w:rPrChange w:id="10025" w:author="Alexandre Marcondes" w:date="2019-07-09T18:16:00Z">
            <w:rPr/>
          </w:rPrChange>
        </w:rPr>
        <w:t xml:space="preserve">a </w:t>
      </w:r>
      <w:r w:rsidRPr="004E7DBD">
        <w:rPr>
          <w:rPrChange w:id="10026" w:author="Alexandre Marcondes" w:date="2019-07-09T18:16:00Z">
            <w:rPr/>
          </w:rPrChange>
        </w:rPr>
        <w:t>alteração de</w:t>
      </w:r>
      <w:r w:rsidR="009D09CB" w:rsidRPr="004E7DBD">
        <w:rPr>
          <w:rPrChange w:id="10027" w:author="Alexandre Marcondes" w:date="2019-07-09T18:16:00Z">
            <w:rPr/>
          </w:rPrChange>
        </w:rPr>
        <w:t>s</w:t>
      </w:r>
      <w:r w:rsidRPr="004E7DBD">
        <w:rPr>
          <w:rPrChange w:id="10028" w:author="Alexandre Marcondes" w:date="2019-07-09T18:16:00Z">
            <w:rPr/>
          </w:rPrChange>
        </w:rPr>
        <w:t>te valor</w:t>
      </w:r>
      <w:r w:rsidR="00731120" w:rsidRPr="004E7DBD">
        <w:rPr>
          <w:rPrChange w:id="10029" w:author="Alexandre Marcondes" w:date="2019-07-09T18:16:00Z">
            <w:rPr/>
          </w:rPrChange>
        </w:rPr>
        <w:t xml:space="preserve"> para um nível maior,</w:t>
      </w:r>
      <w:r w:rsidRPr="004E7DBD">
        <w:rPr>
          <w:rPrChange w:id="10030" w:author="Alexandre Marcondes" w:date="2019-07-09T18:16:00Z">
            <w:rPr/>
          </w:rPrChange>
        </w:rPr>
        <w:t xml:space="preserve"> significa que o modulo executor esp</w:t>
      </w:r>
      <w:r w:rsidR="009D09CB" w:rsidRPr="004E7DBD">
        <w:rPr>
          <w:rPrChange w:id="10031" w:author="Alexandre Marcondes" w:date="2019-07-09T18:16:00Z">
            <w:rPr/>
          </w:rPrChange>
        </w:rPr>
        <w:t>e</w:t>
      </w:r>
      <w:r w:rsidRPr="004E7DBD">
        <w:rPr>
          <w:rPrChange w:id="10032" w:author="Alexandre Marcondes" w:date="2019-07-09T18:16:00Z">
            <w:rPr/>
          </w:rPrChange>
        </w:rPr>
        <w:t>ra por um resultado de tratamento de imagem</w:t>
      </w:r>
      <w:r w:rsidR="00002D58" w:rsidRPr="004E7DBD">
        <w:rPr>
          <w:rPrChange w:id="10033" w:author="Alexandre Marcondes" w:date="2019-07-09T18:16:00Z">
            <w:rPr/>
          </w:rPrChange>
        </w:rPr>
        <w:t xml:space="preserve">, o nível </w:t>
      </w:r>
      <w:proofErr w:type="gramStart"/>
      <w:r w:rsidR="00002D58" w:rsidRPr="004E7DBD">
        <w:rPr>
          <w:rPrChange w:id="10034" w:author="Alexandre Marcondes" w:date="2019-07-09T18:16:00Z">
            <w:rPr/>
          </w:rPrChange>
        </w:rPr>
        <w:t>1</w:t>
      </w:r>
      <w:proofErr w:type="gramEnd"/>
      <w:r w:rsidR="00002D58" w:rsidRPr="004E7DBD">
        <w:rPr>
          <w:rPrChange w:id="10035" w:author="Alexandre Marcondes" w:date="2019-07-09T18:16:00Z">
            <w:rPr/>
          </w:rPrChange>
        </w:rPr>
        <w:t xml:space="preserve"> é considerado a rota principal. </w:t>
      </w:r>
      <w:r w:rsidRPr="004E7DBD">
        <w:rPr>
          <w:rPrChange w:id="10036" w:author="Alexandre Marcondes" w:date="2019-07-09T18:16:00Z">
            <w:rPr/>
          </w:rPrChange>
        </w:rPr>
        <w:t>A ideia é que se o tra</w:t>
      </w:r>
      <w:r w:rsidR="009D09CB" w:rsidRPr="004E7DBD">
        <w:rPr>
          <w:rPrChange w:id="10037" w:author="Alexandre Marcondes" w:date="2019-07-09T18:16:00Z">
            <w:rPr/>
          </w:rPrChange>
        </w:rPr>
        <w:t>ta</w:t>
      </w:r>
      <w:r w:rsidRPr="004E7DBD">
        <w:rPr>
          <w:rPrChange w:id="10038" w:author="Alexandre Marcondes" w:date="2019-07-09T18:16:00Z">
            <w:rPr/>
          </w:rPrChange>
        </w:rPr>
        <w:t>m</w:t>
      </w:r>
      <w:r w:rsidR="009D09CB" w:rsidRPr="004E7DBD">
        <w:rPr>
          <w:rPrChange w:id="10039" w:author="Alexandre Marcondes" w:date="2019-07-09T18:16:00Z">
            <w:rPr/>
          </w:rPrChange>
        </w:rPr>
        <w:t>e</w:t>
      </w:r>
      <w:r w:rsidRPr="004E7DBD">
        <w:rPr>
          <w:rPrChange w:id="10040" w:author="Alexandre Marcondes" w:date="2019-07-09T18:16:00Z">
            <w:rPr/>
          </w:rPrChange>
        </w:rPr>
        <w:t xml:space="preserve">nto de </w:t>
      </w:r>
      <w:r w:rsidR="009D09CB" w:rsidRPr="004E7DBD">
        <w:rPr>
          <w:rPrChange w:id="10041" w:author="Alexandre Marcondes" w:date="2019-07-09T18:16:00Z">
            <w:rPr/>
          </w:rPrChange>
        </w:rPr>
        <w:t>imagem</w:t>
      </w:r>
      <w:r w:rsidRPr="004E7DBD">
        <w:rPr>
          <w:rPrChange w:id="10042" w:author="Alexandre Marcondes" w:date="2019-07-09T18:16:00Z">
            <w:rPr/>
          </w:rPrChange>
        </w:rPr>
        <w:t xml:space="preserve"> resultar em um resultado insatisfatório o VANT execut</w:t>
      </w:r>
      <w:r w:rsidR="009D09CB" w:rsidRPr="004E7DBD">
        <w:rPr>
          <w:rPrChange w:id="10043" w:author="Alexandre Marcondes" w:date="2019-07-09T18:16:00Z">
            <w:rPr/>
          </w:rPrChange>
        </w:rPr>
        <w:t>a</w:t>
      </w:r>
      <w:r w:rsidRPr="004E7DBD">
        <w:rPr>
          <w:rPrChange w:id="10044" w:author="Alexandre Marcondes" w:date="2019-07-09T18:16:00Z">
            <w:rPr/>
          </w:rPrChange>
        </w:rPr>
        <w:t xml:space="preserve"> uma </w:t>
      </w:r>
      <w:r w:rsidR="009D09CB" w:rsidRPr="004E7DBD">
        <w:rPr>
          <w:rPrChange w:id="10045" w:author="Alexandre Marcondes" w:date="2019-07-09T18:16:00Z">
            <w:rPr/>
          </w:rPrChange>
        </w:rPr>
        <w:t xml:space="preserve">adaptativa </w:t>
      </w:r>
      <w:r w:rsidRPr="004E7DBD">
        <w:rPr>
          <w:rPrChange w:id="10046" w:author="Alexandre Marcondes" w:date="2019-07-09T18:16:00Z">
            <w:rPr/>
          </w:rPrChange>
        </w:rPr>
        <w:t xml:space="preserve">com objetivo de melhorar a </w:t>
      </w:r>
      <w:r w:rsidR="009D09CB" w:rsidRPr="004E7DBD">
        <w:rPr>
          <w:rPrChange w:id="10047" w:author="Alexandre Marcondes" w:date="2019-07-09T18:16:00Z">
            <w:rPr/>
          </w:rPrChange>
        </w:rPr>
        <w:t>análise</w:t>
      </w:r>
      <w:r w:rsidRPr="004E7DBD">
        <w:rPr>
          <w:rPrChange w:id="10048" w:author="Alexandre Marcondes" w:date="2019-07-09T18:16:00Z">
            <w:rPr/>
          </w:rPrChange>
        </w:rPr>
        <w:t xml:space="preserve"> </w:t>
      </w:r>
      <w:r w:rsidR="009D09CB" w:rsidRPr="004E7DBD">
        <w:rPr>
          <w:rPrChange w:id="10049" w:author="Alexandre Marcondes" w:date="2019-07-09T18:16:00Z">
            <w:rPr/>
          </w:rPrChange>
        </w:rPr>
        <w:t xml:space="preserve">de imagem </w:t>
      </w:r>
      <w:r w:rsidRPr="004E7DBD">
        <w:rPr>
          <w:rPrChange w:id="10050" w:author="Alexandre Marcondes" w:date="2019-07-09T18:16:00Z">
            <w:rPr/>
          </w:rPrChange>
        </w:rPr>
        <w:t>do módulo.</w:t>
      </w:r>
    </w:p>
    <w:p w:rsidR="000F4DC6" w:rsidRPr="004E7DBD" w:rsidRDefault="009D09CB" w:rsidP="006E1D27">
      <w:pPr>
        <w:rPr>
          <w:rPrChange w:id="10051" w:author="Alexandre Marcondes" w:date="2019-07-09T18:16:00Z">
            <w:rPr/>
          </w:rPrChange>
        </w:rPr>
      </w:pPr>
      <w:r w:rsidRPr="004E7DBD">
        <w:rPr>
          <w:rPrChange w:id="10052" w:author="Alexandre Marcondes" w:date="2019-07-09T18:16:00Z">
            <w:rPr/>
          </w:rPrChange>
        </w:rPr>
        <w:t xml:space="preserve">Este </w:t>
      </w:r>
      <w:r w:rsidR="000F4DC6" w:rsidRPr="004E7DBD">
        <w:rPr>
          <w:rPrChange w:id="10053" w:author="Alexandre Marcondes" w:date="2019-07-09T18:16:00Z">
            <w:rPr/>
          </w:rPrChange>
        </w:rPr>
        <w:t>trabalho não</w:t>
      </w:r>
      <w:r w:rsidRPr="004E7DBD">
        <w:rPr>
          <w:rPrChange w:id="10054" w:author="Alexandre Marcondes" w:date="2019-07-09T18:16:00Z">
            <w:rPr/>
          </w:rPrChange>
        </w:rPr>
        <w:t xml:space="preserve"> é</w:t>
      </w:r>
      <w:r w:rsidR="000F4DC6" w:rsidRPr="004E7DBD">
        <w:rPr>
          <w:rPrChange w:id="10055" w:author="Alexandre Marcondes" w:date="2019-07-09T18:16:00Z">
            <w:rPr/>
          </w:rPrChange>
        </w:rPr>
        <w:t xml:space="preserve"> </w:t>
      </w:r>
      <w:r w:rsidRPr="004E7DBD">
        <w:rPr>
          <w:rPrChange w:id="10056" w:author="Alexandre Marcondes" w:date="2019-07-09T18:16:00Z">
            <w:rPr/>
          </w:rPrChange>
        </w:rPr>
        <w:t>sobre o algoritmo</w:t>
      </w:r>
      <w:r w:rsidR="000F4DC6" w:rsidRPr="004E7DBD">
        <w:rPr>
          <w:rPrChange w:id="10057" w:author="Alexandre Marcondes" w:date="2019-07-09T18:16:00Z">
            <w:rPr/>
          </w:rPrChange>
        </w:rPr>
        <w:t xml:space="preserve"> </w:t>
      </w:r>
      <w:r w:rsidRPr="004E7DBD">
        <w:rPr>
          <w:rPrChange w:id="10058" w:author="Alexandre Marcondes" w:date="2019-07-09T18:16:00Z">
            <w:rPr/>
          </w:rPrChange>
        </w:rPr>
        <w:t>de</w:t>
      </w:r>
      <w:r w:rsidR="000F4DC6" w:rsidRPr="004E7DBD">
        <w:rPr>
          <w:rPrChange w:id="10059" w:author="Alexandre Marcondes" w:date="2019-07-09T18:16:00Z">
            <w:rPr/>
          </w:rPrChange>
        </w:rPr>
        <w:t xml:space="preserve"> </w:t>
      </w:r>
      <w:r w:rsidRPr="004E7DBD">
        <w:rPr>
          <w:rPrChange w:id="10060" w:author="Alexandre Marcondes" w:date="2019-07-09T18:16:00Z">
            <w:rPr/>
          </w:rPrChange>
        </w:rPr>
        <w:t>tratamento</w:t>
      </w:r>
      <w:r w:rsidR="000F4DC6" w:rsidRPr="004E7DBD">
        <w:rPr>
          <w:rPrChange w:id="10061" w:author="Alexandre Marcondes" w:date="2019-07-09T18:16:00Z">
            <w:rPr/>
          </w:rPrChange>
        </w:rPr>
        <w:t xml:space="preserve"> de imagem</w:t>
      </w:r>
      <w:r w:rsidRPr="004E7DBD">
        <w:rPr>
          <w:rPrChange w:id="10062" w:author="Alexandre Marcondes" w:date="2019-07-09T18:16:00Z">
            <w:rPr/>
          </w:rPrChange>
        </w:rPr>
        <w:t xml:space="preserve">, porem o tópico, onde o modulo que futuramente realize essa função deve escrever, é especificado como </w:t>
      </w:r>
      <w:r w:rsidRPr="004E7DBD">
        <w:rPr>
          <w:i/>
          <w:rPrChange w:id="10063" w:author="Alexandre Marcondes" w:date="2019-07-09T18:16:00Z">
            <w:rPr>
              <w:i/>
            </w:rPr>
          </w:rPrChange>
        </w:rPr>
        <w:t>imagem/status</w:t>
      </w:r>
      <w:r w:rsidRPr="004E7DBD">
        <w:rPr>
          <w:rPrChange w:id="10064" w:author="Alexandre Marcondes" w:date="2019-07-09T18:16:00Z">
            <w:rPr/>
          </w:rPrChange>
        </w:rPr>
        <w:t xml:space="preserve">. O valor </w:t>
      </w:r>
      <w:proofErr w:type="gramStart"/>
      <w:r w:rsidRPr="004E7DBD">
        <w:rPr>
          <w:rPrChange w:id="10065" w:author="Alexandre Marcondes" w:date="2019-07-09T18:16:00Z">
            <w:rPr/>
          </w:rPrChange>
        </w:rPr>
        <w:t>1</w:t>
      </w:r>
      <w:proofErr w:type="gramEnd"/>
      <w:r w:rsidRPr="004E7DBD">
        <w:rPr>
          <w:rPrChange w:id="10066" w:author="Alexandre Marcondes" w:date="2019-07-09T18:16:00Z">
            <w:rPr/>
          </w:rPrChange>
        </w:rPr>
        <w:t xml:space="preserve"> significa que o VANT não deve realizar a rota, enquanto que -1 significa que o VANT deve realizar a rota alternativa.</w:t>
      </w:r>
    </w:p>
    <w:p w:rsidR="006E1D27" w:rsidRPr="004E7DBD" w:rsidRDefault="009D09CB" w:rsidP="006E1D27">
      <w:pPr>
        <w:rPr>
          <w:rPrChange w:id="10067" w:author="Alexandre Marcondes" w:date="2019-07-09T18:16:00Z">
            <w:rPr/>
          </w:rPrChange>
        </w:rPr>
      </w:pPr>
      <w:r w:rsidRPr="004E7DBD">
        <w:rPr>
          <w:rPrChange w:id="10068" w:author="Alexandre Marcondes" w:date="2019-07-09T18:16:00Z">
            <w:rPr/>
          </w:rPrChange>
        </w:rPr>
        <w:t xml:space="preserve">Caso haja </w:t>
      </w:r>
      <w:proofErr w:type="gramStart"/>
      <w:r w:rsidRPr="004E7DBD">
        <w:rPr>
          <w:rPrChange w:id="10069" w:author="Alexandre Marcondes" w:date="2019-07-09T18:16:00Z">
            <w:rPr/>
          </w:rPrChange>
        </w:rPr>
        <w:t>um troca</w:t>
      </w:r>
      <w:proofErr w:type="gramEnd"/>
      <w:r w:rsidRPr="004E7DBD">
        <w:rPr>
          <w:rPrChange w:id="10070" w:author="Alexandre Marcondes" w:date="2019-07-09T18:16:00Z">
            <w:rPr/>
          </w:rPrChange>
        </w:rPr>
        <w:t xml:space="preserve"> de nível e o modulo executor receba o comando para ignorar a rota </w:t>
      </w:r>
      <w:r w:rsidR="00731120" w:rsidRPr="004E7DBD">
        <w:rPr>
          <w:rPrChange w:id="10071" w:author="Alexandre Marcondes" w:date="2019-07-09T18:16:00Z">
            <w:rPr/>
          </w:rPrChange>
        </w:rPr>
        <w:t>adaptativa</w:t>
      </w:r>
      <w:r w:rsidRPr="004E7DBD">
        <w:rPr>
          <w:rPrChange w:id="10072" w:author="Alexandre Marcondes" w:date="2019-07-09T18:16:00Z">
            <w:rPr/>
          </w:rPrChange>
        </w:rPr>
        <w:t xml:space="preserve">, todos os pontos com o valor de nível </w:t>
      </w:r>
      <w:r w:rsidR="00731120" w:rsidRPr="004E7DBD">
        <w:rPr>
          <w:rPrChange w:id="10073" w:author="Alexandre Marcondes" w:date="2019-07-09T18:16:00Z">
            <w:rPr/>
          </w:rPrChange>
        </w:rPr>
        <w:t>diferente do atual</w:t>
      </w:r>
      <w:r w:rsidRPr="004E7DBD">
        <w:rPr>
          <w:rPrChange w:id="10074" w:author="Alexandre Marcondes" w:date="2019-07-09T18:16:00Z">
            <w:rPr/>
          </w:rPrChange>
        </w:rPr>
        <w:t xml:space="preserve"> são ignorados at</w:t>
      </w:r>
      <w:r w:rsidR="00731120" w:rsidRPr="004E7DBD">
        <w:rPr>
          <w:rPrChange w:id="10075" w:author="Alexandre Marcondes" w:date="2019-07-09T18:16:00Z">
            <w:rPr/>
          </w:rPrChange>
        </w:rPr>
        <w:t>é que o próximo ponto seja do mesmo nível que o atual</w:t>
      </w:r>
      <w:r w:rsidRPr="004E7DBD">
        <w:rPr>
          <w:rPrChange w:id="10076" w:author="Alexandre Marcondes" w:date="2019-07-09T18:16:00Z">
            <w:rPr/>
          </w:rPrChange>
        </w:rPr>
        <w:t>.</w:t>
      </w:r>
    </w:p>
    <w:p w:rsidR="00731120" w:rsidRPr="004E7DBD" w:rsidRDefault="00731120" w:rsidP="006E1D27">
      <w:pPr>
        <w:rPr>
          <w:rPrChange w:id="10077" w:author="Alexandre Marcondes" w:date="2019-07-09T18:16:00Z">
            <w:rPr/>
          </w:rPrChange>
        </w:rPr>
      </w:pPr>
      <w:r w:rsidRPr="004E7DBD">
        <w:rPr>
          <w:rPrChange w:id="10078" w:author="Alexandre Marcondes" w:date="2019-07-09T18:16:00Z">
            <w:rPr/>
          </w:rPrChange>
        </w:rP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Pr="004E7DBD" w:rsidRDefault="009D09CB" w:rsidP="006E1D27">
      <w:pPr>
        <w:rPr>
          <w:rPrChange w:id="10079" w:author="Alexandre Marcondes" w:date="2019-07-09T18:16:00Z">
            <w:rPr/>
          </w:rPrChange>
        </w:rPr>
      </w:pPr>
      <w:r w:rsidRPr="004E7DBD">
        <w:rPr>
          <w:rPrChange w:id="10080" w:author="Alexandre Marcondes" w:date="2019-07-09T18:16:00Z">
            <w:rPr/>
          </w:rPrChange>
        </w:rPr>
        <w:t xml:space="preserve">As rotas adaptativas ocorrem no </w:t>
      </w:r>
      <w:proofErr w:type="gramStart"/>
      <w:r w:rsidRPr="004E7DBD">
        <w:rPr>
          <w:rPrChange w:id="10081" w:author="Alexandre Marcondes" w:date="2019-07-09T18:16:00Z">
            <w:rPr/>
          </w:rPrChange>
        </w:rPr>
        <w:t>formato cascada</w:t>
      </w:r>
      <w:proofErr w:type="gramEnd"/>
      <w:r w:rsidRPr="004E7DBD">
        <w:rPr>
          <w:rPrChange w:id="10082" w:author="Alexandre Marcondes" w:date="2019-07-09T18:16:00Z">
            <w:rPr/>
          </w:rPrChange>
        </w:rPr>
        <w:t xml:space="preserve">, </w:t>
      </w:r>
      <w:r w:rsidR="00215C39" w:rsidRPr="004E7DBD">
        <w:rPr>
          <w:rPrChange w:id="10083" w:author="Alexandre Marcondes" w:date="2019-07-09T18:16:00Z">
            <w:rPr/>
          </w:rPrChange>
        </w:rPr>
        <w:t>pode haver</w:t>
      </w:r>
      <w:r w:rsidRPr="004E7DBD">
        <w:rPr>
          <w:rPrChange w:id="10084" w:author="Alexandre Marcondes" w:date="2019-07-09T18:16:00Z">
            <w:rPr/>
          </w:rPrChange>
        </w:rPr>
        <w:t xml:space="preserve"> n níveis no arquivo </w:t>
      </w:r>
      <w:r w:rsidR="00731120" w:rsidRPr="004E7DBD">
        <w:rPr>
          <w:rPrChange w:id="10085" w:author="Alexandre Marcondes" w:date="2019-07-09T18:16:00Z">
            <w:rPr/>
          </w:rPrChange>
        </w:rPr>
        <w:t>e</w:t>
      </w:r>
      <w:r w:rsidRPr="004E7DBD">
        <w:rPr>
          <w:rPrChange w:id="10086" w:author="Alexandre Marcondes" w:date="2019-07-09T18:16:00Z">
            <w:rPr/>
          </w:rPrChange>
        </w:rPr>
        <w:t xml:space="preserve"> </w:t>
      </w:r>
      <w:r w:rsidR="00215C39" w:rsidRPr="004E7DBD">
        <w:rPr>
          <w:rPrChange w:id="10087" w:author="Alexandre Marcondes" w:date="2019-07-09T18:16:00Z">
            <w:rPr/>
          </w:rPrChange>
        </w:rPr>
        <w:t>pode haver</w:t>
      </w:r>
      <w:r w:rsidRPr="004E7DBD">
        <w:rPr>
          <w:rPrChange w:id="10088" w:author="Alexandre Marcondes" w:date="2019-07-09T18:16:00Z">
            <w:rPr/>
          </w:rPrChange>
        </w:rPr>
        <w:t xml:space="preserve"> n trocas de um mesmo nível para outro.</w:t>
      </w:r>
      <w:r w:rsidR="00731120" w:rsidRPr="004E7DBD">
        <w:rPr>
          <w:rPrChange w:id="10089" w:author="Alexandre Marcondes" w:date="2019-07-09T18:16:00Z">
            <w:rPr/>
          </w:rPrChange>
        </w:rPr>
        <w:t xml:space="preserve"> A ideia da execução das rotas adaptativas é exibida </w:t>
      </w:r>
      <w:r w:rsidR="00174506" w:rsidRPr="004E7DBD">
        <w:rPr>
          <w:rPrChange w:id="10090" w:author="Alexandre Marcondes" w:date="2019-07-09T18:16:00Z">
            <w:rPr/>
          </w:rPrChange>
        </w:rPr>
        <w:t xml:space="preserve">na </w:t>
      </w:r>
      <w:r w:rsidR="00174506" w:rsidRPr="004E7DBD">
        <w:rPr>
          <w:rPrChange w:id="10091" w:author="Alexandre Marcondes" w:date="2019-07-09T18:16:00Z">
            <w:rPr/>
          </w:rPrChange>
        </w:rPr>
        <w:fldChar w:fldCharType="begin"/>
      </w:r>
      <w:r w:rsidR="00174506" w:rsidRPr="004E7DBD">
        <w:rPr>
          <w:rPrChange w:id="10092" w:author="Alexandre Marcondes" w:date="2019-07-09T18:16:00Z">
            <w:rPr/>
          </w:rPrChange>
        </w:rPr>
        <w:instrText xml:space="preserve"> REF _Ref8490760 \h </w:instrText>
      </w:r>
      <w:r w:rsidR="00174506" w:rsidRPr="004E7DBD">
        <w:rPr>
          <w:rPrChange w:id="10093" w:author="Alexandre Marcondes" w:date="2019-07-09T18:16:00Z">
            <w:rPr/>
          </w:rPrChange>
        </w:rPr>
      </w:r>
      <w:r w:rsidR="00174506" w:rsidRPr="004E7DBD">
        <w:rPr>
          <w:rPrChange w:id="10094" w:author="Alexandre Marcondes" w:date="2019-07-09T18:16:00Z">
            <w:rPr/>
          </w:rPrChange>
        </w:rPr>
        <w:fldChar w:fldCharType="separate"/>
      </w:r>
      <w:r w:rsidR="00C239C6" w:rsidRPr="004E7DBD">
        <w:rPr>
          <w:rPrChange w:id="10095" w:author="Alexandre Marcondes" w:date="2019-07-09T18:16:00Z">
            <w:rPr/>
          </w:rPrChange>
        </w:rPr>
        <w:t xml:space="preserve">Figura </w:t>
      </w:r>
      <w:r w:rsidR="00C239C6" w:rsidRPr="004E7DBD">
        <w:rPr>
          <w:noProof/>
          <w:rPrChange w:id="10096" w:author="Alexandre Marcondes" w:date="2019-07-09T18:16:00Z">
            <w:rPr>
              <w:noProof/>
            </w:rPr>
          </w:rPrChange>
        </w:rPr>
        <w:t>36</w:t>
      </w:r>
      <w:r w:rsidR="00174506" w:rsidRPr="004E7DBD">
        <w:rPr>
          <w:rPrChange w:id="10097" w:author="Alexandre Marcondes" w:date="2019-07-09T18:16:00Z">
            <w:rPr/>
          </w:rPrChange>
        </w:rPr>
        <w:fldChar w:fldCharType="end"/>
      </w:r>
      <w:r w:rsidR="00174506" w:rsidRPr="004E7DBD">
        <w:rPr>
          <w:rPrChange w:id="10098" w:author="Alexandre Marcondes" w:date="2019-07-09T18:16:00Z">
            <w:rPr/>
          </w:rPrChange>
        </w:rPr>
        <w:t>.</w:t>
      </w:r>
    </w:p>
    <w:p w:rsidR="00174506" w:rsidRPr="004E7DBD" w:rsidRDefault="00174506" w:rsidP="00174506">
      <w:pPr>
        <w:pStyle w:val="Legenda"/>
        <w:keepNext/>
        <w:rPr>
          <w:rPrChange w:id="10099" w:author="Alexandre Marcondes" w:date="2019-07-09T18:16:00Z">
            <w:rPr/>
          </w:rPrChange>
        </w:rPr>
      </w:pPr>
      <w:bookmarkStart w:id="10100" w:name="_Ref8490760"/>
      <w:bookmarkStart w:id="10101" w:name="_Toc9086579"/>
      <w:bookmarkStart w:id="10102" w:name="_Toc9086904"/>
      <w:bookmarkStart w:id="10103" w:name="_Toc9087031"/>
      <w:bookmarkStart w:id="10104" w:name="_Toc9088042"/>
      <w:bookmarkStart w:id="10105" w:name="_Toc9088383"/>
      <w:bookmarkStart w:id="10106" w:name="_Toc9088508"/>
      <w:r w:rsidRPr="004E7DBD">
        <w:rPr>
          <w:rPrChange w:id="10107" w:author="Alexandre Marcondes" w:date="2019-07-09T18:16:00Z">
            <w:rPr/>
          </w:rPrChange>
        </w:rPr>
        <w:lastRenderedPageBreak/>
        <w:t xml:space="preserve">Figura </w:t>
      </w:r>
      <w:r w:rsidR="00DF2272" w:rsidRPr="004E7DBD">
        <w:rPr>
          <w:noProof/>
          <w:rPrChange w:id="10108" w:author="Alexandre Marcondes" w:date="2019-07-09T18:16:00Z">
            <w:rPr>
              <w:noProof/>
            </w:rPr>
          </w:rPrChange>
        </w:rPr>
        <w:fldChar w:fldCharType="begin"/>
      </w:r>
      <w:r w:rsidR="00DF2272" w:rsidRPr="004E7DBD">
        <w:rPr>
          <w:noProof/>
          <w:rPrChange w:id="10109" w:author="Alexandre Marcondes" w:date="2019-07-09T18:16:00Z">
            <w:rPr>
              <w:noProof/>
            </w:rPr>
          </w:rPrChange>
        </w:rPr>
        <w:instrText xml:space="preserve"> SEQ Figura \* ARABIC </w:instrText>
      </w:r>
      <w:r w:rsidR="00DF2272" w:rsidRPr="004E7DBD">
        <w:rPr>
          <w:noProof/>
          <w:rPrChange w:id="10110" w:author="Alexandre Marcondes" w:date="2019-07-09T18:16:00Z">
            <w:rPr>
              <w:noProof/>
            </w:rPr>
          </w:rPrChange>
        </w:rPr>
        <w:fldChar w:fldCharType="separate"/>
      </w:r>
      <w:r w:rsidR="00881DF2" w:rsidRPr="004E7DBD">
        <w:rPr>
          <w:noProof/>
          <w:rPrChange w:id="10111" w:author="Alexandre Marcondes" w:date="2019-07-09T18:16:00Z">
            <w:rPr>
              <w:noProof/>
            </w:rPr>
          </w:rPrChange>
        </w:rPr>
        <w:t>36</w:t>
      </w:r>
      <w:r w:rsidR="00DF2272" w:rsidRPr="004E7DBD">
        <w:rPr>
          <w:noProof/>
          <w:rPrChange w:id="10112" w:author="Alexandre Marcondes" w:date="2019-07-09T18:16:00Z">
            <w:rPr>
              <w:noProof/>
            </w:rPr>
          </w:rPrChange>
        </w:rPr>
        <w:fldChar w:fldCharType="end"/>
      </w:r>
      <w:bookmarkEnd w:id="10100"/>
      <w:r w:rsidRPr="004E7DBD">
        <w:rPr>
          <w:rPrChange w:id="10113" w:author="Alexandre Marcondes" w:date="2019-07-09T18:16:00Z">
            <w:rPr/>
          </w:rPrChange>
        </w:rPr>
        <w:t xml:space="preserve"> </w:t>
      </w:r>
      <w:r w:rsidR="00D033AB" w:rsidRPr="004E7DBD">
        <w:rPr>
          <w:rPrChange w:id="10114" w:author="Alexandre Marcondes" w:date="2019-07-09T18:16:00Z">
            <w:rPr/>
          </w:rPrChange>
        </w:rPr>
        <w:t>–</w:t>
      </w:r>
      <w:r w:rsidRPr="004E7DBD">
        <w:rPr>
          <w:rPrChange w:id="10115" w:author="Alexandre Marcondes" w:date="2019-07-09T18:16:00Z">
            <w:rPr/>
          </w:rPrChange>
        </w:rPr>
        <w:t xml:space="preserve"> Modulo executor de rotas: diagrama de níveis</w:t>
      </w:r>
      <w:bookmarkEnd w:id="10101"/>
      <w:bookmarkEnd w:id="10102"/>
      <w:bookmarkEnd w:id="10103"/>
      <w:bookmarkEnd w:id="10104"/>
      <w:bookmarkEnd w:id="10105"/>
      <w:bookmarkEnd w:id="10106"/>
    </w:p>
    <w:p w:rsidR="00002D58" w:rsidRPr="004E7DBD" w:rsidRDefault="00002D58" w:rsidP="006E1D27">
      <w:pPr>
        <w:rPr>
          <w:rPrChange w:id="10116" w:author="Alexandre Marcondes" w:date="2019-07-09T18:16:00Z">
            <w:rPr/>
          </w:rPrChange>
        </w:rPr>
      </w:pPr>
      <w:r w:rsidRPr="004E7DBD">
        <w:rPr>
          <w:noProof/>
          <w:lang w:eastAsia="pt-BR"/>
          <w:rPrChange w:id="10117" w:author="Alexandre Marcondes" w:date="2019-07-09T18:16:00Z">
            <w:rPr>
              <w:noProof/>
              <w:lang w:eastAsia="pt-BR"/>
            </w:rPr>
          </w:rPrChange>
        </w:rPr>
        <w:drawing>
          <wp:inline distT="0" distB="0" distL="0" distR="0" wp14:anchorId="7B7277C8" wp14:editId="716A2445">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4E7DBD" w:rsidRDefault="00174506" w:rsidP="006E1D27">
      <w:pPr>
        <w:rPr>
          <w:rPrChange w:id="10118" w:author="Alexandre Marcondes" w:date="2019-07-09T18:16:00Z">
            <w:rPr/>
          </w:rPrChange>
        </w:rPr>
      </w:pPr>
      <w:r w:rsidRPr="004E7DBD">
        <w:rPr>
          <w:rPrChange w:id="10119" w:author="Alexandre Marcondes" w:date="2019-07-09T18:16:00Z">
            <w:rPr/>
          </w:rPrChange>
        </w:rPr>
        <w:t>Fonte: Arquivo pessoal</w:t>
      </w:r>
    </w:p>
    <w:p w:rsidR="00731120" w:rsidRPr="004E7DBD" w:rsidRDefault="00731120" w:rsidP="006E1D27">
      <w:pPr>
        <w:rPr>
          <w:rPrChange w:id="10120" w:author="Alexandre Marcondes" w:date="2019-07-09T18:16:00Z">
            <w:rPr/>
          </w:rPrChange>
        </w:rPr>
      </w:pPr>
    </w:p>
    <w:p w:rsidR="00002D58" w:rsidRPr="004E7DBD" w:rsidRDefault="00002D58" w:rsidP="006E1D27">
      <w:pPr>
        <w:rPr>
          <w:rPrChange w:id="10121" w:author="Alexandre Marcondes" w:date="2019-07-09T18:16:00Z">
            <w:rPr/>
          </w:rPrChange>
        </w:rPr>
      </w:pPr>
      <w:r w:rsidRPr="004E7DBD">
        <w:rPr>
          <w:rPrChange w:id="10122" w:author="Alexandre Marcondes" w:date="2019-07-09T18:16:00Z">
            <w:rPr/>
          </w:rPrChange>
        </w:rPr>
        <w:t xml:space="preserve">A </w:t>
      </w:r>
      <w:r w:rsidR="00174506" w:rsidRPr="004E7DBD">
        <w:rPr>
          <w:rPrChange w:id="10123" w:author="Alexandre Marcondes" w:date="2019-07-09T18:16:00Z">
            <w:rPr/>
          </w:rPrChange>
        </w:rPr>
        <w:fldChar w:fldCharType="begin"/>
      </w:r>
      <w:r w:rsidR="00174506" w:rsidRPr="004E7DBD">
        <w:rPr>
          <w:rPrChange w:id="10124" w:author="Alexandre Marcondes" w:date="2019-07-09T18:16:00Z">
            <w:rPr/>
          </w:rPrChange>
        </w:rPr>
        <w:instrText xml:space="preserve"> REF _Ref8490760 \h </w:instrText>
      </w:r>
      <w:r w:rsidR="00174506" w:rsidRPr="004E7DBD">
        <w:rPr>
          <w:rPrChange w:id="10125" w:author="Alexandre Marcondes" w:date="2019-07-09T18:16:00Z">
            <w:rPr/>
          </w:rPrChange>
        </w:rPr>
      </w:r>
      <w:r w:rsidR="00174506" w:rsidRPr="004E7DBD">
        <w:rPr>
          <w:rPrChange w:id="10126" w:author="Alexandre Marcondes" w:date="2019-07-09T18:16:00Z">
            <w:rPr/>
          </w:rPrChange>
        </w:rPr>
        <w:fldChar w:fldCharType="separate"/>
      </w:r>
      <w:r w:rsidR="00C239C6" w:rsidRPr="004E7DBD">
        <w:rPr>
          <w:rPrChange w:id="10127" w:author="Alexandre Marcondes" w:date="2019-07-09T18:16:00Z">
            <w:rPr/>
          </w:rPrChange>
        </w:rPr>
        <w:t xml:space="preserve">Figura </w:t>
      </w:r>
      <w:r w:rsidR="00C239C6" w:rsidRPr="004E7DBD">
        <w:rPr>
          <w:noProof/>
          <w:rPrChange w:id="10128" w:author="Alexandre Marcondes" w:date="2019-07-09T18:16:00Z">
            <w:rPr>
              <w:noProof/>
            </w:rPr>
          </w:rPrChange>
        </w:rPr>
        <w:t>36</w:t>
      </w:r>
      <w:r w:rsidR="00174506" w:rsidRPr="004E7DBD">
        <w:rPr>
          <w:rPrChange w:id="10129" w:author="Alexandre Marcondes" w:date="2019-07-09T18:16:00Z">
            <w:rPr/>
          </w:rPrChange>
        </w:rPr>
        <w:fldChar w:fldCharType="end"/>
      </w:r>
      <w:r w:rsidR="00174506" w:rsidRPr="004E7DBD">
        <w:rPr>
          <w:rPrChange w:id="10130" w:author="Alexandre Marcondes" w:date="2019-07-09T18:16:00Z">
            <w:rPr/>
          </w:rPrChange>
        </w:rPr>
        <w:t xml:space="preserve"> </w:t>
      </w:r>
      <w:r w:rsidRPr="004E7DBD">
        <w:rPr>
          <w:rPrChange w:id="10131" w:author="Alexandre Marcondes" w:date="2019-07-09T18:16:00Z">
            <w:rPr/>
          </w:rPrChange>
        </w:rPr>
        <w:t xml:space="preserve">mostra que ao longo da rota existem dois pontos de decisão que dependem do tratamento de imagem. No primeiro ponto de decisão caso o resultado seja percorrer a rota adaptativa, todos os pontos de nível </w:t>
      </w:r>
      <w:proofErr w:type="gramStart"/>
      <w:r w:rsidRPr="004E7DBD">
        <w:rPr>
          <w:rPrChange w:id="10132" w:author="Alexandre Marcondes" w:date="2019-07-09T18:16:00Z">
            <w:rPr/>
          </w:rPrChange>
        </w:rPr>
        <w:t>2</w:t>
      </w:r>
      <w:proofErr w:type="gramEnd"/>
      <w:r w:rsidRPr="004E7DBD">
        <w:rPr>
          <w:rPrChange w:id="10133" w:author="Alexandre Marcondes" w:date="2019-07-09T18:16:00Z">
            <w:rPr/>
          </w:rPrChange>
        </w:rPr>
        <w:t xml:space="preserve"> são executados em sequência até a nova interrupção no ponto de decisão 2, caso contrário os pontos de nível 2 e 3 são ignorados até a ocorrência do ponto de nível 1 novamente.</w:t>
      </w:r>
    </w:p>
    <w:p w:rsidR="00002D58" w:rsidRPr="004E7DBD" w:rsidRDefault="00002D58" w:rsidP="006E1D27">
      <w:pPr>
        <w:rPr>
          <w:rPrChange w:id="10134" w:author="Alexandre Marcondes" w:date="2019-07-09T18:16:00Z">
            <w:rPr/>
          </w:rPrChange>
        </w:rPr>
      </w:pPr>
      <w:r w:rsidRPr="004E7DBD">
        <w:rPr>
          <w:rPrChange w:id="10135" w:author="Alexandre Marcondes" w:date="2019-07-09T18:16:00Z">
            <w:rPr/>
          </w:rPrChange>
        </w:rPr>
        <w:t xml:space="preserve">O ponto de decisão </w:t>
      </w:r>
      <w:proofErr w:type="gramStart"/>
      <w:r w:rsidRPr="004E7DBD">
        <w:rPr>
          <w:rPrChange w:id="10136" w:author="Alexandre Marcondes" w:date="2019-07-09T18:16:00Z">
            <w:rPr/>
          </w:rPrChange>
        </w:rPr>
        <w:t>2</w:t>
      </w:r>
      <w:proofErr w:type="gramEnd"/>
      <w:r w:rsidRPr="004E7DBD">
        <w:rPr>
          <w:rPrChange w:id="10137" w:author="Alexandre Marcondes" w:date="2019-07-09T18:16:00Z">
            <w:rPr/>
          </w:rPrChange>
        </w:rPr>
        <w:t xml:space="preserve"> acontece quando no ponto de decisão 1 a opção foi executar a rota adaptativa. Ao chegar </w:t>
      </w:r>
      <w:proofErr w:type="gramStart"/>
      <w:r w:rsidRPr="004E7DBD">
        <w:rPr>
          <w:rPrChange w:id="10138" w:author="Alexandre Marcondes" w:date="2019-07-09T18:16:00Z">
            <w:rPr/>
          </w:rPrChange>
        </w:rPr>
        <w:t>no</w:t>
      </w:r>
      <w:proofErr w:type="gramEnd"/>
      <w:r w:rsidRPr="004E7DBD">
        <w:rPr>
          <w:rPrChange w:id="10139" w:author="Alexandre Marcondes" w:date="2019-07-09T18:16:00Z">
            <w:rPr/>
          </w:rPrChange>
        </w:rPr>
        <w:t xml:space="preserve"> ponto de </w:t>
      </w:r>
      <w:r w:rsidR="00174506" w:rsidRPr="004E7DBD">
        <w:rPr>
          <w:rPrChange w:id="10140" w:author="Alexandre Marcondes" w:date="2019-07-09T18:16:00Z">
            <w:rPr/>
          </w:rPrChange>
        </w:rPr>
        <w:t>decisão</w:t>
      </w:r>
      <w:r w:rsidRPr="004E7DBD">
        <w:rPr>
          <w:rPrChange w:id="10141" w:author="Alexandre Marcondes" w:date="2019-07-09T18:16:00Z">
            <w:rPr/>
          </w:rPrChange>
        </w:rP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w:t>
      </w:r>
      <w:proofErr w:type="gramStart"/>
      <w:r w:rsidRPr="004E7DBD">
        <w:rPr>
          <w:rPrChange w:id="10142" w:author="Alexandre Marcondes" w:date="2019-07-09T18:16:00Z">
            <w:rPr/>
          </w:rPrChange>
        </w:rPr>
        <w:t>3</w:t>
      </w:r>
      <w:proofErr w:type="gramEnd"/>
      <w:r w:rsidRPr="004E7DBD">
        <w:rPr>
          <w:rPrChange w:id="10143" w:author="Alexandre Marcondes" w:date="2019-07-09T18:16:00Z">
            <w:rPr/>
          </w:rPrChange>
        </w:rPr>
        <w:t xml:space="preserve"> e executa a última posição do nível 2, em seguida voltando sem interrupções para o nível 1</w:t>
      </w:r>
      <w:r w:rsidR="00174506" w:rsidRPr="004E7DBD">
        <w:rPr>
          <w:rPrChange w:id="10144" w:author="Alexandre Marcondes" w:date="2019-07-09T18:16:00Z">
            <w:rPr/>
          </w:rPrChange>
        </w:rPr>
        <w:t>.</w:t>
      </w:r>
    </w:p>
    <w:p w:rsidR="00174506" w:rsidRPr="004E7DBD" w:rsidRDefault="00174506" w:rsidP="006E1D27">
      <w:pPr>
        <w:rPr>
          <w:rPrChange w:id="10145" w:author="Alexandre Marcondes" w:date="2019-07-09T18:16:00Z">
            <w:rPr/>
          </w:rPrChange>
        </w:rPr>
      </w:pPr>
      <w:r w:rsidRPr="004E7DBD">
        <w:rPr>
          <w:rPrChange w:id="10146" w:author="Alexandre Marcondes" w:date="2019-07-09T18:16:00Z">
            <w:rPr/>
          </w:rPrChange>
        </w:rPr>
        <w:t xml:space="preserve">A </w:t>
      </w:r>
      <w:r w:rsidRPr="004E7DBD">
        <w:rPr>
          <w:rPrChange w:id="10147" w:author="Alexandre Marcondes" w:date="2019-07-09T18:16:00Z">
            <w:rPr/>
          </w:rPrChange>
        </w:rPr>
        <w:fldChar w:fldCharType="begin"/>
      </w:r>
      <w:r w:rsidRPr="004E7DBD">
        <w:rPr>
          <w:rPrChange w:id="10148" w:author="Alexandre Marcondes" w:date="2019-07-09T18:16:00Z">
            <w:rPr/>
          </w:rPrChange>
        </w:rPr>
        <w:instrText xml:space="preserve"> REF _Ref8490782 \h </w:instrText>
      </w:r>
      <w:r w:rsidRPr="004E7DBD">
        <w:rPr>
          <w:rPrChange w:id="10149" w:author="Alexandre Marcondes" w:date="2019-07-09T18:16:00Z">
            <w:rPr/>
          </w:rPrChange>
        </w:rPr>
      </w:r>
      <w:r w:rsidRPr="004E7DBD">
        <w:rPr>
          <w:rPrChange w:id="10150" w:author="Alexandre Marcondes" w:date="2019-07-09T18:16:00Z">
            <w:rPr/>
          </w:rPrChange>
        </w:rPr>
        <w:fldChar w:fldCharType="separate"/>
      </w:r>
      <w:r w:rsidR="00C239C6" w:rsidRPr="004E7DBD">
        <w:rPr>
          <w:rPrChange w:id="10151" w:author="Alexandre Marcondes" w:date="2019-07-09T18:16:00Z">
            <w:rPr/>
          </w:rPrChange>
        </w:rPr>
        <w:t xml:space="preserve">Figura </w:t>
      </w:r>
      <w:r w:rsidR="00C239C6" w:rsidRPr="004E7DBD">
        <w:rPr>
          <w:noProof/>
          <w:rPrChange w:id="10152" w:author="Alexandre Marcondes" w:date="2019-07-09T18:16:00Z">
            <w:rPr>
              <w:noProof/>
            </w:rPr>
          </w:rPrChange>
        </w:rPr>
        <w:t>37</w:t>
      </w:r>
      <w:r w:rsidRPr="004E7DBD">
        <w:rPr>
          <w:rPrChange w:id="10153" w:author="Alexandre Marcondes" w:date="2019-07-09T18:16:00Z">
            <w:rPr/>
          </w:rPrChange>
        </w:rPr>
        <w:fldChar w:fldCharType="end"/>
      </w:r>
      <w:r w:rsidRPr="004E7DBD">
        <w:rPr>
          <w:rPrChange w:id="10154" w:author="Alexandre Marcondes" w:date="2019-07-09T18:16:00Z">
            <w:rPr/>
          </w:rPrChange>
        </w:rPr>
        <w:t xml:space="preserve"> abaixo mostra em um plano, onde o Z é fixo para todos os pontos, e a posição em X, Y do VANT ao longo da execução da rota descrita na </w:t>
      </w:r>
      <w:r w:rsidRPr="004E7DBD">
        <w:rPr>
          <w:rPrChange w:id="10155" w:author="Alexandre Marcondes" w:date="2019-07-09T18:16:00Z">
            <w:rPr/>
          </w:rPrChange>
        </w:rPr>
        <w:fldChar w:fldCharType="begin"/>
      </w:r>
      <w:r w:rsidRPr="004E7DBD">
        <w:rPr>
          <w:rPrChange w:id="10156" w:author="Alexandre Marcondes" w:date="2019-07-09T18:16:00Z">
            <w:rPr/>
          </w:rPrChange>
        </w:rPr>
        <w:instrText xml:space="preserve"> REF _Ref8490760 \h </w:instrText>
      </w:r>
      <w:r w:rsidRPr="004E7DBD">
        <w:rPr>
          <w:rPrChange w:id="10157" w:author="Alexandre Marcondes" w:date="2019-07-09T18:16:00Z">
            <w:rPr/>
          </w:rPrChange>
        </w:rPr>
      </w:r>
      <w:r w:rsidRPr="004E7DBD">
        <w:rPr>
          <w:rPrChange w:id="10158" w:author="Alexandre Marcondes" w:date="2019-07-09T18:16:00Z">
            <w:rPr/>
          </w:rPrChange>
        </w:rPr>
        <w:fldChar w:fldCharType="separate"/>
      </w:r>
      <w:r w:rsidR="00C239C6" w:rsidRPr="004E7DBD">
        <w:rPr>
          <w:rPrChange w:id="10159" w:author="Alexandre Marcondes" w:date="2019-07-09T18:16:00Z">
            <w:rPr/>
          </w:rPrChange>
        </w:rPr>
        <w:t xml:space="preserve">Figura </w:t>
      </w:r>
      <w:r w:rsidR="00C239C6" w:rsidRPr="004E7DBD">
        <w:rPr>
          <w:noProof/>
          <w:rPrChange w:id="10160" w:author="Alexandre Marcondes" w:date="2019-07-09T18:16:00Z">
            <w:rPr>
              <w:noProof/>
            </w:rPr>
          </w:rPrChange>
        </w:rPr>
        <w:t>36</w:t>
      </w:r>
      <w:r w:rsidRPr="004E7DBD">
        <w:rPr>
          <w:rPrChange w:id="10161" w:author="Alexandre Marcondes" w:date="2019-07-09T18:16:00Z">
            <w:rPr/>
          </w:rPrChange>
        </w:rPr>
        <w:fldChar w:fldCharType="end"/>
      </w:r>
      <w:r w:rsidRPr="004E7DBD">
        <w:rPr>
          <w:rPrChange w:id="10162" w:author="Alexandre Marcondes" w:date="2019-07-09T18:16:00Z">
            <w:rPr/>
          </w:rPrChange>
        </w:rPr>
        <w:t>.</w:t>
      </w:r>
    </w:p>
    <w:p w:rsidR="00174506" w:rsidRPr="004E7DBD" w:rsidRDefault="00174506" w:rsidP="00174506">
      <w:pPr>
        <w:pStyle w:val="Legenda"/>
        <w:keepNext/>
        <w:rPr>
          <w:rPrChange w:id="10163" w:author="Alexandre Marcondes" w:date="2019-07-09T18:16:00Z">
            <w:rPr/>
          </w:rPrChange>
        </w:rPr>
      </w:pPr>
      <w:bookmarkStart w:id="10164" w:name="_Ref8490782"/>
      <w:bookmarkStart w:id="10165" w:name="_Toc9086580"/>
      <w:bookmarkStart w:id="10166" w:name="_Toc9086905"/>
      <w:bookmarkStart w:id="10167" w:name="_Toc9087032"/>
      <w:bookmarkStart w:id="10168" w:name="_Toc9088043"/>
      <w:bookmarkStart w:id="10169" w:name="_Toc9088384"/>
      <w:bookmarkStart w:id="10170" w:name="_Toc9088509"/>
      <w:r w:rsidRPr="004E7DBD">
        <w:rPr>
          <w:rPrChange w:id="10171" w:author="Alexandre Marcondes" w:date="2019-07-09T18:16:00Z">
            <w:rPr/>
          </w:rPrChange>
        </w:rPr>
        <w:lastRenderedPageBreak/>
        <w:t xml:space="preserve">Figura </w:t>
      </w:r>
      <w:r w:rsidR="00DF2272" w:rsidRPr="004E7DBD">
        <w:rPr>
          <w:noProof/>
          <w:rPrChange w:id="10172" w:author="Alexandre Marcondes" w:date="2019-07-09T18:16:00Z">
            <w:rPr>
              <w:noProof/>
            </w:rPr>
          </w:rPrChange>
        </w:rPr>
        <w:fldChar w:fldCharType="begin"/>
      </w:r>
      <w:r w:rsidR="00DF2272" w:rsidRPr="004E7DBD">
        <w:rPr>
          <w:noProof/>
          <w:rPrChange w:id="10173" w:author="Alexandre Marcondes" w:date="2019-07-09T18:16:00Z">
            <w:rPr>
              <w:noProof/>
            </w:rPr>
          </w:rPrChange>
        </w:rPr>
        <w:instrText xml:space="preserve"> SEQ Figura \* ARABIC </w:instrText>
      </w:r>
      <w:r w:rsidR="00DF2272" w:rsidRPr="004E7DBD">
        <w:rPr>
          <w:noProof/>
          <w:rPrChange w:id="10174" w:author="Alexandre Marcondes" w:date="2019-07-09T18:16:00Z">
            <w:rPr>
              <w:noProof/>
            </w:rPr>
          </w:rPrChange>
        </w:rPr>
        <w:fldChar w:fldCharType="separate"/>
      </w:r>
      <w:r w:rsidR="00881DF2" w:rsidRPr="004E7DBD">
        <w:rPr>
          <w:noProof/>
          <w:rPrChange w:id="10175" w:author="Alexandre Marcondes" w:date="2019-07-09T18:16:00Z">
            <w:rPr>
              <w:noProof/>
            </w:rPr>
          </w:rPrChange>
        </w:rPr>
        <w:t>37</w:t>
      </w:r>
      <w:r w:rsidR="00DF2272" w:rsidRPr="004E7DBD">
        <w:rPr>
          <w:noProof/>
          <w:rPrChange w:id="10176" w:author="Alexandre Marcondes" w:date="2019-07-09T18:16:00Z">
            <w:rPr>
              <w:noProof/>
            </w:rPr>
          </w:rPrChange>
        </w:rPr>
        <w:fldChar w:fldCharType="end"/>
      </w:r>
      <w:bookmarkEnd w:id="10164"/>
      <w:r w:rsidRPr="004E7DBD">
        <w:rPr>
          <w:rPrChange w:id="10177" w:author="Alexandre Marcondes" w:date="2019-07-09T18:16:00Z">
            <w:rPr/>
          </w:rPrChange>
        </w:rPr>
        <w:t xml:space="preserve"> </w:t>
      </w:r>
      <w:r w:rsidR="00D033AB" w:rsidRPr="004E7DBD">
        <w:rPr>
          <w:rPrChange w:id="10178" w:author="Alexandre Marcondes" w:date="2019-07-09T18:16:00Z">
            <w:rPr/>
          </w:rPrChange>
        </w:rPr>
        <w:t>–</w:t>
      </w:r>
      <w:r w:rsidRPr="004E7DBD">
        <w:rPr>
          <w:rPrChange w:id="10179" w:author="Alexandre Marcondes" w:date="2019-07-09T18:16:00Z">
            <w:rPr/>
          </w:rPrChange>
        </w:rPr>
        <w:t xml:space="preserve"> Modulo executor de rotas: possíveis rotas em </w:t>
      </w:r>
      <w:proofErr w:type="gramStart"/>
      <w:r w:rsidRPr="004E7DBD">
        <w:rPr>
          <w:rPrChange w:id="10180" w:author="Alexandre Marcondes" w:date="2019-07-09T18:16:00Z">
            <w:rPr/>
          </w:rPrChange>
        </w:rPr>
        <w:t>2D</w:t>
      </w:r>
      <w:bookmarkEnd w:id="10165"/>
      <w:bookmarkEnd w:id="10166"/>
      <w:bookmarkEnd w:id="10167"/>
      <w:bookmarkEnd w:id="10168"/>
      <w:bookmarkEnd w:id="10169"/>
      <w:bookmarkEnd w:id="10170"/>
      <w:proofErr w:type="gramEnd"/>
    </w:p>
    <w:p w:rsidR="00174506" w:rsidRPr="004E7DBD" w:rsidRDefault="00174506" w:rsidP="006E1D27">
      <w:pPr>
        <w:rPr>
          <w:rPrChange w:id="10181" w:author="Alexandre Marcondes" w:date="2019-07-09T18:16:00Z">
            <w:rPr/>
          </w:rPrChange>
        </w:rPr>
      </w:pPr>
      <w:r w:rsidRPr="004E7DBD">
        <w:rPr>
          <w:noProof/>
          <w:lang w:eastAsia="pt-BR"/>
          <w:rPrChange w:id="10182" w:author="Alexandre Marcondes" w:date="2019-07-09T18:16:00Z">
            <w:rPr>
              <w:noProof/>
              <w:lang w:eastAsia="pt-BR"/>
            </w:rPr>
          </w:rPrChange>
        </w:rPr>
        <w:drawing>
          <wp:inline distT="0" distB="0" distL="0" distR="0" wp14:anchorId="0EA2AE81" wp14:editId="120D51F9">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4E7DBD" w:rsidRDefault="00174506" w:rsidP="006E1D27">
      <w:pPr>
        <w:rPr>
          <w:rPrChange w:id="10183" w:author="Alexandre Marcondes" w:date="2019-07-09T18:16:00Z">
            <w:rPr/>
          </w:rPrChange>
        </w:rPr>
      </w:pPr>
      <w:r w:rsidRPr="004E7DBD">
        <w:rPr>
          <w:rPrChange w:id="10184" w:author="Alexandre Marcondes" w:date="2019-07-09T18:16:00Z">
            <w:rPr/>
          </w:rPrChange>
        </w:rPr>
        <w:t>Fonte: Arquivo pessoal</w:t>
      </w:r>
    </w:p>
    <w:p w:rsidR="00174506" w:rsidRPr="004E7DBD" w:rsidRDefault="00174506" w:rsidP="006E1D27">
      <w:pPr>
        <w:rPr>
          <w:rPrChange w:id="10185" w:author="Alexandre Marcondes" w:date="2019-07-09T18:16:00Z">
            <w:rPr/>
          </w:rPrChange>
        </w:rPr>
      </w:pPr>
    </w:p>
    <w:p w:rsidR="00174506" w:rsidRPr="004E7DBD" w:rsidRDefault="00174506" w:rsidP="006E1D27">
      <w:pPr>
        <w:rPr>
          <w:rPrChange w:id="10186" w:author="Alexandre Marcondes" w:date="2019-07-09T18:16:00Z">
            <w:rPr/>
          </w:rPrChange>
        </w:rPr>
      </w:pPr>
      <w:r w:rsidRPr="004E7DBD">
        <w:rPr>
          <w:rPrChange w:id="10187" w:author="Alexandre Marcondes" w:date="2019-07-09T18:16:00Z">
            <w:rPr/>
          </w:rPrChange>
        </w:rPr>
        <w:t xml:space="preserve">Na </w:t>
      </w:r>
      <w:r w:rsidRPr="004E7DBD">
        <w:rPr>
          <w:rPrChange w:id="10188" w:author="Alexandre Marcondes" w:date="2019-07-09T18:16:00Z">
            <w:rPr/>
          </w:rPrChange>
        </w:rPr>
        <w:fldChar w:fldCharType="begin"/>
      </w:r>
      <w:r w:rsidRPr="004E7DBD">
        <w:rPr>
          <w:rPrChange w:id="10189" w:author="Alexandre Marcondes" w:date="2019-07-09T18:16:00Z">
            <w:rPr/>
          </w:rPrChange>
        </w:rPr>
        <w:instrText xml:space="preserve"> REF _Ref8490782 \h </w:instrText>
      </w:r>
      <w:r w:rsidRPr="004E7DBD">
        <w:rPr>
          <w:rPrChange w:id="10190" w:author="Alexandre Marcondes" w:date="2019-07-09T18:16:00Z">
            <w:rPr/>
          </w:rPrChange>
        </w:rPr>
      </w:r>
      <w:r w:rsidRPr="004E7DBD">
        <w:rPr>
          <w:rPrChange w:id="10191" w:author="Alexandre Marcondes" w:date="2019-07-09T18:16:00Z">
            <w:rPr/>
          </w:rPrChange>
        </w:rPr>
        <w:fldChar w:fldCharType="separate"/>
      </w:r>
      <w:r w:rsidR="00C239C6" w:rsidRPr="004E7DBD">
        <w:rPr>
          <w:rPrChange w:id="10192" w:author="Alexandre Marcondes" w:date="2019-07-09T18:16:00Z">
            <w:rPr/>
          </w:rPrChange>
        </w:rPr>
        <w:t xml:space="preserve">Figura </w:t>
      </w:r>
      <w:r w:rsidR="00C239C6" w:rsidRPr="004E7DBD">
        <w:rPr>
          <w:noProof/>
          <w:rPrChange w:id="10193" w:author="Alexandre Marcondes" w:date="2019-07-09T18:16:00Z">
            <w:rPr>
              <w:noProof/>
            </w:rPr>
          </w:rPrChange>
        </w:rPr>
        <w:t>37</w:t>
      </w:r>
      <w:r w:rsidRPr="004E7DBD">
        <w:rPr>
          <w:rPrChange w:id="10194" w:author="Alexandre Marcondes" w:date="2019-07-09T18:16:00Z">
            <w:rPr/>
          </w:rPrChange>
        </w:rPr>
        <w:fldChar w:fldCharType="end"/>
      </w:r>
      <w:r w:rsidRPr="004E7DBD">
        <w:rPr>
          <w:rPrChange w:id="10195" w:author="Alexandre Marcondes" w:date="2019-07-09T18:16:00Z">
            <w:rPr/>
          </w:rPrChange>
        </w:rP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Pr="004E7DBD" w:rsidRDefault="00174506" w:rsidP="006E1D27">
      <w:pPr>
        <w:rPr>
          <w:rPrChange w:id="10196" w:author="Alexandre Marcondes" w:date="2019-07-09T18:16:00Z">
            <w:rPr/>
          </w:rPrChange>
        </w:rPr>
      </w:pPr>
    </w:p>
    <w:p w:rsidR="00FA4B60" w:rsidRPr="004E7DBD" w:rsidRDefault="00FA4B60" w:rsidP="00D033AB">
      <w:pPr>
        <w:pStyle w:val="Ttulo4"/>
        <w:numPr>
          <w:ilvl w:val="3"/>
          <w:numId w:val="6"/>
        </w:numPr>
        <w:rPr>
          <w:i/>
          <w:rPrChange w:id="10197" w:author="Alexandre Marcondes" w:date="2019-07-09T18:16:00Z">
            <w:rPr>
              <w:i/>
            </w:rPr>
          </w:rPrChange>
        </w:rPr>
      </w:pPr>
      <w:proofErr w:type="spellStart"/>
      <w:r w:rsidRPr="004E7DBD">
        <w:rPr>
          <w:i/>
          <w:rPrChange w:id="10198" w:author="Alexandre Marcondes" w:date="2019-07-09T18:16:00Z">
            <w:rPr>
              <w:i/>
            </w:rPr>
          </w:rPrChange>
        </w:rPr>
        <w:t>Main</w:t>
      </w:r>
      <w:proofErr w:type="spellEnd"/>
    </w:p>
    <w:p w:rsidR="00D033AB" w:rsidRPr="004E7DBD" w:rsidRDefault="00D033AB" w:rsidP="00D033AB">
      <w:pPr>
        <w:rPr>
          <w:rPrChange w:id="10199" w:author="Alexandre Marcondes" w:date="2019-07-09T18:16:00Z">
            <w:rPr/>
          </w:rPrChange>
        </w:rPr>
      </w:pPr>
    </w:p>
    <w:p w:rsidR="00D033AB" w:rsidRPr="004E7DBD" w:rsidRDefault="00D033AB" w:rsidP="00D033AB">
      <w:pPr>
        <w:rPr>
          <w:rPrChange w:id="10200" w:author="Alexandre Marcondes" w:date="2019-07-09T18:16:00Z">
            <w:rPr/>
          </w:rPrChange>
        </w:rPr>
      </w:pPr>
      <w:r w:rsidRPr="004E7DBD">
        <w:rPr>
          <w:rPrChange w:id="10201" w:author="Alexandre Marcondes" w:date="2019-07-09T18:16:00Z">
            <w:rPr/>
          </w:rPrChange>
        </w:rPr>
        <w:t>Abaixo</w:t>
      </w:r>
      <w:r w:rsidR="005D0DB5" w:rsidRPr="004E7DBD">
        <w:rPr>
          <w:rPrChange w:id="10202" w:author="Alexandre Marcondes" w:date="2019-07-09T18:16:00Z">
            <w:rPr/>
          </w:rPrChange>
        </w:rPr>
        <w:t xml:space="preserve"> na </w:t>
      </w:r>
      <w:r w:rsidR="00892D41" w:rsidRPr="004E7DBD">
        <w:rPr>
          <w:rPrChange w:id="10203" w:author="Alexandre Marcondes" w:date="2019-07-09T18:16:00Z">
            <w:rPr/>
          </w:rPrChange>
        </w:rPr>
        <w:fldChar w:fldCharType="begin"/>
      </w:r>
      <w:r w:rsidR="00892D41" w:rsidRPr="004E7DBD">
        <w:rPr>
          <w:rPrChange w:id="10204" w:author="Alexandre Marcondes" w:date="2019-07-09T18:16:00Z">
            <w:rPr/>
          </w:rPrChange>
        </w:rPr>
        <w:instrText xml:space="preserve"> REF _Ref8497028 \h </w:instrText>
      </w:r>
      <w:r w:rsidR="00892D41" w:rsidRPr="004E7DBD">
        <w:rPr>
          <w:rPrChange w:id="10205" w:author="Alexandre Marcondes" w:date="2019-07-09T18:16:00Z">
            <w:rPr/>
          </w:rPrChange>
        </w:rPr>
      </w:r>
      <w:r w:rsidR="00892D41" w:rsidRPr="004E7DBD">
        <w:rPr>
          <w:rPrChange w:id="10206" w:author="Alexandre Marcondes" w:date="2019-07-09T18:16:00Z">
            <w:rPr/>
          </w:rPrChange>
        </w:rPr>
        <w:fldChar w:fldCharType="separate"/>
      </w:r>
      <w:r w:rsidR="00C239C6" w:rsidRPr="004E7DBD">
        <w:rPr>
          <w:rPrChange w:id="10207" w:author="Alexandre Marcondes" w:date="2019-07-09T18:16:00Z">
            <w:rPr/>
          </w:rPrChange>
        </w:rPr>
        <w:t xml:space="preserve">Figura </w:t>
      </w:r>
      <w:r w:rsidR="00C239C6" w:rsidRPr="004E7DBD">
        <w:rPr>
          <w:noProof/>
          <w:rPrChange w:id="10208" w:author="Alexandre Marcondes" w:date="2019-07-09T18:16:00Z">
            <w:rPr>
              <w:noProof/>
            </w:rPr>
          </w:rPrChange>
        </w:rPr>
        <w:t>38</w:t>
      </w:r>
      <w:r w:rsidR="00892D41" w:rsidRPr="004E7DBD">
        <w:rPr>
          <w:rPrChange w:id="10209" w:author="Alexandre Marcondes" w:date="2019-07-09T18:16:00Z">
            <w:rPr/>
          </w:rPrChange>
        </w:rPr>
        <w:fldChar w:fldCharType="end"/>
      </w:r>
      <w:r w:rsidR="00892D41" w:rsidRPr="004E7DBD">
        <w:rPr>
          <w:rPrChange w:id="10210" w:author="Alexandre Marcondes" w:date="2019-07-09T18:16:00Z">
            <w:rPr/>
          </w:rPrChange>
        </w:rPr>
        <w:t xml:space="preserve"> </w:t>
      </w:r>
      <w:r w:rsidRPr="004E7DBD">
        <w:rPr>
          <w:rPrChange w:id="10211" w:author="Alexandre Marcondes" w:date="2019-07-09T18:16:00Z">
            <w:rPr/>
          </w:rPrChange>
        </w:rPr>
        <w:t xml:space="preserve">a </w:t>
      </w:r>
      <w:proofErr w:type="gramStart"/>
      <w:r w:rsidRPr="004E7DBD">
        <w:rPr>
          <w:rPrChange w:id="10212" w:author="Alexandre Marcondes" w:date="2019-07-09T18:16:00Z">
            <w:rPr/>
          </w:rPrChange>
        </w:rPr>
        <w:t>implementação</w:t>
      </w:r>
      <w:proofErr w:type="gramEnd"/>
      <w:r w:rsidRPr="004E7DBD">
        <w:rPr>
          <w:rPrChange w:id="10213" w:author="Alexandre Marcondes" w:date="2019-07-09T18:16:00Z">
            <w:rPr/>
          </w:rPrChange>
        </w:rPr>
        <w:t xml:space="preserve"> da função </w:t>
      </w:r>
      <w:proofErr w:type="spellStart"/>
      <w:r w:rsidRPr="004E7DBD">
        <w:rPr>
          <w:i/>
          <w:rPrChange w:id="10214" w:author="Alexandre Marcondes" w:date="2019-07-09T18:16:00Z">
            <w:rPr>
              <w:i/>
            </w:rPr>
          </w:rPrChange>
        </w:rPr>
        <w:t>main</w:t>
      </w:r>
      <w:proofErr w:type="spellEnd"/>
      <w:r w:rsidRPr="004E7DBD">
        <w:rPr>
          <w:rPrChange w:id="10215" w:author="Alexandre Marcondes" w:date="2019-07-09T18:16:00Z">
            <w:rPr/>
          </w:rPrChange>
        </w:rPr>
        <w:t xml:space="preserve"> do m</w:t>
      </w:r>
      <w:r w:rsidR="005D0DB5" w:rsidRPr="004E7DBD">
        <w:rPr>
          <w:rPrChange w:id="10216" w:author="Alexandre Marcondes" w:date="2019-07-09T18:16:00Z">
            <w:rPr/>
          </w:rPrChange>
        </w:rPr>
        <w:t>ó</w:t>
      </w:r>
      <w:r w:rsidRPr="004E7DBD">
        <w:rPr>
          <w:rPrChange w:id="10217" w:author="Alexandre Marcondes" w:date="2019-07-09T18:16:00Z">
            <w:rPr/>
          </w:rPrChange>
        </w:rPr>
        <w:t>dulo executor de rotas</w:t>
      </w:r>
    </w:p>
    <w:p w:rsidR="00892D41" w:rsidRPr="004E7DBD" w:rsidRDefault="00892D41" w:rsidP="00892D41">
      <w:pPr>
        <w:pStyle w:val="Legenda"/>
        <w:keepNext/>
        <w:jc w:val="center"/>
        <w:rPr>
          <w:rPrChange w:id="10218" w:author="Alexandre Marcondes" w:date="2019-07-09T18:16:00Z">
            <w:rPr/>
          </w:rPrChange>
        </w:rPr>
      </w:pPr>
      <w:bookmarkStart w:id="10219" w:name="_Ref8497028"/>
      <w:bookmarkStart w:id="10220" w:name="_Toc9086581"/>
      <w:bookmarkStart w:id="10221" w:name="_Toc9086906"/>
      <w:bookmarkStart w:id="10222" w:name="_Toc9087033"/>
      <w:bookmarkStart w:id="10223" w:name="_Toc9088044"/>
      <w:bookmarkStart w:id="10224" w:name="_Toc9088385"/>
      <w:bookmarkStart w:id="10225" w:name="_Toc9088510"/>
      <w:r w:rsidRPr="004E7DBD">
        <w:rPr>
          <w:rPrChange w:id="10226" w:author="Alexandre Marcondes" w:date="2019-07-09T18:16:00Z">
            <w:rPr/>
          </w:rPrChange>
        </w:rPr>
        <w:lastRenderedPageBreak/>
        <w:t xml:space="preserve">Figura </w:t>
      </w:r>
      <w:r w:rsidR="00DF2272" w:rsidRPr="004E7DBD">
        <w:rPr>
          <w:noProof/>
          <w:rPrChange w:id="10227" w:author="Alexandre Marcondes" w:date="2019-07-09T18:16:00Z">
            <w:rPr>
              <w:noProof/>
            </w:rPr>
          </w:rPrChange>
        </w:rPr>
        <w:fldChar w:fldCharType="begin"/>
      </w:r>
      <w:r w:rsidR="00DF2272" w:rsidRPr="004E7DBD">
        <w:rPr>
          <w:noProof/>
          <w:rPrChange w:id="10228" w:author="Alexandre Marcondes" w:date="2019-07-09T18:16:00Z">
            <w:rPr>
              <w:noProof/>
            </w:rPr>
          </w:rPrChange>
        </w:rPr>
        <w:instrText xml:space="preserve"> SEQ Figura \* ARABIC </w:instrText>
      </w:r>
      <w:r w:rsidR="00DF2272" w:rsidRPr="004E7DBD">
        <w:rPr>
          <w:noProof/>
          <w:rPrChange w:id="10229" w:author="Alexandre Marcondes" w:date="2019-07-09T18:16:00Z">
            <w:rPr>
              <w:noProof/>
            </w:rPr>
          </w:rPrChange>
        </w:rPr>
        <w:fldChar w:fldCharType="separate"/>
      </w:r>
      <w:r w:rsidR="00881DF2" w:rsidRPr="004E7DBD">
        <w:rPr>
          <w:noProof/>
          <w:rPrChange w:id="10230" w:author="Alexandre Marcondes" w:date="2019-07-09T18:16:00Z">
            <w:rPr>
              <w:noProof/>
            </w:rPr>
          </w:rPrChange>
        </w:rPr>
        <w:t>38</w:t>
      </w:r>
      <w:r w:rsidR="00DF2272" w:rsidRPr="004E7DBD">
        <w:rPr>
          <w:noProof/>
          <w:rPrChange w:id="10231" w:author="Alexandre Marcondes" w:date="2019-07-09T18:16:00Z">
            <w:rPr>
              <w:noProof/>
            </w:rPr>
          </w:rPrChange>
        </w:rPr>
        <w:fldChar w:fldCharType="end"/>
      </w:r>
      <w:bookmarkEnd w:id="10219"/>
      <w:r w:rsidRPr="004E7DBD">
        <w:rPr>
          <w:rPrChange w:id="10232" w:author="Alexandre Marcondes" w:date="2019-07-09T18:16:00Z">
            <w:rPr/>
          </w:rPrChange>
        </w:rPr>
        <w:t xml:space="preserve"> - M</w:t>
      </w:r>
      <w:r w:rsidR="00F36FF6" w:rsidRPr="004E7DBD">
        <w:rPr>
          <w:rPrChange w:id="10233" w:author="Alexandre Marcondes" w:date="2019-07-09T18:16:00Z">
            <w:rPr/>
          </w:rPrChange>
        </w:rPr>
        <w:t>ó</w:t>
      </w:r>
      <w:r w:rsidRPr="004E7DBD">
        <w:rPr>
          <w:rPrChange w:id="10234" w:author="Alexandre Marcondes" w:date="2019-07-09T18:16:00Z">
            <w:rPr/>
          </w:rPrChange>
        </w:rPr>
        <w:t xml:space="preserve">dulo executor de rotas: </w:t>
      </w:r>
      <w:proofErr w:type="spellStart"/>
      <w:r w:rsidRPr="004E7DBD">
        <w:rPr>
          <w:rPrChange w:id="10235" w:author="Alexandre Marcondes" w:date="2019-07-09T18:16:00Z">
            <w:rPr/>
          </w:rPrChange>
        </w:rPr>
        <w:t>main</w:t>
      </w:r>
      <w:bookmarkEnd w:id="10220"/>
      <w:bookmarkEnd w:id="10221"/>
      <w:bookmarkEnd w:id="10222"/>
      <w:bookmarkEnd w:id="10223"/>
      <w:bookmarkEnd w:id="10224"/>
      <w:bookmarkEnd w:id="10225"/>
      <w:proofErr w:type="spellEnd"/>
    </w:p>
    <w:bookmarkStart w:id="10236" w:name="_MON_1619106154"/>
    <w:bookmarkEnd w:id="10236"/>
    <w:p w:rsidR="00D033AB" w:rsidRPr="004E7DBD" w:rsidRDefault="00D033AB" w:rsidP="00954240">
      <w:pPr>
        <w:jc w:val="center"/>
        <w:rPr>
          <w:rPrChange w:id="10237" w:author="Alexandre Marcondes" w:date="2019-07-09T18:16:00Z">
            <w:rPr/>
          </w:rPrChange>
        </w:rPr>
      </w:pPr>
      <w:r w:rsidRPr="004E7DBD">
        <w:rPr>
          <w:rPrChange w:id="10238" w:author="Alexandre Marcondes" w:date="2019-07-09T18:16:00Z">
            <w:rPr/>
          </w:rPrChange>
        </w:rPr>
        <w:object w:dxaOrig="8504" w:dyaOrig="9124">
          <v:shape id="_x0000_i1037" type="#_x0000_t75" style="width:425.25pt;height:456pt" o:ole="">
            <v:imagedata r:id="rId61" o:title=""/>
          </v:shape>
          <o:OLEObject Type="Embed" ProgID="Word.OpenDocumentText.12" ShapeID="_x0000_i1037" DrawAspect="Content" ObjectID="_1624201427" r:id="rId62"/>
        </w:object>
      </w:r>
    </w:p>
    <w:p w:rsidR="00892D41" w:rsidRPr="004E7DBD" w:rsidRDefault="00892D41" w:rsidP="00954240">
      <w:pPr>
        <w:jc w:val="center"/>
        <w:rPr>
          <w:rPrChange w:id="10239" w:author="Alexandre Marcondes" w:date="2019-07-09T18:16:00Z">
            <w:rPr/>
          </w:rPrChange>
        </w:rPr>
      </w:pPr>
      <w:r w:rsidRPr="004E7DBD">
        <w:rPr>
          <w:rPrChange w:id="10240" w:author="Alexandre Marcondes" w:date="2019-07-09T18:16:00Z">
            <w:rPr/>
          </w:rPrChange>
        </w:rPr>
        <w:t>Fonte: arquivo pessoal</w:t>
      </w:r>
    </w:p>
    <w:p w:rsidR="00F36FF6" w:rsidRPr="004E7DBD" w:rsidRDefault="00F36FF6" w:rsidP="00954240">
      <w:pPr>
        <w:jc w:val="center"/>
        <w:rPr>
          <w:rPrChange w:id="10241" w:author="Alexandre Marcondes" w:date="2019-07-09T18:16:00Z">
            <w:rPr/>
          </w:rPrChange>
        </w:rPr>
      </w:pPr>
    </w:p>
    <w:p w:rsidR="005D0DB5" w:rsidRPr="004E7DBD" w:rsidRDefault="00937166" w:rsidP="00937166">
      <w:pPr>
        <w:rPr>
          <w:rPrChange w:id="10242" w:author="Alexandre Marcondes" w:date="2019-07-09T18:16:00Z">
            <w:rPr/>
          </w:rPrChange>
        </w:rPr>
      </w:pPr>
      <w:r w:rsidRPr="004E7DBD">
        <w:rPr>
          <w:rPrChange w:id="10243" w:author="Alexandre Marcondes" w:date="2019-07-09T18:16:00Z">
            <w:rPr/>
          </w:rPrChange>
        </w:rPr>
        <w:t xml:space="preserve">Detalhes da </w:t>
      </w:r>
      <w:proofErr w:type="gramStart"/>
      <w:r w:rsidRPr="004E7DBD">
        <w:rPr>
          <w:rPrChange w:id="10244" w:author="Alexandre Marcondes" w:date="2019-07-09T18:16:00Z">
            <w:rPr/>
          </w:rPrChange>
        </w:rPr>
        <w:t>implementação</w:t>
      </w:r>
      <w:proofErr w:type="gramEnd"/>
      <w:r w:rsidRPr="004E7DBD">
        <w:rPr>
          <w:rPrChange w:id="10245" w:author="Alexandre Marcondes" w:date="2019-07-09T18:16:00Z">
            <w:rPr/>
          </w:rPrChange>
        </w:rPr>
        <w:t>:</w:t>
      </w:r>
    </w:p>
    <w:p w:rsidR="00937166" w:rsidRPr="004E7DBD" w:rsidRDefault="00937166" w:rsidP="00937166">
      <w:pPr>
        <w:rPr>
          <w:rPrChange w:id="10246" w:author="Alexandre Marcondes" w:date="2019-07-09T18:16:00Z">
            <w:rPr/>
          </w:rPrChange>
        </w:rPr>
      </w:pPr>
    </w:p>
    <w:p w:rsidR="00937166" w:rsidRPr="004E7DBD" w:rsidRDefault="00937166" w:rsidP="00134B19">
      <w:pPr>
        <w:pStyle w:val="PargrafodaLista"/>
        <w:numPr>
          <w:ilvl w:val="0"/>
          <w:numId w:val="37"/>
        </w:numPr>
        <w:rPr>
          <w:rPrChange w:id="10247" w:author="Alexandre Marcondes" w:date="2019-07-09T18:16:00Z">
            <w:rPr/>
          </w:rPrChange>
        </w:rPr>
      </w:pPr>
      <w:r w:rsidRPr="004E7DBD">
        <w:rPr>
          <w:rPrChange w:id="10248" w:author="Alexandre Marcondes" w:date="2019-07-09T18:16:00Z">
            <w:rPr/>
          </w:rPrChange>
        </w:rPr>
        <w:t xml:space="preserve">Entre 449 e 453: Para cada ponto presente no </w:t>
      </w:r>
      <w:proofErr w:type="spellStart"/>
      <w:r w:rsidRPr="004E7DBD">
        <w:rPr>
          <w:i/>
          <w:rPrChange w:id="10249" w:author="Alexandre Marcondes" w:date="2019-07-09T18:16:00Z">
            <w:rPr>
              <w:i/>
            </w:rPr>
          </w:rPrChange>
        </w:rPr>
        <w:t>array</w:t>
      </w:r>
      <w:proofErr w:type="spellEnd"/>
      <w:r w:rsidRPr="004E7DBD">
        <w:rPr>
          <w:rPrChange w:id="10250" w:author="Alexandre Marcondes" w:date="2019-07-09T18:16:00Z">
            <w:rPr/>
          </w:rPrChange>
        </w:rPr>
        <w:t xml:space="preserve"> de posições a variável </w:t>
      </w:r>
      <w:proofErr w:type="spellStart"/>
      <w:r w:rsidRPr="004E7DBD">
        <w:rPr>
          <w:i/>
          <w:rPrChange w:id="10251" w:author="Alexandre Marcondes" w:date="2019-07-09T18:16:00Z">
            <w:rPr>
              <w:i/>
            </w:rPr>
          </w:rPrChange>
        </w:rPr>
        <w:t>current</w:t>
      </w:r>
      <w:proofErr w:type="spellEnd"/>
      <w:r w:rsidRPr="004E7DBD">
        <w:rPr>
          <w:i/>
          <w:rPrChange w:id="10252" w:author="Alexandre Marcondes" w:date="2019-07-09T18:16:00Z">
            <w:rPr>
              <w:i/>
            </w:rPr>
          </w:rPrChange>
        </w:rPr>
        <w:t xml:space="preserve"> </w:t>
      </w:r>
      <w:r w:rsidRPr="004E7DBD">
        <w:rPr>
          <w:rPrChange w:id="10253" w:author="Alexandre Marcondes" w:date="2019-07-09T18:16:00Z">
            <w:rPr/>
          </w:rPrChange>
        </w:rPr>
        <w:t xml:space="preserve">e </w:t>
      </w:r>
      <w:proofErr w:type="spellStart"/>
      <w:r w:rsidRPr="004E7DBD">
        <w:rPr>
          <w:i/>
          <w:rPrChange w:id="10254" w:author="Alexandre Marcondes" w:date="2019-07-09T18:16:00Z">
            <w:rPr>
              <w:i/>
            </w:rPr>
          </w:rPrChange>
        </w:rPr>
        <w:t>goal</w:t>
      </w:r>
      <w:proofErr w:type="spellEnd"/>
      <w:r w:rsidRPr="004E7DBD">
        <w:rPr>
          <w:i/>
          <w:rPrChange w:id="10255" w:author="Alexandre Marcondes" w:date="2019-07-09T18:16:00Z">
            <w:rPr>
              <w:i/>
            </w:rPr>
          </w:rPrChange>
        </w:rPr>
        <w:t xml:space="preserve"> </w:t>
      </w:r>
      <w:r w:rsidRPr="004E7DBD">
        <w:rPr>
          <w:rPrChange w:id="10256" w:author="Alexandre Marcondes" w:date="2019-07-09T18:16:00Z">
            <w:rPr/>
          </w:rPrChange>
        </w:rPr>
        <w:t>são definidas com a posição de onde o VANT está e onde se deseja alcançar</w:t>
      </w:r>
    </w:p>
    <w:p w:rsidR="00FA4B60" w:rsidRPr="004E7DBD" w:rsidRDefault="00937166" w:rsidP="00134B19">
      <w:pPr>
        <w:pStyle w:val="PargrafodaLista"/>
        <w:numPr>
          <w:ilvl w:val="0"/>
          <w:numId w:val="37"/>
        </w:numPr>
        <w:rPr>
          <w:rPrChange w:id="10257" w:author="Alexandre Marcondes" w:date="2019-07-09T18:16:00Z">
            <w:rPr/>
          </w:rPrChange>
        </w:rPr>
      </w:pPr>
      <w:r w:rsidRPr="004E7DBD">
        <w:rPr>
          <w:rPrChange w:id="10258" w:author="Alexandre Marcondes" w:date="2019-07-09T18:16:00Z">
            <w:rPr/>
          </w:rPrChange>
        </w:rPr>
        <w:t xml:space="preserve">Entre 454 e 455: Caso o ponto atual seja o primeiro, ou o próximo ponto possua um nível menor, e o ponto objetivo e atual tenham nível </w:t>
      </w:r>
      <w:r w:rsidRPr="004E7DBD">
        <w:rPr>
          <w:rPrChange w:id="10259" w:author="Alexandre Marcondes" w:date="2019-07-09T18:16:00Z">
            <w:rPr/>
          </w:rPrChange>
        </w:rPr>
        <w:lastRenderedPageBreak/>
        <w:t>diferente de -9999 o módulo executa o planejamento e execução da trajetória</w:t>
      </w:r>
      <w:r w:rsidR="00F13ED0" w:rsidRPr="004E7DBD">
        <w:rPr>
          <w:rPrChange w:id="10260" w:author="Alexandre Marcondes" w:date="2019-07-09T18:16:00Z">
            <w:rPr/>
          </w:rPrChange>
        </w:rPr>
        <w:t xml:space="preserve"> através do comando </w:t>
      </w:r>
      <w:proofErr w:type="spellStart"/>
      <w:r w:rsidR="00F13ED0" w:rsidRPr="004E7DBD">
        <w:rPr>
          <w:i/>
          <w:rPrChange w:id="10261" w:author="Alexandre Marcondes" w:date="2019-07-09T18:16:00Z">
            <w:rPr>
              <w:i/>
            </w:rPr>
          </w:rPrChange>
        </w:rPr>
        <w:t>send_goal</w:t>
      </w:r>
      <w:proofErr w:type="spellEnd"/>
      <w:r w:rsidRPr="004E7DBD">
        <w:rPr>
          <w:rPrChange w:id="10262" w:author="Alexandre Marcondes" w:date="2019-07-09T18:16:00Z">
            <w:rPr/>
          </w:rPrChange>
        </w:rPr>
        <w:t xml:space="preserve">. Ao ignorar um nível, todos os níveis dos pontos ignorados para um trecho são alterados para -9999, portanto é exigido que o nível </w:t>
      </w:r>
      <w:proofErr w:type="gramStart"/>
      <w:r w:rsidRPr="004E7DBD">
        <w:rPr>
          <w:rPrChange w:id="10263" w:author="Alexandre Marcondes" w:date="2019-07-09T18:16:00Z">
            <w:rPr/>
          </w:rPrChange>
        </w:rPr>
        <w:t>seja</w:t>
      </w:r>
      <w:proofErr w:type="gramEnd"/>
      <w:r w:rsidRPr="004E7DBD">
        <w:rPr>
          <w:rPrChange w:id="10264" w:author="Alexandre Marcondes" w:date="2019-07-09T18:16:00Z">
            <w:rPr/>
          </w:rPrChange>
        </w:rPr>
        <w:t xml:space="preserve"> </w:t>
      </w:r>
      <w:r w:rsidRPr="004E7DBD">
        <w:rPr>
          <w:i/>
          <w:rPrChange w:id="10265" w:author="Alexandre Marcondes" w:date="2019-07-09T18:16:00Z">
            <w:rPr>
              <w:i/>
            </w:rPr>
          </w:rPrChange>
        </w:rPr>
        <w:t>diferente</w:t>
      </w:r>
      <w:r w:rsidRPr="004E7DBD">
        <w:rPr>
          <w:rPrChange w:id="10266" w:author="Alexandre Marcondes" w:date="2019-07-09T18:16:00Z">
            <w:rPr/>
          </w:rPrChange>
        </w:rPr>
        <w:t xml:space="preserve"> de -9999 para evitar executar rotas ignoradas</w:t>
      </w:r>
      <w:r w:rsidR="00F13ED0" w:rsidRPr="004E7DBD">
        <w:rPr>
          <w:rPrChange w:id="10267" w:author="Alexandre Marcondes" w:date="2019-07-09T18:16:00Z">
            <w:rPr/>
          </w:rPrChange>
        </w:rPr>
        <w:tab/>
      </w:r>
      <w:r w:rsidRPr="004E7DBD">
        <w:rPr>
          <w:rPrChange w:id="10268" w:author="Alexandre Marcondes" w:date="2019-07-09T18:16:00Z">
            <w:rPr/>
          </w:rPrChange>
        </w:rPr>
        <w:t>.</w:t>
      </w:r>
    </w:p>
    <w:p w:rsidR="00937166" w:rsidRPr="004E7DBD" w:rsidRDefault="00937166" w:rsidP="00134B19">
      <w:pPr>
        <w:pStyle w:val="PargrafodaLista"/>
        <w:numPr>
          <w:ilvl w:val="0"/>
          <w:numId w:val="37"/>
        </w:numPr>
        <w:rPr>
          <w:rPrChange w:id="10269" w:author="Alexandre Marcondes" w:date="2019-07-09T18:16:00Z">
            <w:rPr/>
          </w:rPrChange>
        </w:rPr>
      </w:pPr>
      <w:r w:rsidRPr="004E7DBD">
        <w:rPr>
          <w:rPrChange w:id="10270" w:author="Alexandre Marcondes" w:date="2019-07-09T18:16:00Z">
            <w:rPr/>
          </w:rPrChange>
        </w:rPr>
        <w:t xml:space="preserve"> Entre 457 e 459: caso o ponto tenha o nível configurado em -9999, uma mensagem ao usuário aparece informando que aquele ponto está sendo ignorado.</w:t>
      </w:r>
    </w:p>
    <w:p w:rsidR="00937166" w:rsidRPr="004E7DBD" w:rsidRDefault="00937166" w:rsidP="00134B19">
      <w:pPr>
        <w:pStyle w:val="PargrafodaLista"/>
        <w:numPr>
          <w:ilvl w:val="0"/>
          <w:numId w:val="37"/>
        </w:numPr>
        <w:rPr>
          <w:rPrChange w:id="10271" w:author="Alexandre Marcondes" w:date="2019-07-09T18:16:00Z">
            <w:rPr/>
          </w:rPrChange>
        </w:rPr>
      </w:pPr>
      <w:r w:rsidRPr="004E7DBD">
        <w:rPr>
          <w:rPrChange w:id="10272" w:author="Alexandre Marcondes" w:date="2019-07-09T18:16:00Z">
            <w:rPr/>
          </w:rPrChange>
        </w:rPr>
        <w:t xml:space="preserve"> Linha 461: Caso as </w:t>
      </w:r>
      <w:r w:rsidR="00F13ED0" w:rsidRPr="004E7DBD">
        <w:rPr>
          <w:rPrChange w:id="10273" w:author="Alexandre Marcondes" w:date="2019-07-09T18:16:00Z">
            <w:rPr/>
          </w:rPrChange>
        </w:rPr>
        <w:t>condições</w:t>
      </w:r>
      <w:r w:rsidRPr="004E7DBD">
        <w:rPr>
          <w:rPrChange w:id="10274" w:author="Alexandre Marcondes" w:date="2019-07-09T18:16:00Z">
            <w:rPr/>
          </w:rPrChange>
        </w:rPr>
        <w:t xml:space="preserve"> da linha 454 não sejam atendidas, significa que </w:t>
      </w:r>
      <w:r w:rsidR="00F13ED0" w:rsidRPr="004E7DBD">
        <w:rPr>
          <w:rPrChange w:id="10275" w:author="Alexandre Marcondes" w:date="2019-07-09T18:16:00Z">
            <w:rPr/>
          </w:rPrChange>
        </w:rPr>
        <w:t xml:space="preserve">a execução da rota deve aguardar um sinal de tratamento de </w:t>
      </w:r>
      <w:proofErr w:type="gramStart"/>
      <w:r w:rsidR="00F13ED0" w:rsidRPr="004E7DBD">
        <w:rPr>
          <w:rPrChange w:id="10276" w:author="Alexandre Marcondes" w:date="2019-07-09T18:16:00Z">
            <w:rPr/>
          </w:rPrChange>
        </w:rPr>
        <w:t>imagem</w:t>
      </w:r>
      <w:proofErr w:type="gramEnd"/>
    </w:p>
    <w:p w:rsidR="00F13ED0" w:rsidRPr="004E7DBD" w:rsidRDefault="00F13ED0" w:rsidP="00134B19">
      <w:pPr>
        <w:pStyle w:val="PargrafodaLista"/>
        <w:numPr>
          <w:ilvl w:val="0"/>
          <w:numId w:val="37"/>
        </w:numPr>
        <w:rPr>
          <w:rPrChange w:id="10277" w:author="Alexandre Marcondes" w:date="2019-07-09T18:16:00Z">
            <w:rPr/>
          </w:rPrChange>
        </w:rPr>
      </w:pPr>
      <w:r w:rsidRPr="004E7DBD">
        <w:rPr>
          <w:rPrChange w:id="10278" w:author="Alexandre Marcondes" w:date="2019-07-09T18:16:00Z">
            <w:rPr/>
          </w:rPrChange>
        </w:rPr>
        <w:t xml:space="preserve">Entre 464 e 465: O módulo aguarda a o tratamento de imagem responder sobre a sobre a execução da rota adaptativa ou não. O valor </w:t>
      </w:r>
      <w:proofErr w:type="gramStart"/>
      <w:r w:rsidRPr="004E7DBD">
        <w:rPr>
          <w:rPrChange w:id="10279" w:author="Alexandre Marcondes" w:date="2019-07-09T18:16:00Z">
            <w:rPr/>
          </w:rPrChange>
        </w:rPr>
        <w:t>0</w:t>
      </w:r>
      <w:proofErr w:type="gramEnd"/>
      <w:r w:rsidRPr="004E7DBD">
        <w:rPr>
          <w:rPrChange w:id="10280" w:author="Alexandre Marcondes" w:date="2019-07-09T18:16:00Z">
            <w:rPr/>
          </w:rPrChange>
        </w:rPr>
        <w:t xml:space="preserve"> significa que ainda não houve resposta</w:t>
      </w:r>
    </w:p>
    <w:p w:rsidR="00F13ED0" w:rsidRPr="004E7DBD" w:rsidRDefault="00F13ED0" w:rsidP="00134B19">
      <w:pPr>
        <w:pStyle w:val="PargrafodaLista"/>
        <w:numPr>
          <w:ilvl w:val="0"/>
          <w:numId w:val="37"/>
        </w:numPr>
        <w:rPr>
          <w:rPrChange w:id="10281" w:author="Alexandre Marcondes" w:date="2019-07-09T18:16:00Z">
            <w:rPr/>
          </w:rPrChange>
        </w:rPr>
      </w:pPr>
      <w:r w:rsidRPr="004E7DBD">
        <w:rPr>
          <w:rPrChange w:id="10282" w:author="Alexandre Marcondes" w:date="2019-07-09T18:16:00Z">
            <w:rPr/>
          </w:rPrChange>
        </w:rPr>
        <w:t xml:space="preserve">Entre 467 e 477: caso a resposta do tratamento de imagem seja para não seguir a rota adaptativa o módulo percorre o </w:t>
      </w:r>
      <w:proofErr w:type="spellStart"/>
      <w:r w:rsidRPr="004E7DBD">
        <w:rPr>
          <w:i/>
          <w:rPrChange w:id="10283" w:author="Alexandre Marcondes" w:date="2019-07-09T18:16:00Z">
            <w:rPr>
              <w:i/>
            </w:rPr>
          </w:rPrChange>
        </w:rPr>
        <w:t>array</w:t>
      </w:r>
      <w:proofErr w:type="spellEnd"/>
      <w:r w:rsidRPr="004E7DBD">
        <w:rPr>
          <w:rPrChange w:id="10284" w:author="Alexandre Marcondes" w:date="2019-07-09T18:16:00Z">
            <w:rPr/>
          </w:rPrChange>
        </w:rPr>
        <w:t xml:space="preserve"> de posições configurando o nível de cada posição para -9999 até que o nível atual seja encontrado novamente</w:t>
      </w:r>
    </w:p>
    <w:p w:rsidR="00F13ED0" w:rsidRPr="004E7DBD" w:rsidRDefault="00F13ED0" w:rsidP="00134B19">
      <w:pPr>
        <w:pStyle w:val="PargrafodaLista"/>
        <w:numPr>
          <w:ilvl w:val="0"/>
          <w:numId w:val="37"/>
        </w:numPr>
        <w:rPr>
          <w:rPrChange w:id="10285" w:author="Alexandre Marcondes" w:date="2019-07-09T18:16:00Z">
            <w:rPr/>
          </w:rPrChange>
        </w:rPr>
      </w:pPr>
      <w:r w:rsidRPr="004E7DBD">
        <w:rPr>
          <w:rPrChange w:id="10286" w:author="Alexandre Marcondes" w:date="2019-07-09T18:16:00Z">
            <w:rPr/>
          </w:rPrChange>
        </w:rPr>
        <w:t xml:space="preserve">Entre 479 e 483: caso a resposta do tratamento de imagem seja positiva em relação a percorrer a rota adaptativa, o comando </w:t>
      </w:r>
      <w:proofErr w:type="spellStart"/>
      <w:r w:rsidRPr="004E7DBD">
        <w:rPr>
          <w:i/>
          <w:rPrChange w:id="10287" w:author="Alexandre Marcondes" w:date="2019-07-09T18:16:00Z">
            <w:rPr>
              <w:i/>
            </w:rPr>
          </w:rPrChange>
        </w:rPr>
        <w:t>send_goal</w:t>
      </w:r>
      <w:proofErr w:type="spellEnd"/>
      <w:r w:rsidRPr="004E7DBD">
        <w:rPr>
          <w:rPrChange w:id="10288" w:author="Alexandre Marcondes" w:date="2019-07-09T18:16:00Z">
            <w:rPr/>
          </w:rPrChange>
        </w:rPr>
        <w:t xml:space="preserve"> é </w:t>
      </w:r>
      <w:proofErr w:type="gramStart"/>
      <w:r w:rsidRPr="004E7DBD">
        <w:rPr>
          <w:rPrChange w:id="10289" w:author="Alexandre Marcondes" w:date="2019-07-09T18:16:00Z">
            <w:rPr/>
          </w:rPrChange>
        </w:rPr>
        <w:t>executado para os valores de posição atual e desejada</w:t>
      </w:r>
      <w:proofErr w:type="gramEnd"/>
      <w:r w:rsidRPr="004E7DBD">
        <w:rPr>
          <w:rPrChange w:id="10290" w:author="Alexandre Marcondes" w:date="2019-07-09T18:16:00Z">
            <w:rPr/>
          </w:rPrChange>
        </w:rPr>
        <w:t>.</w:t>
      </w:r>
    </w:p>
    <w:p w:rsidR="00F13ED0" w:rsidRPr="004E7DBD" w:rsidRDefault="00F13ED0" w:rsidP="00F13ED0">
      <w:pPr>
        <w:ind w:firstLine="0"/>
        <w:rPr>
          <w:rPrChange w:id="10291" w:author="Alexandre Marcondes" w:date="2019-07-09T18:16:00Z">
            <w:rPr/>
          </w:rPrChange>
        </w:rPr>
      </w:pPr>
    </w:p>
    <w:p w:rsidR="00FA4B60" w:rsidRPr="004E7DBD" w:rsidRDefault="00FA4B60" w:rsidP="00D033AB">
      <w:pPr>
        <w:pStyle w:val="Ttulo4"/>
        <w:numPr>
          <w:ilvl w:val="3"/>
          <w:numId w:val="6"/>
        </w:numPr>
        <w:rPr>
          <w:rPrChange w:id="10292" w:author="Alexandre Marcondes" w:date="2019-07-09T18:16:00Z">
            <w:rPr/>
          </w:rPrChange>
        </w:rPr>
      </w:pPr>
      <w:r w:rsidRPr="004E7DBD">
        <w:rPr>
          <w:rPrChange w:id="10293" w:author="Alexandre Marcondes" w:date="2019-07-09T18:16:00Z">
            <w:rPr/>
          </w:rPrChange>
        </w:rPr>
        <w:t>Envio de pontos completo</w:t>
      </w:r>
    </w:p>
    <w:p w:rsidR="00954240" w:rsidRPr="004E7DBD" w:rsidRDefault="00954240" w:rsidP="00954240">
      <w:pPr>
        <w:rPr>
          <w:rPrChange w:id="10294" w:author="Alexandre Marcondes" w:date="2019-07-09T18:16:00Z">
            <w:rPr/>
          </w:rPrChange>
        </w:rPr>
      </w:pPr>
    </w:p>
    <w:p w:rsidR="00F13ED0" w:rsidRPr="004E7DBD" w:rsidRDefault="00F13ED0" w:rsidP="00F13ED0">
      <w:pPr>
        <w:rPr>
          <w:rPrChange w:id="10295" w:author="Alexandre Marcondes" w:date="2019-07-09T18:16:00Z">
            <w:rPr/>
          </w:rPrChange>
        </w:rPr>
      </w:pPr>
      <w:r w:rsidRPr="004E7DBD">
        <w:rPr>
          <w:rPrChange w:id="10296" w:author="Alexandre Marcondes" w:date="2019-07-09T18:16:00Z">
            <w:rPr/>
          </w:rPrChange>
        </w:rPr>
        <w:t xml:space="preserve">Abaixo na </w:t>
      </w:r>
      <w:r w:rsidR="00892D41" w:rsidRPr="004E7DBD">
        <w:rPr>
          <w:rPrChange w:id="10297" w:author="Alexandre Marcondes" w:date="2019-07-09T18:16:00Z">
            <w:rPr/>
          </w:rPrChange>
        </w:rPr>
        <w:fldChar w:fldCharType="begin"/>
      </w:r>
      <w:r w:rsidR="00892D41" w:rsidRPr="004E7DBD">
        <w:rPr>
          <w:rPrChange w:id="10298" w:author="Alexandre Marcondes" w:date="2019-07-09T18:16:00Z">
            <w:rPr/>
          </w:rPrChange>
        </w:rPr>
        <w:instrText xml:space="preserve"> REF _Ref8497005 \h </w:instrText>
      </w:r>
      <w:r w:rsidR="00892D41" w:rsidRPr="004E7DBD">
        <w:rPr>
          <w:rPrChange w:id="10299" w:author="Alexandre Marcondes" w:date="2019-07-09T18:16:00Z">
            <w:rPr/>
          </w:rPrChange>
        </w:rPr>
      </w:r>
      <w:r w:rsidR="00892D41" w:rsidRPr="004E7DBD">
        <w:rPr>
          <w:rPrChange w:id="10300" w:author="Alexandre Marcondes" w:date="2019-07-09T18:16:00Z">
            <w:rPr/>
          </w:rPrChange>
        </w:rPr>
        <w:fldChar w:fldCharType="separate"/>
      </w:r>
      <w:r w:rsidR="00C239C6" w:rsidRPr="004E7DBD">
        <w:rPr>
          <w:rPrChange w:id="10301" w:author="Alexandre Marcondes" w:date="2019-07-09T18:16:00Z">
            <w:rPr/>
          </w:rPrChange>
        </w:rPr>
        <w:t xml:space="preserve">Figura </w:t>
      </w:r>
      <w:r w:rsidR="00C239C6" w:rsidRPr="004E7DBD">
        <w:rPr>
          <w:noProof/>
          <w:rPrChange w:id="10302" w:author="Alexandre Marcondes" w:date="2019-07-09T18:16:00Z">
            <w:rPr>
              <w:noProof/>
            </w:rPr>
          </w:rPrChange>
        </w:rPr>
        <w:t>39</w:t>
      </w:r>
      <w:r w:rsidR="00892D41" w:rsidRPr="004E7DBD">
        <w:rPr>
          <w:rPrChange w:id="10303" w:author="Alexandre Marcondes" w:date="2019-07-09T18:16:00Z">
            <w:rPr/>
          </w:rPrChange>
        </w:rPr>
        <w:fldChar w:fldCharType="end"/>
      </w:r>
      <w:r w:rsidR="00892D41" w:rsidRPr="004E7DBD">
        <w:rPr>
          <w:rPrChange w:id="10304" w:author="Alexandre Marcondes" w:date="2019-07-09T18:16:00Z">
            <w:rPr/>
          </w:rPrChange>
        </w:rPr>
        <w:t xml:space="preserve"> </w:t>
      </w:r>
      <w:r w:rsidRPr="004E7DBD">
        <w:rPr>
          <w:rPrChange w:id="10305" w:author="Alexandre Marcondes" w:date="2019-07-09T18:16:00Z">
            <w:rPr/>
          </w:rPrChange>
        </w:rPr>
        <w:t xml:space="preserve">parte da </w:t>
      </w:r>
      <w:proofErr w:type="gramStart"/>
      <w:r w:rsidRPr="004E7DBD">
        <w:rPr>
          <w:rPrChange w:id="10306" w:author="Alexandre Marcondes" w:date="2019-07-09T18:16:00Z">
            <w:rPr/>
          </w:rPrChange>
        </w:rPr>
        <w:t>implementação</w:t>
      </w:r>
      <w:proofErr w:type="gramEnd"/>
      <w:r w:rsidRPr="004E7DBD">
        <w:rPr>
          <w:rPrChange w:id="10307" w:author="Alexandre Marcondes" w:date="2019-07-09T18:16:00Z">
            <w:rPr/>
          </w:rPrChange>
        </w:rPr>
        <w:t xml:space="preserve"> da função de envio de pontos</w:t>
      </w:r>
    </w:p>
    <w:p w:rsidR="00F13ED0" w:rsidRPr="004E7DBD" w:rsidRDefault="00F13ED0" w:rsidP="00954240">
      <w:pPr>
        <w:rPr>
          <w:rPrChange w:id="10308" w:author="Alexandre Marcondes" w:date="2019-07-09T18:16:00Z">
            <w:rPr/>
          </w:rPrChange>
        </w:rPr>
      </w:pPr>
    </w:p>
    <w:p w:rsidR="00892D41" w:rsidRPr="004E7DBD" w:rsidRDefault="00892D41" w:rsidP="00892D41">
      <w:pPr>
        <w:pStyle w:val="Legenda"/>
        <w:keepNext/>
        <w:jc w:val="center"/>
        <w:rPr>
          <w:rPrChange w:id="10309" w:author="Alexandre Marcondes" w:date="2019-07-09T18:16:00Z">
            <w:rPr/>
          </w:rPrChange>
        </w:rPr>
      </w:pPr>
      <w:bookmarkStart w:id="10310" w:name="_Ref8497005"/>
      <w:bookmarkStart w:id="10311" w:name="_Toc9086582"/>
      <w:bookmarkStart w:id="10312" w:name="_Toc9086907"/>
      <w:bookmarkStart w:id="10313" w:name="_Toc9087034"/>
      <w:bookmarkStart w:id="10314" w:name="_Toc9088045"/>
      <w:bookmarkStart w:id="10315" w:name="_Toc9088386"/>
      <w:bookmarkStart w:id="10316" w:name="_Toc9088511"/>
      <w:r w:rsidRPr="004E7DBD">
        <w:rPr>
          <w:rPrChange w:id="10317" w:author="Alexandre Marcondes" w:date="2019-07-09T18:16:00Z">
            <w:rPr/>
          </w:rPrChange>
        </w:rPr>
        <w:lastRenderedPageBreak/>
        <w:t xml:space="preserve">Figura </w:t>
      </w:r>
      <w:r w:rsidR="00DF2272" w:rsidRPr="004E7DBD">
        <w:rPr>
          <w:noProof/>
          <w:rPrChange w:id="10318" w:author="Alexandre Marcondes" w:date="2019-07-09T18:16:00Z">
            <w:rPr>
              <w:noProof/>
            </w:rPr>
          </w:rPrChange>
        </w:rPr>
        <w:fldChar w:fldCharType="begin"/>
      </w:r>
      <w:r w:rsidR="00DF2272" w:rsidRPr="004E7DBD">
        <w:rPr>
          <w:noProof/>
          <w:rPrChange w:id="10319" w:author="Alexandre Marcondes" w:date="2019-07-09T18:16:00Z">
            <w:rPr>
              <w:noProof/>
            </w:rPr>
          </w:rPrChange>
        </w:rPr>
        <w:instrText xml:space="preserve"> SEQ Figura \* ARABIC </w:instrText>
      </w:r>
      <w:r w:rsidR="00DF2272" w:rsidRPr="004E7DBD">
        <w:rPr>
          <w:noProof/>
          <w:rPrChange w:id="10320" w:author="Alexandre Marcondes" w:date="2019-07-09T18:16:00Z">
            <w:rPr>
              <w:noProof/>
            </w:rPr>
          </w:rPrChange>
        </w:rPr>
        <w:fldChar w:fldCharType="separate"/>
      </w:r>
      <w:r w:rsidR="00881DF2" w:rsidRPr="004E7DBD">
        <w:rPr>
          <w:noProof/>
          <w:rPrChange w:id="10321" w:author="Alexandre Marcondes" w:date="2019-07-09T18:16:00Z">
            <w:rPr>
              <w:noProof/>
            </w:rPr>
          </w:rPrChange>
        </w:rPr>
        <w:t>39</w:t>
      </w:r>
      <w:r w:rsidR="00DF2272" w:rsidRPr="004E7DBD">
        <w:rPr>
          <w:noProof/>
          <w:rPrChange w:id="10322" w:author="Alexandre Marcondes" w:date="2019-07-09T18:16:00Z">
            <w:rPr>
              <w:noProof/>
            </w:rPr>
          </w:rPrChange>
        </w:rPr>
        <w:fldChar w:fldCharType="end"/>
      </w:r>
      <w:bookmarkEnd w:id="10310"/>
      <w:r w:rsidRPr="004E7DBD">
        <w:rPr>
          <w:rPrChange w:id="10323" w:author="Alexandre Marcondes" w:date="2019-07-09T18:16:00Z">
            <w:rPr/>
          </w:rPrChange>
        </w:rPr>
        <w:t xml:space="preserve"> - Modulo executor de rotas: envio de pontos</w:t>
      </w:r>
      <w:bookmarkEnd w:id="10311"/>
      <w:bookmarkEnd w:id="10312"/>
      <w:bookmarkEnd w:id="10313"/>
      <w:bookmarkEnd w:id="10314"/>
      <w:bookmarkEnd w:id="10315"/>
      <w:bookmarkEnd w:id="10316"/>
    </w:p>
    <w:bookmarkStart w:id="10324" w:name="_MON_1619106312"/>
    <w:bookmarkEnd w:id="10324"/>
    <w:p w:rsidR="00FA4B60" w:rsidRPr="004E7DBD" w:rsidRDefault="00954240" w:rsidP="00F13ED0">
      <w:pPr>
        <w:ind w:firstLine="0"/>
        <w:jc w:val="center"/>
        <w:rPr>
          <w:rPrChange w:id="10325" w:author="Alexandre Marcondes" w:date="2019-07-09T18:16:00Z">
            <w:rPr/>
          </w:rPrChange>
        </w:rPr>
      </w:pPr>
      <w:r w:rsidRPr="004E7DBD">
        <w:rPr>
          <w:rPrChange w:id="10326" w:author="Alexandre Marcondes" w:date="2019-07-09T18:16:00Z">
            <w:rPr/>
          </w:rPrChange>
        </w:rPr>
        <w:object w:dxaOrig="8504" w:dyaOrig="3310">
          <v:shape id="_x0000_i1038" type="#_x0000_t75" style="width:425.25pt;height:166.5pt" o:ole="">
            <v:imagedata r:id="rId63" o:title=""/>
          </v:shape>
          <o:OLEObject Type="Embed" ProgID="Word.OpenDocumentText.12" ShapeID="_x0000_i1038" DrawAspect="Content" ObjectID="_1624201428" r:id="rId64"/>
        </w:object>
      </w:r>
    </w:p>
    <w:p w:rsidR="00892D41" w:rsidRPr="004E7DBD" w:rsidRDefault="00892D41" w:rsidP="00F13ED0">
      <w:pPr>
        <w:ind w:firstLine="0"/>
        <w:jc w:val="center"/>
        <w:rPr>
          <w:rPrChange w:id="10327" w:author="Alexandre Marcondes" w:date="2019-07-09T18:16:00Z">
            <w:rPr/>
          </w:rPrChange>
        </w:rPr>
      </w:pPr>
      <w:r w:rsidRPr="004E7DBD">
        <w:rPr>
          <w:rPrChange w:id="10328" w:author="Alexandre Marcondes" w:date="2019-07-09T18:16:00Z">
            <w:rPr/>
          </w:rPrChange>
        </w:rPr>
        <w:t>Fonte: arquivo pessoal</w:t>
      </w:r>
    </w:p>
    <w:p w:rsidR="00F36FF6" w:rsidRPr="004E7DBD" w:rsidRDefault="00F36FF6" w:rsidP="00F13ED0">
      <w:pPr>
        <w:ind w:firstLine="0"/>
        <w:jc w:val="center"/>
        <w:rPr>
          <w:rPrChange w:id="10329" w:author="Alexandre Marcondes" w:date="2019-07-09T18:16:00Z">
            <w:rPr/>
          </w:rPrChange>
        </w:rPr>
      </w:pPr>
    </w:p>
    <w:p w:rsidR="00F13ED0" w:rsidRPr="004E7DBD" w:rsidRDefault="00F13ED0" w:rsidP="00F13ED0">
      <w:pPr>
        <w:rPr>
          <w:rPrChange w:id="10330" w:author="Alexandre Marcondes" w:date="2019-07-09T18:16:00Z">
            <w:rPr/>
          </w:rPrChange>
        </w:rPr>
      </w:pPr>
      <w:r w:rsidRPr="004E7DBD">
        <w:rPr>
          <w:rPrChange w:id="10331" w:author="Alexandre Marcondes" w:date="2019-07-09T18:16:00Z">
            <w:rPr/>
          </w:rPrChange>
        </w:rPr>
        <w:t xml:space="preserve">Detalhes da </w:t>
      </w:r>
      <w:proofErr w:type="gramStart"/>
      <w:r w:rsidRPr="004E7DBD">
        <w:rPr>
          <w:rPrChange w:id="10332" w:author="Alexandre Marcondes" w:date="2019-07-09T18:16:00Z">
            <w:rPr/>
          </w:rPrChange>
        </w:rPr>
        <w:t>implementação</w:t>
      </w:r>
      <w:proofErr w:type="gramEnd"/>
      <w:r w:rsidRPr="004E7DBD">
        <w:rPr>
          <w:rPrChange w:id="10333" w:author="Alexandre Marcondes" w:date="2019-07-09T18:16:00Z">
            <w:rPr/>
          </w:rPrChange>
        </w:rPr>
        <w:t>:</w:t>
      </w:r>
    </w:p>
    <w:p w:rsidR="00F13ED0" w:rsidRPr="004E7DBD" w:rsidRDefault="00F13ED0" w:rsidP="00134B19">
      <w:pPr>
        <w:pStyle w:val="PargrafodaLista"/>
        <w:numPr>
          <w:ilvl w:val="0"/>
          <w:numId w:val="38"/>
        </w:numPr>
        <w:rPr>
          <w:rPrChange w:id="10334" w:author="Alexandre Marcondes" w:date="2019-07-09T18:16:00Z">
            <w:rPr/>
          </w:rPrChange>
        </w:rPr>
      </w:pPr>
      <w:r w:rsidRPr="004E7DBD">
        <w:rPr>
          <w:rPrChange w:id="10335" w:author="Alexandre Marcondes" w:date="2019-07-09T18:16:00Z">
            <w:rPr/>
          </w:rPrChange>
        </w:rPr>
        <w:t xml:space="preserve">Entre 217 e 224: Inserção dos valores de latitude, longitude, altura, </w:t>
      </w:r>
      <w:proofErr w:type="spellStart"/>
      <w:r w:rsidRPr="004E7DBD">
        <w:rPr>
          <w:rPrChange w:id="10336" w:author="Alexandre Marcondes" w:date="2019-07-09T18:16:00Z">
            <w:rPr/>
          </w:rPrChange>
        </w:rPr>
        <w:t>roll</w:t>
      </w:r>
      <w:proofErr w:type="spellEnd"/>
      <w:r w:rsidRPr="004E7DBD">
        <w:rPr>
          <w:rPrChange w:id="10337" w:author="Alexandre Marcondes" w:date="2019-07-09T18:16:00Z">
            <w:rPr/>
          </w:rPrChange>
        </w:rPr>
        <w:t xml:space="preserve">, </w:t>
      </w:r>
      <w:proofErr w:type="spellStart"/>
      <w:r w:rsidRPr="004E7DBD">
        <w:rPr>
          <w:rPrChange w:id="10338" w:author="Alexandre Marcondes" w:date="2019-07-09T18:16:00Z">
            <w:rPr/>
          </w:rPrChange>
        </w:rPr>
        <w:t>pitch</w:t>
      </w:r>
      <w:proofErr w:type="spellEnd"/>
      <w:r w:rsidRPr="004E7DBD">
        <w:rPr>
          <w:rPrChange w:id="10339" w:author="Alexandre Marcondes" w:date="2019-07-09T18:16:00Z">
            <w:rPr/>
          </w:rPrChange>
        </w:rPr>
        <w:t xml:space="preserve">, </w:t>
      </w:r>
      <w:proofErr w:type="spellStart"/>
      <w:r w:rsidRPr="004E7DBD">
        <w:rPr>
          <w:rPrChange w:id="10340" w:author="Alexandre Marcondes" w:date="2019-07-09T18:16:00Z">
            <w:rPr/>
          </w:rPrChange>
        </w:rPr>
        <w:t>yaw</w:t>
      </w:r>
      <w:proofErr w:type="spellEnd"/>
      <w:r w:rsidRPr="004E7DBD">
        <w:rPr>
          <w:rPrChange w:id="10341" w:author="Alexandre Marcondes" w:date="2019-07-09T18:16:00Z">
            <w:rPr/>
          </w:rPrChange>
        </w:rPr>
        <w:t xml:space="preserve"> e </w:t>
      </w:r>
      <w:proofErr w:type="spellStart"/>
      <w:r w:rsidRPr="004E7DBD">
        <w:rPr>
          <w:rPrChange w:id="10342" w:author="Alexandre Marcondes" w:date="2019-07-09T18:16:00Z">
            <w:rPr/>
          </w:rPrChange>
        </w:rPr>
        <w:t>yaw</w:t>
      </w:r>
      <w:proofErr w:type="spellEnd"/>
      <w:r w:rsidRPr="004E7DBD">
        <w:rPr>
          <w:rPrChange w:id="10343" w:author="Alexandre Marcondes" w:date="2019-07-09T18:16:00Z">
            <w:rPr/>
          </w:rPrChange>
        </w:rPr>
        <w:t xml:space="preserve"> em gruas no objeto de dados que será enviado ao gerenciador de </w:t>
      </w:r>
      <w:proofErr w:type="gramStart"/>
      <w:r w:rsidRPr="004E7DBD">
        <w:rPr>
          <w:rPrChange w:id="10344" w:author="Alexandre Marcondes" w:date="2019-07-09T18:16:00Z">
            <w:rPr/>
          </w:rPrChange>
        </w:rPr>
        <w:t>voo</w:t>
      </w:r>
      <w:proofErr w:type="gramEnd"/>
    </w:p>
    <w:p w:rsidR="00F13ED0" w:rsidRPr="004E7DBD" w:rsidRDefault="00F13ED0" w:rsidP="00134B19">
      <w:pPr>
        <w:pStyle w:val="PargrafodaLista"/>
        <w:numPr>
          <w:ilvl w:val="0"/>
          <w:numId w:val="38"/>
        </w:numPr>
        <w:rPr>
          <w:rPrChange w:id="10345" w:author="Alexandre Marcondes" w:date="2019-07-09T18:16:00Z">
            <w:rPr/>
          </w:rPrChange>
        </w:rPr>
      </w:pPr>
      <w:r w:rsidRPr="004E7DBD">
        <w:rPr>
          <w:rPrChange w:id="10346" w:author="Alexandre Marcondes" w:date="2019-07-09T18:16:00Z">
            <w:rPr/>
          </w:rPrChange>
        </w:rPr>
        <w:t xml:space="preserve">Entre 227 e 229: envio do objeto de posição para o gerenciador de voo pelo publicador </w:t>
      </w:r>
      <w:proofErr w:type="spellStart"/>
      <w:r w:rsidRPr="004E7DBD">
        <w:rPr>
          <w:i/>
          <w:rPrChange w:id="10347" w:author="Alexandre Marcondes" w:date="2019-07-09T18:16:00Z">
            <w:rPr>
              <w:i/>
            </w:rPr>
          </w:rPrChange>
        </w:rPr>
        <w:t>dji_traj_pub</w:t>
      </w:r>
      <w:proofErr w:type="spellEnd"/>
    </w:p>
    <w:p w:rsidR="00F13ED0" w:rsidRPr="004E7DBD" w:rsidRDefault="00F13ED0" w:rsidP="00F13ED0">
      <w:pPr>
        <w:rPr>
          <w:rPrChange w:id="10348" w:author="Alexandre Marcondes" w:date="2019-07-09T18:16:00Z">
            <w:rPr/>
          </w:rPrChange>
        </w:rPr>
      </w:pPr>
    </w:p>
    <w:p w:rsidR="00F13ED0" w:rsidRPr="004E7DBD" w:rsidRDefault="00F13ED0" w:rsidP="00F13ED0">
      <w:pPr>
        <w:rPr>
          <w:rPrChange w:id="10349" w:author="Alexandre Marcondes" w:date="2019-07-09T18:16:00Z">
            <w:rPr/>
          </w:rPrChange>
        </w:rPr>
      </w:pPr>
      <w:r w:rsidRPr="004E7DBD">
        <w:rPr>
          <w:rPrChange w:id="10350" w:author="Alexandre Marcondes" w:date="2019-07-09T18:16:00Z">
            <w:rPr/>
          </w:rPrChange>
        </w:rPr>
        <w:t xml:space="preserve">Abaixo na </w:t>
      </w:r>
      <w:r w:rsidR="00892D41" w:rsidRPr="004E7DBD">
        <w:rPr>
          <w:rPrChange w:id="10351" w:author="Alexandre Marcondes" w:date="2019-07-09T18:16:00Z">
            <w:rPr/>
          </w:rPrChange>
        </w:rPr>
        <w:fldChar w:fldCharType="begin"/>
      </w:r>
      <w:r w:rsidR="00892D41" w:rsidRPr="004E7DBD">
        <w:rPr>
          <w:rPrChange w:id="10352" w:author="Alexandre Marcondes" w:date="2019-07-09T18:16:00Z">
            <w:rPr/>
          </w:rPrChange>
        </w:rPr>
        <w:instrText xml:space="preserve"> REF _Ref8496994 \h </w:instrText>
      </w:r>
      <w:r w:rsidR="00892D41" w:rsidRPr="004E7DBD">
        <w:rPr>
          <w:rPrChange w:id="10353" w:author="Alexandre Marcondes" w:date="2019-07-09T18:16:00Z">
            <w:rPr/>
          </w:rPrChange>
        </w:rPr>
      </w:r>
      <w:r w:rsidR="00892D41" w:rsidRPr="004E7DBD">
        <w:rPr>
          <w:rPrChange w:id="10354" w:author="Alexandre Marcondes" w:date="2019-07-09T18:16:00Z">
            <w:rPr/>
          </w:rPrChange>
        </w:rPr>
        <w:fldChar w:fldCharType="separate"/>
      </w:r>
      <w:r w:rsidR="00C239C6" w:rsidRPr="004E7DBD">
        <w:rPr>
          <w:rPrChange w:id="10355" w:author="Alexandre Marcondes" w:date="2019-07-09T18:16:00Z">
            <w:rPr/>
          </w:rPrChange>
        </w:rPr>
        <w:t xml:space="preserve">Figura </w:t>
      </w:r>
      <w:r w:rsidR="00C239C6" w:rsidRPr="004E7DBD">
        <w:rPr>
          <w:noProof/>
          <w:rPrChange w:id="10356" w:author="Alexandre Marcondes" w:date="2019-07-09T18:16:00Z">
            <w:rPr>
              <w:noProof/>
            </w:rPr>
          </w:rPrChange>
        </w:rPr>
        <w:t>40</w:t>
      </w:r>
      <w:r w:rsidR="00892D41" w:rsidRPr="004E7DBD">
        <w:rPr>
          <w:rPrChange w:id="10357" w:author="Alexandre Marcondes" w:date="2019-07-09T18:16:00Z">
            <w:rPr/>
          </w:rPrChange>
        </w:rPr>
        <w:fldChar w:fldCharType="end"/>
      </w:r>
      <w:r w:rsidR="00892D41" w:rsidRPr="004E7DBD">
        <w:rPr>
          <w:rPrChange w:id="10358" w:author="Alexandre Marcondes" w:date="2019-07-09T18:16:00Z">
            <w:rPr/>
          </w:rPrChange>
        </w:rPr>
        <w:t xml:space="preserve"> </w:t>
      </w:r>
      <w:r w:rsidRPr="004E7DBD">
        <w:rPr>
          <w:rPrChange w:id="10359" w:author="Alexandre Marcondes" w:date="2019-07-09T18:16:00Z">
            <w:rPr/>
          </w:rPrChange>
        </w:rPr>
        <w:t xml:space="preserve">parte da </w:t>
      </w:r>
      <w:proofErr w:type="gramStart"/>
      <w:r w:rsidRPr="004E7DBD">
        <w:rPr>
          <w:rPrChange w:id="10360" w:author="Alexandre Marcondes" w:date="2019-07-09T18:16:00Z">
            <w:rPr/>
          </w:rPrChange>
        </w:rPr>
        <w:t>implementação</w:t>
      </w:r>
      <w:proofErr w:type="gramEnd"/>
      <w:r w:rsidRPr="004E7DBD">
        <w:rPr>
          <w:rPrChange w:id="10361" w:author="Alexandre Marcondes" w:date="2019-07-09T18:16:00Z">
            <w:rPr/>
          </w:rPrChange>
        </w:rPr>
        <w:t xml:space="preserve"> do procedimento para começar uma missão após o envio dos pontos </w:t>
      </w:r>
    </w:p>
    <w:p w:rsidR="00F13ED0" w:rsidRPr="004E7DBD" w:rsidRDefault="00F13ED0" w:rsidP="00F13ED0">
      <w:pPr>
        <w:rPr>
          <w:rPrChange w:id="10362" w:author="Alexandre Marcondes" w:date="2019-07-09T18:16:00Z">
            <w:rPr/>
          </w:rPrChange>
        </w:rPr>
      </w:pPr>
    </w:p>
    <w:p w:rsidR="00892D41" w:rsidRPr="004E7DBD" w:rsidRDefault="00892D41" w:rsidP="00892D41">
      <w:pPr>
        <w:pStyle w:val="Legenda"/>
        <w:keepNext/>
        <w:jc w:val="center"/>
        <w:rPr>
          <w:rPrChange w:id="10363" w:author="Alexandre Marcondes" w:date="2019-07-09T18:16:00Z">
            <w:rPr/>
          </w:rPrChange>
        </w:rPr>
      </w:pPr>
      <w:bookmarkStart w:id="10364" w:name="_Ref8496994"/>
      <w:bookmarkStart w:id="10365" w:name="_Toc9086583"/>
      <w:bookmarkStart w:id="10366" w:name="_Toc9086908"/>
      <w:bookmarkStart w:id="10367" w:name="_Toc9087035"/>
      <w:bookmarkStart w:id="10368" w:name="_Toc9088046"/>
      <w:bookmarkStart w:id="10369" w:name="_Toc9088387"/>
      <w:bookmarkStart w:id="10370" w:name="_Toc9088512"/>
      <w:r w:rsidRPr="004E7DBD">
        <w:rPr>
          <w:rPrChange w:id="10371" w:author="Alexandre Marcondes" w:date="2019-07-09T18:16:00Z">
            <w:rPr/>
          </w:rPrChange>
        </w:rPr>
        <w:lastRenderedPageBreak/>
        <w:t xml:space="preserve">Figura </w:t>
      </w:r>
      <w:r w:rsidR="00DF2272" w:rsidRPr="004E7DBD">
        <w:rPr>
          <w:noProof/>
          <w:rPrChange w:id="10372" w:author="Alexandre Marcondes" w:date="2019-07-09T18:16:00Z">
            <w:rPr>
              <w:noProof/>
            </w:rPr>
          </w:rPrChange>
        </w:rPr>
        <w:fldChar w:fldCharType="begin"/>
      </w:r>
      <w:r w:rsidR="00DF2272" w:rsidRPr="004E7DBD">
        <w:rPr>
          <w:noProof/>
          <w:rPrChange w:id="10373" w:author="Alexandre Marcondes" w:date="2019-07-09T18:16:00Z">
            <w:rPr>
              <w:noProof/>
            </w:rPr>
          </w:rPrChange>
        </w:rPr>
        <w:instrText xml:space="preserve"> SEQ Figura \* ARABIC </w:instrText>
      </w:r>
      <w:r w:rsidR="00DF2272" w:rsidRPr="004E7DBD">
        <w:rPr>
          <w:noProof/>
          <w:rPrChange w:id="10374" w:author="Alexandre Marcondes" w:date="2019-07-09T18:16:00Z">
            <w:rPr>
              <w:noProof/>
            </w:rPr>
          </w:rPrChange>
        </w:rPr>
        <w:fldChar w:fldCharType="separate"/>
      </w:r>
      <w:r w:rsidR="00881DF2" w:rsidRPr="004E7DBD">
        <w:rPr>
          <w:noProof/>
          <w:rPrChange w:id="10375" w:author="Alexandre Marcondes" w:date="2019-07-09T18:16:00Z">
            <w:rPr>
              <w:noProof/>
            </w:rPr>
          </w:rPrChange>
        </w:rPr>
        <w:t>40</w:t>
      </w:r>
      <w:r w:rsidR="00DF2272" w:rsidRPr="004E7DBD">
        <w:rPr>
          <w:noProof/>
          <w:rPrChange w:id="10376" w:author="Alexandre Marcondes" w:date="2019-07-09T18:16:00Z">
            <w:rPr>
              <w:noProof/>
            </w:rPr>
          </w:rPrChange>
        </w:rPr>
        <w:fldChar w:fldCharType="end"/>
      </w:r>
      <w:bookmarkEnd w:id="10364"/>
      <w:r w:rsidRPr="004E7DBD">
        <w:rPr>
          <w:rPrChange w:id="10377" w:author="Alexandre Marcondes" w:date="2019-07-09T18:16:00Z">
            <w:rPr/>
          </w:rPrChange>
        </w:rPr>
        <w:t xml:space="preserve"> - Modulo executor de rotas: procedimento para carregar pontos no gerenciador de voo</w:t>
      </w:r>
      <w:bookmarkEnd w:id="10365"/>
      <w:bookmarkEnd w:id="10366"/>
      <w:bookmarkEnd w:id="10367"/>
      <w:bookmarkEnd w:id="10368"/>
      <w:bookmarkEnd w:id="10369"/>
      <w:bookmarkEnd w:id="10370"/>
    </w:p>
    <w:bookmarkStart w:id="10378" w:name="_MON_1619106395"/>
    <w:bookmarkEnd w:id="10378"/>
    <w:p w:rsidR="00954240" w:rsidRPr="004E7DBD" w:rsidRDefault="00954240" w:rsidP="00892D41">
      <w:pPr>
        <w:jc w:val="center"/>
        <w:rPr>
          <w:rPrChange w:id="10379" w:author="Alexandre Marcondes" w:date="2019-07-09T18:16:00Z">
            <w:rPr/>
          </w:rPrChange>
        </w:rPr>
      </w:pPr>
      <w:r w:rsidRPr="004E7DBD">
        <w:rPr>
          <w:rPrChange w:id="10380" w:author="Alexandre Marcondes" w:date="2019-07-09T18:16:00Z">
            <w:rPr/>
          </w:rPrChange>
        </w:rPr>
        <w:object w:dxaOrig="8504" w:dyaOrig="7385">
          <v:shape id="_x0000_i1039" type="#_x0000_t75" style="width:425.25pt;height:368.25pt" o:ole="">
            <v:imagedata r:id="rId65" o:title=""/>
          </v:shape>
          <o:OLEObject Type="Embed" ProgID="Word.OpenDocumentText.12" ShapeID="_x0000_i1039" DrawAspect="Content" ObjectID="_1624201429" r:id="rId66"/>
        </w:object>
      </w:r>
    </w:p>
    <w:p w:rsidR="00892D41" w:rsidRPr="004E7DBD" w:rsidRDefault="00892D41" w:rsidP="00954240">
      <w:pPr>
        <w:ind w:firstLine="0"/>
        <w:jc w:val="center"/>
        <w:rPr>
          <w:rPrChange w:id="10381" w:author="Alexandre Marcondes" w:date="2019-07-09T18:16:00Z">
            <w:rPr/>
          </w:rPrChange>
        </w:rPr>
      </w:pPr>
      <w:r w:rsidRPr="004E7DBD">
        <w:rPr>
          <w:rPrChange w:id="10382" w:author="Alexandre Marcondes" w:date="2019-07-09T18:16:00Z">
            <w:rPr/>
          </w:rPrChange>
        </w:rPr>
        <w:t>Fonte: Arquivo pessoal</w:t>
      </w:r>
    </w:p>
    <w:p w:rsidR="00892D41" w:rsidRPr="004E7DBD" w:rsidRDefault="00892D41" w:rsidP="00954240">
      <w:pPr>
        <w:ind w:firstLine="0"/>
        <w:jc w:val="center"/>
        <w:rPr>
          <w:rPrChange w:id="10383" w:author="Alexandre Marcondes" w:date="2019-07-09T18:16:00Z">
            <w:rPr/>
          </w:rPrChange>
        </w:rPr>
      </w:pPr>
    </w:p>
    <w:p w:rsidR="00BD76FD" w:rsidRPr="004E7DBD" w:rsidRDefault="00BD76FD" w:rsidP="00BD76FD">
      <w:pPr>
        <w:rPr>
          <w:rPrChange w:id="10384" w:author="Alexandre Marcondes" w:date="2019-07-09T18:16:00Z">
            <w:rPr/>
          </w:rPrChange>
        </w:rPr>
      </w:pPr>
      <w:r w:rsidRPr="004E7DBD">
        <w:rPr>
          <w:rPrChange w:id="10385" w:author="Alexandre Marcondes" w:date="2019-07-09T18:16:00Z">
            <w:rPr/>
          </w:rPrChange>
        </w:rPr>
        <w:t xml:space="preserve">Detalhes da </w:t>
      </w:r>
      <w:proofErr w:type="gramStart"/>
      <w:r w:rsidRPr="004E7DBD">
        <w:rPr>
          <w:rPrChange w:id="10386" w:author="Alexandre Marcondes" w:date="2019-07-09T18:16:00Z">
            <w:rPr/>
          </w:rPrChange>
        </w:rPr>
        <w:t>implementação</w:t>
      </w:r>
      <w:proofErr w:type="gramEnd"/>
      <w:r w:rsidRPr="004E7DBD">
        <w:rPr>
          <w:rPrChange w:id="10387" w:author="Alexandre Marcondes" w:date="2019-07-09T18:16:00Z">
            <w:rPr/>
          </w:rPrChange>
        </w:rPr>
        <w:t>:</w:t>
      </w:r>
    </w:p>
    <w:p w:rsidR="00BD76FD" w:rsidRPr="004E7DBD" w:rsidRDefault="00BD76FD" w:rsidP="00134B19">
      <w:pPr>
        <w:pStyle w:val="PargrafodaLista"/>
        <w:numPr>
          <w:ilvl w:val="0"/>
          <w:numId w:val="39"/>
        </w:numPr>
        <w:rPr>
          <w:rPrChange w:id="10388" w:author="Alexandre Marcondes" w:date="2019-07-09T18:16:00Z">
            <w:rPr/>
          </w:rPrChange>
        </w:rPr>
      </w:pPr>
      <w:r w:rsidRPr="004E7DBD">
        <w:rPr>
          <w:rPrChange w:id="10389" w:author="Alexandre Marcondes" w:date="2019-07-09T18:16:00Z">
            <w:rPr/>
          </w:rPrChange>
        </w:rPr>
        <w:t>Entre 253 e 262: Envio do comando “</w:t>
      </w:r>
      <w:proofErr w:type="spellStart"/>
      <w:r w:rsidRPr="004E7DBD">
        <w:rPr>
          <w:i/>
          <w:rPrChange w:id="10390" w:author="Alexandre Marcondes" w:date="2019-07-09T18:16:00Z">
            <w:rPr>
              <w:i/>
            </w:rPr>
          </w:rPrChange>
        </w:rPr>
        <w:t>config</w:t>
      </w:r>
      <w:proofErr w:type="spellEnd"/>
      <w:r w:rsidRPr="004E7DBD">
        <w:rPr>
          <w:rPrChange w:id="10391" w:author="Alexandre Marcondes" w:date="2019-07-09T18:16:00Z">
            <w:rPr/>
          </w:rPrChange>
        </w:rPr>
        <w:t xml:space="preserve">” pelo publicador </w:t>
      </w:r>
      <w:proofErr w:type="spellStart"/>
      <w:r w:rsidRPr="004E7DBD">
        <w:rPr>
          <w:i/>
          <w:rPrChange w:id="10392" w:author="Alexandre Marcondes" w:date="2019-07-09T18:16:00Z">
            <w:rPr>
              <w:i/>
            </w:rPr>
          </w:rPrChange>
        </w:rPr>
        <w:t>dji_comand</w:t>
      </w:r>
      <w:proofErr w:type="spellEnd"/>
      <w:r w:rsidRPr="004E7DBD">
        <w:rPr>
          <w:rPrChange w:id="10393" w:author="Alexandre Marcondes" w:date="2019-07-09T18:16:00Z">
            <w:rPr/>
          </w:rPrChange>
        </w:rPr>
        <w:t xml:space="preserve"> e posterior aguardo da </w:t>
      </w:r>
      <w:proofErr w:type="spellStart"/>
      <w:r w:rsidRPr="004E7DBD">
        <w:rPr>
          <w:i/>
          <w:rPrChange w:id="10394" w:author="Alexandre Marcondes" w:date="2019-07-09T18:16:00Z">
            <w:rPr>
              <w:i/>
            </w:rPr>
          </w:rPrChange>
        </w:rPr>
        <w:t>flag</w:t>
      </w:r>
      <w:proofErr w:type="spellEnd"/>
      <w:r w:rsidRPr="004E7DBD">
        <w:rPr>
          <w:rPrChange w:id="10395" w:author="Alexandre Marcondes" w:date="2019-07-09T18:16:00Z">
            <w:rPr/>
          </w:rPrChange>
        </w:rPr>
        <w:t xml:space="preserve"> de resposta</w:t>
      </w:r>
      <w:r w:rsidR="00BE56EB" w:rsidRPr="004E7DBD">
        <w:rPr>
          <w:rPrChange w:id="10396" w:author="Alexandre Marcondes" w:date="2019-07-09T18:16:00Z">
            <w:rPr/>
          </w:rPrChange>
        </w:rPr>
        <w:t xml:space="preserve">. </w:t>
      </w:r>
      <w:bookmarkStart w:id="10397" w:name="_Hlk8497143"/>
      <w:r w:rsidR="00BE56EB" w:rsidRPr="004E7DBD">
        <w:rPr>
          <w:rPrChange w:id="10398" w:author="Alexandre Marcondes" w:date="2019-07-09T18:16:00Z">
            <w:rPr/>
          </w:rPrChange>
        </w:rPr>
        <w:t xml:space="preserve">Ao receber a confirmação escreve na </w:t>
      </w:r>
      <w:proofErr w:type="spellStart"/>
      <w:r w:rsidR="00BE56EB" w:rsidRPr="004E7DBD">
        <w:rPr>
          <w:i/>
          <w:rPrChange w:id="10399" w:author="Alexandre Marcondes" w:date="2019-07-09T18:16:00Z">
            <w:rPr>
              <w:i/>
            </w:rPr>
          </w:rPrChange>
        </w:rPr>
        <w:t>flag</w:t>
      </w:r>
      <w:proofErr w:type="spellEnd"/>
      <w:r w:rsidR="00BE56EB" w:rsidRPr="004E7DBD">
        <w:rPr>
          <w:i/>
          <w:rPrChange w:id="10400" w:author="Alexandre Marcondes" w:date="2019-07-09T18:16:00Z">
            <w:rPr>
              <w:i/>
            </w:rPr>
          </w:rPrChange>
        </w:rPr>
        <w:t xml:space="preserve"> </w:t>
      </w:r>
      <w:proofErr w:type="spellStart"/>
      <w:r w:rsidR="00BE56EB" w:rsidRPr="004E7DBD">
        <w:rPr>
          <w:i/>
          <w:rPrChange w:id="10401" w:author="Alexandre Marcondes" w:date="2019-07-09T18:16:00Z">
            <w:rPr>
              <w:i/>
            </w:rPr>
          </w:rPrChange>
        </w:rPr>
        <w:t>configured</w:t>
      </w:r>
      <w:proofErr w:type="spellEnd"/>
      <w:r w:rsidR="00BE56EB" w:rsidRPr="004E7DBD">
        <w:rPr>
          <w:i/>
          <w:rPrChange w:id="10402" w:author="Alexandre Marcondes" w:date="2019-07-09T18:16:00Z">
            <w:rPr>
              <w:i/>
            </w:rPr>
          </w:rPrChange>
        </w:rPr>
        <w:t xml:space="preserve"> </w:t>
      </w:r>
      <w:r w:rsidR="00BE56EB" w:rsidRPr="004E7DBD">
        <w:rPr>
          <w:rPrChange w:id="10403" w:author="Alexandre Marcondes" w:date="2019-07-09T18:16:00Z">
            <w:rPr/>
          </w:rPrChange>
        </w:rPr>
        <w:t xml:space="preserve">o valor </w:t>
      </w:r>
      <w:proofErr w:type="gramStart"/>
      <w:r w:rsidR="00BE56EB" w:rsidRPr="004E7DBD">
        <w:rPr>
          <w:rPrChange w:id="10404" w:author="Alexandre Marcondes" w:date="2019-07-09T18:16:00Z">
            <w:rPr/>
          </w:rPrChange>
        </w:rPr>
        <w:t>0</w:t>
      </w:r>
      <w:bookmarkEnd w:id="10397"/>
      <w:proofErr w:type="gramEnd"/>
    </w:p>
    <w:p w:rsidR="00BD76FD" w:rsidRPr="004E7DBD" w:rsidRDefault="00BD76FD" w:rsidP="00134B19">
      <w:pPr>
        <w:pStyle w:val="PargrafodaLista"/>
        <w:numPr>
          <w:ilvl w:val="0"/>
          <w:numId w:val="39"/>
        </w:numPr>
        <w:rPr>
          <w:rPrChange w:id="10405" w:author="Alexandre Marcondes" w:date="2019-07-09T18:16:00Z">
            <w:rPr/>
          </w:rPrChange>
        </w:rPr>
      </w:pPr>
      <w:r w:rsidRPr="004E7DBD">
        <w:rPr>
          <w:rPrChange w:id="10406" w:author="Alexandre Marcondes" w:date="2019-07-09T18:16:00Z">
            <w:rPr/>
          </w:rPrChange>
        </w:rPr>
        <w:t>Entre 263 e 271: Envio do comando “</w:t>
      </w:r>
      <w:r w:rsidRPr="004E7DBD">
        <w:rPr>
          <w:i/>
          <w:rPrChange w:id="10407" w:author="Alexandre Marcondes" w:date="2019-07-09T18:16:00Z">
            <w:rPr>
              <w:i/>
            </w:rPr>
          </w:rPrChange>
        </w:rPr>
        <w:t>upload</w:t>
      </w:r>
      <w:r w:rsidRPr="004E7DBD">
        <w:rPr>
          <w:rPrChange w:id="10408" w:author="Alexandre Marcondes" w:date="2019-07-09T18:16:00Z">
            <w:rPr/>
          </w:rPrChange>
        </w:rPr>
        <w:t xml:space="preserve">” pelo publicador </w:t>
      </w:r>
      <w:proofErr w:type="spellStart"/>
      <w:r w:rsidRPr="004E7DBD">
        <w:rPr>
          <w:i/>
          <w:rPrChange w:id="10409" w:author="Alexandre Marcondes" w:date="2019-07-09T18:16:00Z">
            <w:rPr>
              <w:i/>
            </w:rPr>
          </w:rPrChange>
        </w:rPr>
        <w:t>dji_comand</w:t>
      </w:r>
      <w:proofErr w:type="spellEnd"/>
      <w:r w:rsidRPr="004E7DBD">
        <w:rPr>
          <w:rPrChange w:id="10410" w:author="Alexandre Marcondes" w:date="2019-07-09T18:16:00Z">
            <w:rPr/>
          </w:rPrChange>
        </w:rPr>
        <w:t xml:space="preserve"> e posterior aguardo da </w:t>
      </w:r>
      <w:proofErr w:type="spellStart"/>
      <w:r w:rsidRPr="004E7DBD">
        <w:rPr>
          <w:i/>
          <w:rPrChange w:id="10411" w:author="Alexandre Marcondes" w:date="2019-07-09T18:16:00Z">
            <w:rPr>
              <w:i/>
            </w:rPr>
          </w:rPrChange>
        </w:rPr>
        <w:t>flag</w:t>
      </w:r>
      <w:proofErr w:type="spellEnd"/>
      <w:r w:rsidRPr="004E7DBD">
        <w:rPr>
          <w:rPrChange w:id="10412" w:author="Alexandre Marcondes" w:date="2019-07-09T18:16:00Z">
            <w:rPr/>
          </w:rPrChange>
        </w:rPr>
        <w:t xml:space="preserve"> de resposta</w:t>
      </w:r>
      <w:r w:rsidR="00BE56EB" w:rsidRPr="004E7DBD">
        <w:rPr>
          <w:rPrChange w:id="10413" w:author="Alexandre Marcondes" w:date="2019-07-09T18:16:00Z">
            <w:rPr/>
          </w:rPrChange>
        </w:rPr>
        <w:t xml:space="preserve">. Ao receber a confirmação escreve na </w:t>
      </w:r>
      <w:proofErr w:type="spellStart"/>
      <w:r w:rsidR="00BE56EB" w:rsidRPr="004E7DBD">
        <w:rPr>
          <w:i/>
          <w:rPrChange w:id="10414" w:author="Alexandre Marcondes" w:date="2019-07-09T18:16:00Z">
            <w:rPr>
              <w:i/>
            </w:rPr>
          </w:rPrChange>
        </w:rPr>
        <w:t>flag</w:t>
      </w:r>
      <w:proofErr w:type="spellEnd"/>
      <w:r w:rsidR="00BE56EB" w:rsidRPr="004E7DBD">
        <w:rPr>
          <w:i/>
          <w:rPrChange w:id="10415" w:author="Alexandre Marcondes" w:date="2019-07-09T18:16:00Z">
            <w:rPr>
              <w:i/>
            </w:rPr>
          </w:rPrChange>
        </w:rPr>
        <w:t xml:space="preserve"> </w:t>
      </w:r>
      <w:proofErr w:type="spellStart"/>
      <w:r w:rsidR="00BE56EB" w:rsidRPr="004E7DBD">
        <w:rPr>
          <w:i/>
          <w:rPrChange w:id="10416" w:author="Alexandre Marcondes" w:date="2019-07-09T18:16:00Z">
            <w:rPr>
              <w:i/>
            </w:rPr>
          </w:rPrChange>
        </w:rPr>
        <w:t>uploaded</w:t>
      </w:r>
      <w:proofErr w:type="spellEnd"/>
      <w:r w:rsidR="00BE56EB" w:rsidRPr="004E7DBD">
        <w:rPr>
          <w:i/>
          <w:rPrChange w:id="10417" w:author="Alexandre Marcondes" w:date="2019-07-09T18:16:00Z">
            <w:rPr>
              <w:i/>
            </w:rPr>
          </w:rPrChange>
        </w:rPr>
        <w:t xml:space="preserve"> </w:t>
      </w:r>
      <w:r w:rsidR="00BE56EB" w:rsidRPr="004E7DBD">
        <w:rPr>
          <w:rPrChange w:id="10418" w:author="Alexandre Marcondes" w:date="2019-07-09T18:16:00Z">
            <w:rPr/>
          </w:rPrChange>
        </w:rPr>
        <w:t xml:space="preserve">o valor </w:t>
      </w:r>
      <w:proofErr w:type="gramStart"/>
      <w:r w:rsidR="00BE56EB" w:rsidRPr="004E7DBD">
        <w:rPr>
          <w:rPrChange w:id="10419" w:author="Alexandre Marcondes" w:date="2019-07-09T18:16:00Z">
            <w:rPr/>
          </w:rPrChange>
        </w:rPr>
        <w:t>0</w:t>
      </w:r>
      <w:proofErr w:type="gramEnd"/>
    </w:p>
    <w:p w:rsidR="00BD76FD" w:rsidRPr="004E7DBD" w:rsidRDefault="00BD76FD" w:rsidP="00134B19">
      <w:pPr>
        <w:pStyle w:val="PargrafodaLista"/>
        <w:numPr>
          <w:ilvl w:val="0"/>
          <w:numId w:val="39"/>
        </w:numPr>
        <w:rPr>
          <w:rPrChange w:id="10420" w:author="Alexandre Marcondes" w:date="2019-07-09T18:16:00Z">
            <w:rPr/>
          </w:rPrChange>
        </w:rPr>
      </w:pPr>
      <w:r w:rsidRPr="004E7DBD">
        <w:rPr>
          <w:rPrChange w:id="10421" w:author="Alexandre Marcondes" w:date="2019-07-09T18:16:00Z">
            <w:rPr/>
          </w:rPrChange>
        </w:rPr>
        <w:t>Entre 273 e 281: Envio do comando “</w:t>
      </w:r>
      <w:r w:rsidRPr="004E7DBD">
        <w:rPr>
          <w:i/>
          <w:rPrChange w:id="10422" w:author="Alexandre Marcondes" w:date="2019-07-09T18:16:00Z">
            <w:rPr>
              <w:i/>
            </w:rPr>
          </w:rPrChange>
        </w:rPr>
        <w:t>start”</w:t>
      </w:r>
      <w:r w:rsidRPr="004E7DBD">
        <w:rPr>
          <w:rPrChange w:id="10423" w:author="Alexandre Marcondes" w:date="2019-07-09T18:16:00Z">
            <w:rPr/>
          </w:rPrChange>
        </w:rPr>
        <w:t xml:space="preserve"> pelo publicador </w:t>
      </w:r>
      <w:proofErr w:type="spellStart"/>
      <w:r w:rsidRPr="004E7DBD">
        <w:rPr>
          <w:i/>
          <w:rPrChange w:id="10424" w:author="Alexandre Marcondes" w:date="2019-07-09T18:16:00Z">
            <w:rPr>
              <w:i/>
            </w:rPr>
          </w:rPrChange>
        </w:rPr>
        <w:t>dji_comand</w:t>
      </w:r>
      <w:proofErr w:type="spellEnd"/>
      <w:r w:rsidRPr="004E7DBD">
        <w:rPr>
          <w:rPrChange w:id="10425" w:author="Alexandre Marcondes" w:date="2019-07-09T18:16:00Z">
            <w:rPr/>
          </w:rPrChange>
        </w:rPr>
        <w:t xml:space="preserve"> e posterior aguardo da </w:t>
      </w:r>
      <w:proofErr w:type="spellStart"/>
      <w:r w:rsidRPr="004E7DBD">
        <w:rPr>
          <w:i/>
          <w:rPrChange w:id="10426" w:author="Alexandre Marcondes" w:date="2019-07-09T18:16:00Z">
            <w:rPr>
              <w:i/>
            </w:rPr>
          </w:rPrChange>
        </w:rPr>
        <w:t>flag</w:t>
      </w:r>
      <w:proofErr w:type="spellEnd"/>
      <w:r w:rsidRPr="004E7DBD">
        <w:rPr>
          <w:rPrChange w:id="10427" w:author="Alexandre Marcondes" w:date="2019-07-09T18:16:00Z">
            <w:rPr/>
          </w:rPrChange>
        </w:rPr>
        <w:t xml:space="preserve"> de resposta</w:t>
      </w:r>
      <w:r w:rsidR="00BE56EB" w:rsidRPr="004E7DBD">
        <w:rPr>
          <w:rPrChange w:id="10428" w:author="Alexandre Marcondes" w:date="2019-07-09T18:16:00Z">
            <w:rPr/>
          </w:rPrChange>
        </w:rPr>
        <w:t xml:space="preserve">. Ao receber a confirmação escreve na </w:t>
      </w:r>
      <w:proofErr w:type="spellStart"/>
      <w:r w:rsidR="00BE56EB" w:rsidRPr="004E7DBD">
        <w:rPr>
          <w:i/>
          <w:rPrChange w:id="10429" w:author="Alexandre Marcondes" w:date="2019-07-09T18:16:00Z">
            <w:rPr>
              <w:i/>
            </w:rPr>
          </w:rPrChange>
        </w:rPr>
        <w:t>flag</w:t>
      </w:r>
      <w:proofErr w:type="spellEnd"/>
      <w:r w:rsidR="00BE56EB" w:rsidRPr="004E7DBD">
        <w:rPr>
          <w:i/>
          <w:rPrChange w:id="10430" w:author="Alexandre Marcondes" w:date="2019-07-09T18:16:00Z">
            <w:rPr>
              <w:i/>
            </w:rPr>
          </w:rPrChange>
        </w:rPr>
        <w:t xml:space="preserve"> </w:t>
      </w:r>
      <w:proofErr w:type="spellStart"/>
      <w:r w:rsidR="00BE56EB" w:rsidRPr="004E7DBD">
        <w:rPr>
          <w:i/>
          <w:rPrChange w:id="10431" w:author="Alexandre Marcondes" w:date="2019-07-09T18:16:00Z">
            <w:rPr>
              <w:i/>
            </w:rPr>
          </w:rPrChange>
        </w:rPr>
        <w:t>started</w:t>
      </w:r>
      <w:proofErr w:type="spellEnd"/>
      <w:r w:rsidR="00BE56EB" w:rsidRPr="004E7DBD">
        <w:rPr>
          <w:i/>
          <w:rPrChange w:id="10432" w:author="Alexandre Marcondes" w:date="2019-07-09T18:16:00Z">
            <w:rPr>
              <w:i/>
            </w:rPr>
          </w:rPrChange>
        </w:rPr>
        <w:t xml:space="preserve"> </w:t>
      </w:r>
      <w:r w:rsidR="00BE56EB" w:rsidRPr="004E7DBD">
        <w:rPr>
          <w:rPrChange w:id="10433" w:author="Alexandre Marcondes" w:date="2019-07-09T18:16:00Z">
            <w:rPr/>
          </w:rPrChange>
        </w:rPr>
        <w:t xml:space="preserve">o valor </w:t>
      </w:r>
      <w:proofErr w:type="gramStart"/>
      <w:r w:rsidR="00BE56EB" w:rsidRPr="004E7DBD">
        <w:rPr>
          <w:rPrChange w:id="10434" w:author="Alexandre Marcondes" w:date="2019-07-09T18:16:00Z">
            <w:rPr/>
          </w:rPrChange>
        </w:rPr>
        <w:t>0</w:t>
      </w:r>
      <w:proofErr w:type="gramEnd"/>
    </w:p>
    <w:p w:rsidR="00BD76FD" w:rsidRPr="004E7DBD" w:rsidRDefault="00BD76FD" w:rsidP="00BD76FD">
      <w:pPr>
        <w:pStyle w:val="PargrafodaLista"/>
        <w:ind w:left="1571" w:firstLine="0"/>
        <w:rPr>
          <w:rPrChange w:id="10435" w:author="Alexandre Marcondes" w:date="2019-07-09T18:16:00Z">
            <w:rPr/>
          </w:rPrChange>
        </w:rPr>
      </w:pPr>
    </w:p>
    <w:p w:rsidR="00FA4B60" w:rsidRPr="004E7DBD" w:rsidRDefault="00FA4B60" w:rsidP="00D033AB">
      <w:pPr>
        <w:pStyle w:val="Ttulo4"/>
        <w:numPr>
          <w:ilvl w:val="3"/>
          <w:numId w:val="6"/>
        </w:numPr>
        <w:rPr>
          <w:rPrChange w:id="10436" w:author="Alexandre Marcondes" w:date="2019-07-09T18:16:00Z">
            <w:rPr/>
          </w:rPrChange>
        </w:rPr>
      </w:pPr>
      <w:proofErr w:type="gramStart"/>
      <w:r w:rsidRPr="004E7DBD">
        <w:rPr>
          <w:rPrChange w:id="10437" w:author="Alexandre Marcondes" w:date="2019-07-09T18:16:00Z">
            <w:rPr/>
          </w:rPrChange>
        </w:rPr>
        <w:lastRenderedPageBreak/>
        <w:t xml:space="preserve">Máquina estados de recebimento de mensagens do </w:t>
      </w:r>
      <w:proofErr w:type="spellStart"/>
      <w:r w:rsidRPr="004E7DBD">
        <w:rPr>
          <w:rPrChange w:id="10438" w:author="Alexandre Marcondes" w:date="2019-07-09T18:16:00Z">
            <w:rPr/>
          </w:rPrChange>
        </w:rPr>
        <w:t>dji</w:t>
      </w:r>
      <w:proofErr w:type="spellEnd"/>
      <w:proofErr w:type="gramEnd"/>
    </w:p>
    <w:p w:rsidR="00BD76FD" w:rsidRPr="004E7DBD" w:rsidRDefault="00BD76FD" w:rsidP="00BD76FD">
      <w:pPr>
        <w:rPr>
          <w:rPrChange w:id="10439" w:author="Alexandre Marcondes" w:date="2019-07-09T18:16:00Z">
            <w:rPr/>
          </w:rPrChange>
        </w:rPr>
      </w:pPr>
    </w:p>
    <w:p w:rsidR="00BD76FD" w:rsidRPr="004E7DBD" w:rsidRDefault="00BD76FD" w:rsidP="00BD76FD">
      <w:pPr>
        <w:rPr>
          <w:rPrChange w:id="10440" w:author="Alexandre Marcondes" w:date="2019-07-09T18:16:00Z">
            <w:rPr/>
          </w:rPrChange>
        </w:rPr>
      </w:pPr>
      <w:r w:rsidRPr="004E7DBD">
        <w:rPr>
          <w:rPrChange w:id="10441" w:author="Alexandre Marcondes" w:date="2019-07-09T18:16:00Z">
            <w:rPr/>
          </w:rPrChange>
        </w:rPr>
        <w:t xml:space="preserve">Abaixo na </w:t>
      </w:r>
      <w:r w:rsidR="00892D41" w:rsidRPr="004E7DBD">
        <w:rPr>
          <w:rPrChange w:id="10442" w:author="Alexandre Marcondes" w:date="2019-07-09T18:16:00Z">
            <w:rPr/>
          </w:rPrChange>
        </w:rPr>
        <w:fldChar w:fldCharType="begin"/>
      </w:r>
      <w:r w:rsidR="00892D41" w:rsidRPr="004E7DBD">
        <w:rPr>
          <w:rPrChange w:id="10443" w:author="Alexandre Marcondes" w:date="2019-07-09T18:16:00Z">
            <w:rPr/>
          </w:rPrChange>
        </w:rPr>
        <w:instrText xml:space="preserve"> REF _Ref8496976 \h </w:instrText>
      </w:r>
      <w:r w:rsidR="00892D41" w:rsidRPr="004E7DBD">
        <w:rPr>
          <w:rPrChange w:id="10444" w:author="Alexandre Marcondes" w:date="2019-07-09T18:16:00Z">
            <w:rPr/>
          </w:rPrChange>
        </w:rPr>
      </w:r>
      <w:r w:rsidR="00892D41" w:rsidRPr="004E7DBD">
        <w:rPr>
          <w:rPrChange w:id="10445" w:author="Alexandre Marcondes" w:date="2019-07-09T18:16:00Z">
            <w:rPr/>
          </w:rPrChange>
        </w:rPr>
        <w:fldChar w:fldCharType="separate"/>
      </w:r>
      <w:r w:rsidR="00C239C6" w:rsidRPr="004E7DBD">
        <w:rPr>
          <w:rPrChange w:id="10446" w:author="Alexandre Marcondes" w:date="2019-07-09T18:16:00Z">
            <w:rPr/>
          </w:rPrChange>
        </w:rPr>
        <w:t xml:space="preserve">Figura </w:t>
      </w:r>
      <w:r w:rsidR="00C239C6" w:rsidRPr="004E7DBD">
        <w:rPr>
          <w:noProof/>
          <w:rPrChange w:id="10447" w:author="Alexandre Marcondes" w:date="2019-07-09T18:16:00Z">
            <w:rPr>
              <w:noProof/>
            </w:rPr>
          </w:rPrChange>
        </w:rPr>
        <w:t>41</w:t>
      </w:r>
      <w:r w:rsidR="00892D41" w:rsidRPr="004E7DBD">
        <w:rPr>
          <w:rPrChange w:id="10448" w:author="Alexandre Marcondes" w:date="2019-07-09T18:16:00Z">
            <w:rPr/>
          </w:rPrChange>
        </w:rPr>
        <w:fldChar w:fldCharType="end"/>
      </w:r>
      <w:r w:rsidR="00892D41" w:rsidRPr="004E7DBD">
        <w:rPr>
          <w:rPrChange w:id="10449" w:author="Alexandre Marcondes" w:date="2019-07-09T18:16:00Z">
            <w:rPr/>
          </w:rPrChange>
        </w:rPr>
        <w:t xml:space="preserve"> </w:t>
      </w:r>
      <w:r w:rsidRPr="004E7DBD">
        <w:rPr>
          <w:rPrChange w:id="10450" w:author="Alexandre Marcondes" w:date="2019-07-09T18:16:00Z">
            <w:rPr/>
          </w:rPrChange>
        </w:rPr>
        <w:t xml:space="preserve">a </w:t>
      </w:r>
      <w:proofErr w:type="gramStart"/>
      <w:r w:rsidRPr="004E7DBD">
        <w:rPr>
          <w:rPrChange w:id="10451" w:author="Alexandre Marcondes" w:date="2019-07-09T18:16:00Z">
            <w:rPr/>
          </w:rPrChange>
        </w:rPr>
        <w:t>implementação</w:t>
      </w:r>
      <w:proofErr w:type="gramEnd"/>
      <w:r w:rsidRPr="004E7DBD">
        <w:rPr>
          <w:rPrChange w:id="10452" w:author="Alexandre Marcondes" w:date="2019-07-09T18:16:00Z">
            <w:rPr/>
          </w:rPrChange>
        </w:rPr>
        <w:t xml:space="preserve"> a máquina de estados que trata as mensagens recebidas do gerenciador de voo.</w:t>
      </w:r>
    </w:p>
    <w:p w:rsidR="00BD76FD" w:rsidRPr="004E7DBD" w:rsidRDefault="00BD76FD" w:rsidP="00BD76FD">
      <w:pPr>
        <w:rPr>
          <w:rPrChange w:id="10453" w:author="Alexandre Marcondes" w:date="2019-07-09T18:16:00Z">
            <w:rPr/>
          </w:rPrChange>
        </w:rPr>
      </w:pPr>
    </w:p>
    <w:p w:rsidR="00892D41" w:rsidRPr="004E7DBD" w:rsidRDefault="00892D41" w:rsidP="00892D41">
      <w:pPr>
        <w:pStyle w:val="Legenda"/>
        <w:keepNext/>
        <w:jc w:val="center"/>
        <w:rPr>
          <w:rPrChange w:id="10454" w:author="Alexandre Marcondes" w:date="2019-07-09T18:16:00Z">
            <w:rPr/>
          </w:rPrChange>
        </w:rPr>
      </w:pPr>
      <w:bookmarkStart w:id="10455" w:name="_Ref8496976"/>
      <w:bookmarkStart w:id="10456" w:name="_Toc9086584"/>
      <w:bookmarkStart w:id="10457" w:name="_Toc9086909"/>
      <w:bookmarkStart w:id="10458" w:name="_Toc9087036"/>
      <w:bookmarkStart w:id="10459" w:name="_Toc9088047"/>
      <w:bookmarkStart w:id="10460" w:name="_Toc9088388"/>
      <w:bookmarkStart w:id="10461" w:name="_Toc9088513"/>
      <w:r w:rsidRPr="004E7DBD">
        <w:rPr>
          <w:rPrChange w:id="10462" w:author="Alexandre Marcondes" w:date="2019-07-09T18:16:00Z">
            <w:rPr/>
          </w:rPrChange>
        </w:rPr>
        <w:t xml:space="preserve">Figura </w:t>
      </w:r>
      <w:r w:rsidR="00DF2272" w:rsidRPr="004E7DBD">
        <w:rPr>
          <w:noProof/>
          <w:rPrChange w:id="10463" w:author="Alexandre Marcondes" w:date="2019-07-09T18:16:00Z">
            <w:rPr>
              <w:noProof/>
            </w:rPr>
          </w:rPrChange>
        </w:rPr>
        <w:fldChar w:fldCharType="begin"/>
      </w:r>
      <w:r w:rsidR="00DF2272" w:rsidRPr="004E7DBD">
        <w:rPr>
          <w:noProof/>
          <w:rPrChange w:id="10464" w:author="Alexandre Marcondes" w:date="2019-07-09T18:16:00Z">
            <w:rPr>
              <w:noProof/>
            </w:rPr>
          </w:rPrChange>
        </w:rPr>
        <w:instrText xml:space="preserve"> SEQ Figura \* ARABIC </w:instrText>
      </w:r>
      <w:r w:rsidR="00DF2272" w:rsidRPr="004E7DBD">
        <w:rPr>
          <w:noProof/>
          <w:rPrChange w:id="10465" w:author="Alexandre Marcondes" w:date="2019-07-09T18:16:00Z">
            <w:rPr>
              <w:noProof/>
            </w:rPr>
          </w:rPrChange>
        </w:rPr>
        <w:fldChar w:fldCharType="separate"/>
      </w:r>
      <w:r w:rsidR="00881DF2" w:rsidRPr="004E7DBD">
        <w:rPr>
          <w:noProof/>
          <w:rPrChange w:id="10466" w:author="Alexandre Marcondes" w:date="2019-07-09T18:16:00Z">
            <w:rPr>
              <w:noProof/>
            </w:rPr>
          </w:rPrChange>
        </w:rPr>
        <w:t>41</w:t>
      </w:r>
      <w:r w:rsidR="00DF2272" w:rsidRPr="004E7DBD">
        <w:rPr>
          <w:noProof/>
          <w:rPrChange w:id="10467" w:author="Alexandre Marcondes" w:date="2019-07-09T18:16:00Z">
            <w:rPr>
              <w:noProof/>
            </w:rPr>
          </w:rPrChange>
        </w:rPr>
        <w:fldChar w:fldCharType="end"/>
      </w:r>
      <w:bookmarkEnd w:id="10455"/>
      <w:r w:rsidRPr="004E7DBD">
        <w:rPr>
          <w:rPrChange w:id="10468" w:author="Alexandre Marcondes" w:date="2019-07-09T18:16:00Z">
            <w:rPr/>
          </w:rPrChange>
        </w:rPr>
        <w:t xml:space="preserve"> - Modulo executor de rotas: </w:t>
      </w:r>
      <w:proofErr w:type="spellStart"/>
      <w:r w:rsidRPr="004E7DBD">
        <w:rPr>
          <w:rPrChange w:id="10469" w:author="Alexandre Marcondes" w:date="2019-07-09T18:16:00Z">
            <w:rPr/>
          </w:rPrChange>
        </w:rPr>
        <w:t>callback</w:t>
      </w:r>
      <w:proofErr w:type="spellEnd"/>
      <w:r w:rsidRPr="004E7DBD">
        <w:rPr>
          <w:rPrChange w:id="10470" w:author="Alexandre Marcondes" w:date="2019-07-09T18:16:00Z">
            <w:rPr/>
          </w:rPrChange>
        </w:rPr>
        <w:t xml:space="preserve"> do gerenciador de voo</w:t>
      </w:r>
      <w:bookmarkEnd w:id="10456"/>
      <w:bookmarkEnd w:id="10457"/>
      <w:bookmarkEnd w:id="10458"/>
      <w:bookmarkEnd w:id="10459"/>
      <w:bookmarkEnd w:id="10460"/>
      <w:bookmarkEnd w:id="10461"/>
    </w:p>
    <w:bookmarkStart w:id="10471" w:name="_MON_1619106519"/>
    <w:bookmarkEnd w:id="10471"/>
    <w:p w:rsidR="00954240" w:rsidRPr="004E7DBD" w:rsidRDefault="00BD76FD" w:rsidP="00954240">
      <w:pPr>
        <w:ind w:firstLine="0"/>
        <w:jc w:val="center"/>
        <w:rPr>
          <w:rPrChange w:id="10472" w:author="Alexandre Marcondes" w:date="2019-07-09T18:16:00Z">
            <w:rPr/>
          </w:rPrChange>
        </w:rPr>
      </w:pPr>
      <w:r w:rsidRPr="004E7DBD">
        <w:rPr>
          <w:rPrChange w:id="10473" w:author="Alexandre Marcondes" w:date="2019-07-09T18:16:00Z">
            <w:rPr/>
          </w:rPrChange>
        </w:rPr>
        <w:object w:dxaOrig="8504" w:dyaOrig="4838">
          <v:shape id="_x0000_i1040" type="#_x0000_t75" style="width:425.25pt;height:242.25pt" o:ole="">
            <v:imagedata r:id="rId67" o:title=""/>
          </v:shape>
          <o:OLEObject Type="Embed" ProgID="Word.OpenDocumentText.12" ShapeID="_x0000_i1040" DrawAspect="Content" ObjectID="_1624201430" r:id="rId68"/>
        </w:object>
      </w:r>
    </w:p>
    <w:p w:rsidR="00892D41" w:rsidRPr="004E7DBD" w:rsidRDefault="00892D41" w:rsidP="00954240">
      <w:pPr>
        <w:ind w:firstLine="0"/>
        <w:jc w:val="center"/>
        <w:rPr>
          <w:rPrChange w:id="10474" w:author="Alexandre Marcondes" w:date="2019-07-09T18:16:00Z">
            <w:rPr/>
          </w:rPrChange>
        </w:rPr>
      </w:pPr>
      <w:r w:rsidRPr="004E7DBD">
        <w:rPr>
          <w:rPrChange w:id="10475" w:author="Alexandre Marcondes" w:date="2019-07-09T18:16:00Z">
            <w:rPr/>
          </w:rPrChange>
        </w:rPr>
        <w:t>Fonte: Arquivo pessoal</w:t>
      </w:r>
    </w:p>
    <w:p w:rsidR="00307287" w:rsidRPr="004E7DBD" w:rsidRDefault="00307287" w:rsidP="008A2CBF">
      <w:pPr>
        <w:rPr>
          <w:rPrChange w:id="10476" w:author="Alexandre Marcondes" w:date="2019-07-09T18:16:00Z">
            <w:rPr/>
          </w:rPrChange>
        </w:rPr>
      </w:pPr>
    </w:p>
    <w:p w:rsidR="00BD76FD" w:rsidRPr="004E7DBD" w:rsidRDefault="00BD76FD" w:rsidP="00BD76FD">
      <w:pPr>
        <w:rPr>
          <w:rPrChange w:id="10477" w:author="Alexandre Marcondes" w:date="2019-07-09T18:16:00Z">
            <w:rPr/>
          </w:rPrChange>
        </w:rPr>
      </w:pPr>
      <w:r w:rsidRPr="004E7DBD">
        <w:rPr>
          <w:rPrChange w:id="10478" w:author="Alexandre Marcondes" w:date="2019-07-09T18:16:00Z">
            <w:rPr/>
          </w:rPrChange>
        </w:rPr>
        <w:t xml:space="preserve">Detalhes da </w:t>
      </w:r>
      <w:proofErr w:type="gramStart"/>
      <w:r w:rsidRPr="004E7DBD">
        <w:rPr>
          <w:rPrChange w:id="10479" w:author="Alexandre Marcondes" w:date="2019-07-09T18:16:00Z">
            <w:rPr/>
          </w:rPrChange>
        </w:rPr>
        <w:t>implementação</w:t>
      </w:r>
      <w:proofErr w:type="gramEnd"/>
      <w:r w:rsidRPr="004E7DBD">
        <w:rPr>
          <w:rPrChange w:id="10480" w:author="Alexandre Marcondes" w:date="2019-07-09T18:16:00Z">
            <w:rPr/>
          </w:rPrChange>
        </w:rPr>
        <w:t>:</w:t>
      </w:r>
    </w:p>
    <w:p w:rsidR="00BD76FD" w:rsidRPr="004E7DBD" w:rsidRDefault="00BD76FD" w:rsidP="00134B19">
      <w:pPr>
        <w:pStyle w:val="PargrafodaLista"/>
        <w:numPr>
          <w:ilvl w:val="0"/>
          <w:numId w:val="40"/>
        </w:numPr>
        <w:rPr>
          <w:rPrChange w:id="10481" w:author="Alexandre Marcondes" w:date="2019-07-09T18:16:00Z">
            <w:rPr/>
          </w:rPrChange>
        </w:rPr>
      </w:pPr>
      <w:r w:rsidRPr="004E7DBD">
        <w:rPr>
          <w:rPrChange w:id="10482" w:author="Alexandre Marcondes" w:date="2019-07-09T18:16:00Z">
            <w:rPr/>
          </w:rPrChange>
        </w:rPr>
        <w:t xml:space="preserve">Linhas 109: Este comando </w:t>
      </w:r>
      <w:r w:rsidR="00215C39" w:rsidRPr="004E7DBD">
        <w:rPr>
          <w:rPrChange w:id="10483" w:author="Alexandre Marcondes" w:date="2019-07-09T18:16:00Z">
            <w:rPr/>
          </w:rPrChange>
        </w:rPr>
        <w:t>referência</w:t>
      </w:r>
      <w:r w:rsidRPr="004E7DBD">
        <w:rPr>
          <w:rPrChange w:id="10484" w:author="Alexandre Marcondes" w:date="2019-07-09T18:16:00Z">
            <w:rPr/>
          </w:rPrChange>
        </w:rPr>
        <w:t xml:space="preserve"> as variáveis globais que representam as </w:t>
      </w:r>
      <w:proofErr w:type="spellStart"/>
      <w:r w:rsidRPr="004E7DBD">
        <w:rPr>
          <w:i/>
          <w:rPrChange w:id="10485" w:author="Alexandre Marcondes" w:date="2019-07-09T18:16:00Z">
            <w:rPr>
              <w:i/>
            </w:rPr>
          </w:rPrChange>
        </w:rPr>
        <w:t>flags</w:t>
      </w:r>
      <w:proofErr w:type="spellEnd"/>
      <w:r w:rsidRPr="004E7DBD">
        <w:rPr>
          <w:i/>
          <w:rPrChange w:id="10486" w:author="Alexandre Marcondes" w:date="2019-07-09T18:16:00Z">
            <w:rPr>
              <w:i/>
            </w:rPr>
          </w:rPrChange>
        </w:rPr>
        <w:t xml:space="preserve"> </w:t>
      </w:r>
      <w:r w:rsidRPr="004E7DBD">
        <w:rPr>
          <w:rPrChange w:id="10487" w:author="Alexandre Marcondes" w:date="2019-07-09T18:16:00Z">
            <w:rPr/>
          </w:rPrChange>
        </w:rPr>
        <w:t>que o módulo aguarda para liberar a execução do código, quando chama por funções especificas.</w:t>
      </w:r>
    </w:p>
    <w:p w:rsidR="00BD76FD" w:rsidRPr="004E7DBD" w:rsidRDefault="00BD76FD" w:rsidP="00134B19">
      <w:pPr>
        <w:pStyle w:val="PargrafodaLista"/>
        <w:numPr>
          <w:ilvl w:val="0"/>
          <w:numId w:val="40"/>
        </w:numPr>
        <w:rPr>
          <w:rPrChange w:id="10488" w:author="Alexandre Marcondes" w:date="2019-07-09T18:16:00Z">
            <w:rPr/>
          </w:rPrChange>
        </w:rPr>
      </w:pPr>
      <w:r w:rsidRPr="004E7DBD">
        <w:rPr>
          <w:rPrChange w:id="10489" w:author="Alexandre Marcondes" w:date="2019-07-09T18:16:00Z">
            <w:rPr/>
          </w:rPrChange>
        </w:rPr>
        <w:t xml:space="preserve">Linhas 111 e 112: Ao receber a mensagem “chegou” configura a </w:t>
      </w:r>
      <w:proofErr w:type="spellStart"/>
      <w:r w:rsidRPr="004E7DBD">
        <w:rPr>
          <w:i/>
          <w:rPrChange w:id="10490" w:author="Alexandre Marcondes" w:date="2019-07-09T18:16:00Z">
            <w:rPr>
              <w:i/>
            </w:rPr>
          </w:rPrChange>
        </w:rPr>
        <w:t>flag</w:t>
      </w:r>
      <w:proofErr w:type="spellEnd"/>
      <w:r w:rsidRPr="004E7DBD">
        <w:rPr>
          <w:rPrChange w:id="10491" w:author="Alexandre Marcondes" w:date="2019-07-09T18:16:00Z">
            <w:rPr/>
          </w:rPrChange>
        </w:rPr>
        <w:t xml:space="preserve"> </w:t>
      </w:r>
      <w:proofErr w:type="spellStart"/>
      <w:r w:rsidRPr="004E7DBD">
        <w:rPr>
          <w:i/>
          <w:rPrChange w:id="10492" w:author="Alexandre Marcondes" w:date="2019-07-09T18:16:00Z">
            <w:rPr>
              <w:i/>
            </w:rPr>
          </w:rPrChange>
        </w:rPr>
        <w:t>flag_dji</w:t>
      </w:r>
      <w:proofErr w:type="spellEnd"/>
      <w:r w:rsidRPr="004E7DBD">
        <w:rPr>
          <w:i/>
          <w:rPrChange w:id="10493" w:author="Alexandre Marcondes" w:date="2019-07-09T18:16:00Z">
            <w:rPr>
              <w:i/>
            </w:rPr>
          </w:rPrChange>
        </w:rPr>
        <w:t xml:space="preserve"> </w:t>
      </w:r>
      <w:r w:rsidRPr="004E7DBD">
        <w:rPr>
          <w:rPrChange w:id="10494" w:author="Alexandre Marcondes" w:date="2019-07-09T18:16:00Z">
            <w:rPr/>
          </w:rPrChange>
        </w:rPr>
        <w:t xml:space="preserve">para </w:t>
      </w:r>
      <w:proofErr w:type="gramStart"/>
      <w:r w:rsidRPr="004E7DBD">
        <w:rPr>
          <w:rPrChange w:id="10495" w:author="Alexandre Marcondes" w:date="2019-07-09T18:16:00Z">
            <w:rPr/>
          </w:rPrChange>
        </w:rPr>
        <w:t>1</w:t>
      </w:r>
      <w:proofErr w:type="gramEnd"/>
    </w:p>
    <w:p w:rsidR="00BD76FD" w:rsidRPr="004E7DBD" w:rsidRDefault="00BD76FD" w:rsidP="00134B19">
      <w:pPr>
        <w:pStyle w:val="PargrafodaLista"/>
        <w:numPr>
          <w:ilvl w:val="0"/>
          <w:numId w:val="40"/>
        </w:numPr>
        <w:rPr>
          <w:rPrChange w:id="10496" w:author="Alexandre Marcondes" w:date="2019-07-09T18:16:00Z">
            <w:rPr/>
          </w:rPrChange>
        </w:rPr>
      </w:pPr>
      <w:r w:rsidRPr="004E7DBD">
        <w:rPr>
          <w:rPrChange w:id="10497" w:author="Alexandre Marcondes" w:date="2019-07-09T18:16:00Z">
            <w:rPr/>
          </w:rPrChange>
        </w:rPr>
        <w:t>Linhas 114 e 115: Ao receber a mensagem “</w:t>
      </w:r>
      <w:proofErr w:type="spellStart"/>
      <w:r w:rsidRPr="004E7DBD">
        <w:rPr>
          <w:i/>
          <w:rPrChange w:id="10498" w:author="Alexandre Marcondes" w:date="2019-07-09T18:16:00Z">
            <w:rPr>
              <w:i/>
            </w:rPr>
          </w:rPrChange>
        </w:rPr>
        <w:t>configured</w:t>
      </w:r>
      <w:proofErr w:type="spellEnd"/>
      <w:r w:rsidRPr="004E7DBD">
        <w:rPr>
          <w:rPrChange w:id="10499" w:author="Alexandre Marcondes" w:date="2019-07-09T18:16:00Z">
            <w:rPr/>
          </w:rPrChange>
        </w:rPr>
        <w:t xml:space="preserve">” configura a </w:t>
      </w:r>
      <w:proofErr w:type="spellStart"/>
      <w:r w:rsidRPr="004E7DBD">
        <w:rPr>
          <w:i/>
          <w:rPrChange w:id="10500" w:author="Alexandre Marcondes" w:date="2019-07-09T18:16:00Z">
            <w:rPr>
              <w:i/>
            </w:rPr>
          </w:rPrChange>
        </w:rPr>
        <w:t>flag</w:t>
      </w:r>
      <w:proofErr w:type="spellEnd"/>
      <w:r w:rsidRPr="004E7DBD">
        <w:rPr>
          <w:rPrChange w:id="10501" w:author="Alexandre Marcondes" w:date="2019-07-09T18:16:00Z">
            <w:rPr/>
          </w:rPrChange>
        </w:rPr>
        <w:t xml:space="preserve"> </w:t>
      </w:r>
      <w:proofErr w:type="spellStart"/>
      <w:r w:rsidRPr="004E7DBD">
        <w:rPr>
          <w:i/>
          <w:rPrChange w:id="10502" w:author="Alexandre Marcondes" w:date="2019-07-09T18:16:00Z">
            <w:rPr>
              <w:i/>
            </w:rPr>
          </w:rPrChange>
        </w:rPr>
        <w:t>configured</w:t>
      </w:r>
      <w:proofErr w:type="spellEnd"/>
      <w:r w:rsidRPr="004E7DBD">
        <w:rPr>
          <w:i/>
          <w:rPrChange w:id="10503" w:author="Alexandre Marcondes" w:date="2019-07-09T18:16:00Z">
            <w:rPr>
              <w:i/>
            </w:rPr>
          </w:rPrChange>
        </w:rPr>
        <w:t xml:space="preserve"> </w:t>
      </w:r>
      <w:r w:rsidRPr="004E7DBD">
        <w:rPr>
          <w:rPrChange w:id="10504" w:author="Alexandre Marcondes" w:date="2019-07-09T18:16:00Z">
            <w:rPr/>
          </w:rPrChange>
        </w:rPr>
        <w:t xml:space="preserve">para </w:t>
      </w:r>
      <w:proofErr w:type="gramStart"/>
      <w:r w:rsidRPr="004E7DBD">
        <w:rPr>
          <w:rPrChange w:id="10505" w:author="Alexandre Marcondes" w:date="2019-07-09T18:16:00Z">
            <w:rPr/>
          </w:rPrChange>
        </w:rPr>
        <w:t>1</w:t>
      </w:r>
      <w:proofErr w:type="gramEnd"/>
    </w:p>
    <w:p w:rsidR="00BD76FD" w:rsidRPr="004E7DBD" w:rsidRDefault="00BD76FD" w:rsidP="00134B19">
      <w:pPr>
        <w:pStyle w:val="PargrafodaLista"/>
        <w:numPr>
          <w:ilvl w:val="0"/>
          <w:numId w:val="40"/>
        </w:numPr>
        <w:rPr>
          <w:rPrChange w:id="10506" w:author="Alexandre Marcondes" w:date="2019-07-09T18:16:00Z">
            <w:rPr/>
          </w:rPrChange>
        </w:rPr>
      </w:pPr>
      <w:r w:rsidRPr="004E7DBD">
        <w:rPr>
          <w:rPrChange w:id="10507" w:author="Alexandre Marcondes" w:date="2019-07-09T18:16:00Z">
            <w:rPr/>
          </w:rPrChange>
        </w:rPr>
        <w:t>Linhas 117 e 118: Ao receber a mensagem “</w:t>
      </w:r>
      <w:proofErr w:type="spellStart"/>
      <w:r w:rsidRPr="004E7DBD">
        <w:rPr>
          <w:i/>
          <w:rPrChange w:id="10508" w:author="Alexandre Marcondes" w:date="2019-07-09T18:16:00Z">
            <w:rPr>
              <w:i/>
            </w:rPr>
          </w:rPrChange>
        </w:rPr>
        <w:t>uploaded</w:t>
      </w:r>
      <w:proofErr w:type="spellEnd"/>
      <w:r w:rsidRPr="004E7DBD">
        <w:rPr>
          <w:rPrChange w:id="10509" w:author="Alexandre Marcondes" w:date="2019-07-09T18:16:00Z">
            <w:rPr/>
          </w:rPrChange>
        </w:rPr>
        <w:t xml:space="preserve">” configura a </w:t>
      </w:r>
      <w:proofErr w:type="spellStart"/>
      <w:r w:rsidRPr="004E7DBD">
        <w:rPr>
          <w:i/>
          <w:rPrChange w:id="10510" w:author="Alexandre Marcondes" w:date="2019-07-09T18:16:00Z">
            <w:rPr>
              <w:i/>
            </w:rPr>
          </w:rPrChange>
        </w:rPr>
        <w:t>flag</w:t>
      </w:r>
      <w:proofErr w:type="spellEnd"/>
      <w:r w:rsidRPr="004E7DBD">
        <w:rPr>
          <w:rPrChange w:id="10511" w:author="Alexandre Marcondes" w:date="2019-07-09T18:16:00Z">
            <w:rPr/>
          </w:rPrChange>
        </w:rPr>
        <w:t xml:space="preserve"> </w:t>
      </w:r>
      <w:proofErr w:type="spellStart"/>
      <w:r w:rsidRPr="004E7DBD">
        <w:rPr>
          <w:i/>
          <w:rPrChange w:id="10512" w:author="Alexandre Marcondes" w:date="2019-07-09T18:16:00Z">
            <w:rPr>
              <w:i/>
            </w:rPr>
          </w:rPrChange>
        </w:rPr>
        <w:t>uploaded</w:t>
      </w:r>
      <w:proofErr w:type="spellEnd"/>
      <w:r w:rsidRPr="004E7DBD">
        <w:rPr>
          <w:i/>
          <w:rPrChange w:id="10513" w:author="Alexandre Marcondes" w:date="2019-07-09T18:16:00Z">
            <w:rPr>
              <w:i/>
            </w:rPr>
          </w:rPrChange>
        </w:rPr>
        <w:t xml:space="preserve"> </w:t>
      </w:r>
      <w:r w:rsidRPr="004E7DBD">
        <w:rPr>
          <w:rPrChange w:id="10514" w:author="Alexandre Marcondes" w:date="2019-07-09T18:16:00Z">
            <w:rPr/>
          </w:rPrChange>
        </w:rPr>
        <w:t xml:space="preserve">para </w:t>
      </w:r>
      <w:proofErr w:type="gramStart"/>
      <w:r w:rsidRPr="004E7DBD">
        <w:rPr>
          <w:rPrChange w:id="10515" w:author="Alexandre Marcondes" w:date="2019-07-09T18:16:00Z">
            <w:rPr/>
          </w:rPrChange>
        </w:rPr>
        <w:t>1</w:t>
      </w:r>
      <w:proofErr w:type="gramEnd"/>
    </w:p>
    <w:p w:rsidR="00BD76FD" w:rsidRPr="004E7DBD" w:rsidRDefault="00BD76FD" w:rsidP="00134B19">
      <w:pPr>
        <w:pStyle w:val="PargrafodaLista"/>
        <w:numPr>
          <w:ilvl w:val="0"/>
          <w:numId w:val="40"/>
        </w:numPr>
        <w:rPr>
          <w:rPrChange w:id="10516" w:author="Alexandre Marcondes" w:date="2019-07-09T18:16:00Z">
            <w:rPr/>
          </w:rPrChange>
        </w:rPr>
      </w:pPr>
      <w:r w:rsidRPr="004E7DBD">
        <w:rPr>
          <w:rPrChange w:id="10517" w:author="Alexandre Marcondes" w:date="2019-07-09T18:16:00Z">
            <w:rPr/>
          </w:rPrChange>
        </w:rPr>
        <w:t>Linhas 120 e 121: Ao receber a mensagem “</w:t>
      </w:r>
      <w:proofErr w:type="spellStart"/>
      <w:r w:rsidRPr="004E7DBD">
        <w:rPr>
          <w:i/>
          <w:rPrChange w:id="10518" w:author="Alexandre Marcondes" w:date="2019-07-09T18:16:00Z">
            <w:rPr>
              <w:i/>
            </w:rPr>
          </w:rPrChange>
        </w:rPr>
        <w:t>started</w:t>
      </w:r>
      <w:proofErr w:type="spellEnd"/>
      <w:r w:rsidRPr="004E7DBD">
        <w:rPr>
          <w:rPrChange w:id="10519" w:author="Alexandre Marcondes" w:date="2019-07-09T18:16:00Z">
            <w:rPr/>
          </w:rPrChange>
        </w:rPr>
        <w:t xml:space="preserve">” configura a </w:t>
      </w:r>
      <w:proofErr w:type="spellStart"/>
      <w:r w:rsidRPr="004E7DBD">
        <w:rPr>
          <w:i/>
          <w:rPrChange w:id="10520" w:author="Alexandre Marcondes" w:date="2019-07-09T18:16:00Z">
            <w:rPr>
              <w:i/>
            </w:rPr>
          </w:rPrChange>
        </w:rPr>
        <w:t>flag</w:t>
      </w:r>
      <w:proofErr w:type="spellEnd"/>
      <w:r w:rsidRPr="004E7DBD">
        <w:rPr>
          <w:rPrChange w:id="10521" w:author="Alexandre Marcondes" w:date="2019-07-09T18:16:00Z">
            <w:rPr/>
          </w:rPrChange>
        </w:rPr>
        <w:t xml:space="preserve"> </w:t>
      </w:r>
      <w:proofErr w:type="spellStart"/>
      <w:r w:rsidRPr="004E7DBD">
        <w:rPr>
          <w:i/>
          <w:rPrChange w:id="10522" w:author="Alexandre Marcondes" w:date="2019-07-09T18:16:00Z">
            <w:rPr>
              <w:i/>
            </w:rPr>
          </w:rPrChange>
        </w:rPr>
        <w:t>started</w:t>
      </w:r>
      <w:proofErr w:type="spellEnd"/>
      <w:r w:rsidRPr="004E7DBD">
        <w:rPr>
          <w:i/>
          <w:rPrChange w:id="10523" w:author="Alexandre Marcondes" w:date="2019-07-09T18:16:00Z">
            <w:rPr>
              <w:i/>
            </w:rPr>
          </w:rPrChange>
        </w:rPr>
        <w:t xml:space="preserve"> </w:t>
      </w:r>
      <w:r w:rsidRPr="004E7DBD">
        <w:rPr>
          <w:rPrChange w:id="10524" w:author="Alexandre Marcondes" w:date="2019-07-09T18:16:00Z">
            <w:rPr/>
          </w:rPrChange>
        </w:rPr>
        <w:t xml:space="preserve">para </w:t>
      </w:r>
      <w:proofErr w:type="gramStart"/>
      <w:r w:rsidRPr="004E7DBD">
        <w:rPr>
          <w:rPrChange w:id="10525" w:author="Alexandre Marcondes" w:date="2019-07-09T18:16:00Z">
            <w:rPr/>
          </w:rPrChange>
        </w:rPr>
        <w:t>1</w:t>
      </w:r>
      <w:proofErr w:type="gramEnd"/>
    </w:p>
    <w:p w:rsidR="00BD76FD" w:rsidRPr="004E7DBD" w:rsidRDefault="00BD76FD" w:rsidP="00134B19">
      <w:pPr>
        <w:pStyle w:val="PargrafodaLista"/>
        <w:numPr>
          <w:ilvl w:val="0"/>
          <w:numId w:val="40"/>
        </w:numPr>
        <w:rPr>
          <w:rPrChange w:id="10526" w:author="Alexandre Marcondes" w:date="2019-07-09T18:16:00Z">
            <w:rPr/>
          </w:rPrChange>
        </w:rPr>
      </w:pPr>
      <w:r w:rsidRPr="004E7DBD">
        <w:rPr>
          <w:rPrChange w:id="10527" w:author="Alexandre Marcondes" w:date="2019-07-09T18:16:00Z">
            <w:rPr/>
          </w:rPrChange>
        </w:rPr>
        <w:lastRenderedPageBreak/>
        <w:t>Linhas 123 e 124: Ao receber a mensagem “</w:t>
      </w:r>
      <w:proofErr w:type="spellStart"/>
      <w:r w:rsidRPr="004E7DBD">
        <w:rPr>
          <w:i/>
          <w:rPrChange w:id="10528" w:author="Alexandre Marcondes" w:date="2019-07-09T18:16:00Z">
            <w:rPr>
              <w:i/>
            </w:rPr>
          </w:rPrChange>
        </w:rPr>
        <w:t>cleared</w:t>
      </w:r>
      <w:proofErr w:type="spellEnd"/>
      <w:r w:rsidRPr="004E7DBD">
        <w:rPr>
          <w:rPrChange w:id="10529" w:author="Alexandre Marcondes" w:date="2019-07-09T18:16:00Z">
            <w:rPr/>
          </w:rPrChange>
        </w:rPr>
        <w:t xml:space="preserve">” configura a </w:t>
      </w:r>
      <w:proofErr w:type="spellStart"/>
      <w:r w:rsidRPr="004E7DBD">
        <w:rPr>
          <w:i/>
          <w:rPrChange w:id="10530" w:author="Alexandre Marcondes" w:date="2019-07-09T18:16:00Z">
            <w:rPr>
              <w:i/>
            </w:rPr>
          </w:rPrChange>
        </w:rPr>
        <w:t>flag</w:t>
      </w:r>
      <w:proofErr w:type="spellEnd"/>
      <w:r w:rsidRPr="004E7DBD">
        <w:rPr>
          <w:rPrChange w:id="10531" w:author="Alexandre Marcondes" w:date="2019-07-09T18:16:00Z">
            <w:rPr/>
          </w:rPrChange>
        </w:rPr>
        <w:t xml:space="preserve"> </w:t>
      </w:r>
      <w:proofErr w:type="spellStart"/>
      <w:r w:rsidRPr="004E7DBD">
        <w:rPr>
          <w:i/>
          <w:rPrChange w:id="10532" w:author="Alexandre Marcondes" w:date="2019-07-09T18:16:00Z">
            <w:rPr>
              <w:i/>
            </w:rPr>
          </w:rPrChange>
        </w:rPr>
        <w:t>cleared</w:t>
      </w:r>
      <w:proofErr w:type="spellEnd"/>
      <w:r w:rsidRPr="004E7DBD">
        <w:rPr>
          <w:i/>
          <w:rPrChange w:id="10533" w:author="Alexandre Marcondes" w:date="2019-07-09T18:16:00Z">
            <w:rPr>
              <w:i/>
            </w:rPr>
          </w:rPrChange>
        </w:rPr>
        <w:t xml:space="preserve"> </w:t>
      </w:r>
      <w:r w:rsidRPr="004E7DBD">
        <w:rPr>
          <w:rPrChange w:id="10534" w:author="Alexandre Marcondes" w:date="2019-07-09T18:16:00Z">
            <w:rPr/>
          </w:rPrChange>
        </w:rPr>
        <w:t xml:space="preserve">para </w:t>
      </w:r>
      <w:proofErr w:type="gramStart"/>
      <w:r w:rsidRPr="004E7DBD">
        <w:rPr>
          <w:rPrChange w:id="10535" w:author="Alexandre Marcondes" w:date="2019-07-09T18:16:00Z">
            <w:rPr/>
          </w:rPrChange>
        </w:rPr>
        <w:t>1</w:t>
      </w:r>
      <w:proofErr w:type="gramEnd"/>
    </w:p>
    <w:p w:rsidR="00BD76FD" w:rsidRPr="004E7DBD" w:rsidRDefault="00BD76FD" w:rsidP="00BD76FD">
      <w:pPr>
        <w:rPr>
          <w:rPrChange w:id="10536" w:author="Alexandre Marcondes" w:date="2019-07-09T18:16:00Z">
            <w:rPr/>
          </w:rPrChange>
        </w:rPr>
      </w:pPr>
    </w:p>
    <w:p w:rsidR="002E4D50" w:rsidRPr="004E7DBD" w:rsidRDefault="002E4D50" w:rsidP="001A128E">
      <w:pPr>
        <w:pStyle w:val="PargrafodaLista"/>
        <w:numPr>
          <w:ilvl w:val="2"/>
          <w:numId w:val="6"/>
        </w:numPr>
        <w:rPr>
          <w:rPrChange w:id="10537" w:author="Alexandre Marcondes" w:date="2019-07-09T18:16:00Z">
            <w:rPr/>
          </w:rPrChange>
        </w:rPr>
      </w:pPr>
      <w:r w:rsidRPr="004E7DBD">
        <w:rPr>
          <w:rPrChange w:id="10538" w:author="Alexandre Marcondes" w:date="2019-07-09T18:16:00Z">
            <w:rPr/>
          </w:rPrChange>
        </w:rPr>
        <w:t xml:space="preserve">Gerenciador de voo + simulação de controlador de voo </w:t>
      </w:r>
    </w:p>
    <w:p w:rsidR="00C3277A" w:rsidRPr="004E7DBD" w:rsidRDefault="00C3277A" w:rsidP="00791D85">
      <w:pPr>
        <w:rPr>
          <w:rPrChange w:id="10539" w:author="Alexandre Marcondes" w:date="2019-07-09T18:16:00Z">
            <w:rPr/>
          </w:rPrChange>
        </w:rPr>
      </w:pPr>
    </w:p>
    <w:p w:rsidR="00B046A1" w:rsidRPr="004E7DBD" w:rsidRDefault="0032039B" w:rsidP="00791D85">
      <w:pPr>
        <w:rPr>
          <w:rPrChange w:id="10540" w:author="Alexandre Marcondes" w:date="2019-07-09T18:16:00Z">
            <w:rPr/>
          </w:rPrChange>
        </w:rPr>
      </w:pPr>
      <w:r w:rsidRPr="004E7DBD">
        <w:rPr>
          <w:rPrChange w:id="10541" w:author="Alexandre Marcondes" w:date="2019-07-09T18:16:00Z">
            <w:rPr/>
          </w:rPrChange>
        </w:rPr>
        <w:t xml:space="preserve">O gerenciador de voo permite o controle manual do VANT através da simulação de </w:t>
      </w:r>
      <w:r w:rsidRPr="004E7DBD">
        <w:rPr>
          <w:i/>
          <w:rPrChange w:id="10542" w:author="Alexandre Marcondes" w:date="2019-07-09T18:16:00Z">
            <w:rPr>
              <w:i/>
            </w:rPr>
          </w:rPrChange>
        </w:rPr>
        <w:t>joysticks</w:t>
      </w:r>
      <w:r w:rsidRPr="004E7DBD">
        <w:rPr>
          <w:rPrChange w:id="10543" w:author="Alexandre Marcondes" w:date="2019-07-09T18:16:00Z">
            <w:rPr/>
          </w:rPrChange>
        </w:rPr>
        <w:t xml:space="preserve"> virtuais na interface d</w:t>
      </w:r>
      <w:r w:rsidR="00B046A1" w:rsidRPr="004E7DBD">
        <w:rPr>
          <w:rPrChange w:id="10544" w:author="Alexandre Marcondes" w:date="2019-07-09T18:16:00Z">
            <w:rPr/>
          </w:rPrChange>
        </w:rPr>
        <w:t xml:space="preserve">o usuário, </w:t>
      </w:r>
      <w:proofErr w:type="gramStart"/>
      <w:r w:rsidR="00B046A1" w:rsidRPr="004E7DBD">
        <w:rPr>
          <w:rPrChange w:id="10545" w:author="Alexandre Marcondes" w:date="2019-07-09T18:16:00Z">
            <w:rPr/>
          </w:rPrChange>
        </w:rPr>
        <w:t>simulação de controlador de voo e o controle autônomo via</w:t>
      </w:r>
      <w:proofErr w:type="gramEnd"/>
      <w:r w:rsidR="00B046A1" w:rsidRPr="004E7DBD">
        <w:rPr>
          <w:rPrChange w:id="10546" w:author="Alexandre Marcondes" w:date="2019-07-09T18:16:00Z">
            <w:rPr/>
          </w:rPrChange>
        </w:rPr>
        <w:t xml:space="preserve"> comandos gerados na camada ROS</w:t>
      </w:r>
      <w:r w:rsidRPr="004E7DBD">
        <w:rPr>
          <w:rPrChange w:id="10547" w:author="Alexandre Marcondes" w:date="2019-07-09T18:16:00Z">
            <w:rPr/>
          </w:rPrChange>
        </w:rPr>
        <w:t xml:space="preserve"> </w:t>
      </w:r>
    </w:p>
    <w:p w:rsidR="004A344A" w:rsidRPr="004E7DBD" w:rsidRDefault="0032039B" w:rsidP="00791D85">
      <w:pPr>
        <w:rPr>
          <w:rPrChange w:id="10548" w:author="Alexandre Marcondes" w:date="2019-07-09T18:16:00Z">
            <w:rPr/>
          </w:rPrChange>
        </w:rPr>
      </w:pPr>
      <w:r w:rsidRPr="004E7DBD">
        <w:rPr>
          <w:rPrChange w:id="10549" w:author="Alexandre Marcondes" w:date="2019-07-09T18:16:00Z">
            <w:rPr/>
          </w:rPrChange>
        </w:rPr>
        <w:t xml:space="preserve">Devido </w:t>
      </w:r>
      <w:proofErr w:type="gramStart"/>
      <w:r w:rsidRPr="004E7DBD">
        <w:rPr>
          <w:rPrChange w:id="10550" w:author="Alexandre Marcondes" w:date="2019-07-09T18:16:00Z">
            <w:rPr/>
          </w:rPrChange>
        </w:rPr>
        <w:t>a</w:t>
      </w:r>
      <w:proofErr w:type="gramEnd"/>
      <w:r w:rsidRPr="004E7DBD">
        <w:rPr>
          <w:rPrChange w:id="10551" w:author="Alexandre Marcondes" w:date="2019-07-09T18:16:00Z">
            <w:rPr/>
          </w:rPrChange>
        </w:rPr>
        <w:t xml:space="preserve"> obrigatoriedade de ser implementado em um sistema </w:t>
      </w:r>
      <w:proofErr w:type="spellStart"/>
      <w:r w:rsidRPr="004E7DBD">
        <w:rPr>
          <w:rPrChange w:id="10552" w:author="Alexandre Marcondes" w:date="2019-07-09T18:16:00Z">
            <w:rPr/>
          </w:rPrChange>
        </w:rPr>
        <w:t>Android</w:t>
      </w:r>
      <w:proofErr w:type="spellEnd"/>
      <w:r w:rsidRPr="004E7DBD">
        <w:rPr>
          <w:rPrChange w:id="10553" w:author="Alexandre Marcondes" w:date="2019-07-09T18:16:00Z">
            <w:rPr/>
          </w:rPrChange>
        </w:rPr>
        <w:t>, devido a disponibilidade da biblioteca DJI ser apenas na linguagem Java</w:t>
      </w:r>
      <w:r w:rsidR="00666B49" w:rsidRPr="004E7DBD">
        <w:rPr>
          <w:rPrChange w:id="10554" w:author="Alexandre Marcondes" w:date="2019-07-09T18:16:00Z">
            <w:rPr/>
          </w:rPrChange>
        </w:rPr>
        <w:t xml:space="preserve"> para este modelo</w:t>
      </w:r>
      <w:r w:rsidR="00163958" w:rsidRPr="004E7DBD">
        <w:rPr>
          <w:rPrChange w:id="10555" w:author="Alexandre Marcondes" w:date="2019-07-09T18:16:00Z">
            <w:rPr/>
          </w:rPrChange>
        </w:rPr>
        <w:t xml:space="preserve"> de VANT</w:t>
      </w:r>
      <w:r w:rsidRPr="004E7DBD">
        <w:rPr>
          <w:rPrChange w:id="10556" w:author="Alexandre Marcondes" w:date="2019-07-09T18:16:00Z">
            <w:rPr/>
          </w:rPrChange>
        </w:rPr>
        <w:t xml:space="preserve">, o gerenciador foi construído a partir de dois exemplos de implantação em linguagem Java. </w:t>
      </w:r>
    </w:p>
    <w:p w:rsidR="0032039B" w:rsidRPr="004E7DBD" w:rsidRDefault="0032039B" w:rsidP="00791D85">
      <w:pPr>
        <w:rPr>
          <w:rPrChange w:id="10557" w:author="Alexandre Marcondes" w:date="2019-07-09T18:16:00Z">
            <w:rPr/>
          </w:rPrChange>
        </w:rPr>
      </w:pPr>
      <w:r w:rsidRPr="004E7DBD">
        <w:rPr>
          <w:rPrChange w:id="10558" w:author="Alexandre Marcondes" w:date="2019-07-09T18:16:00Z">
            <w:rPr/>
          </w:rPrChange>
        </w:rPr>
        <w:t>Um exemplo foi retirado do site do fabricante DJI</w:t>
      </w:r>
      <w:r w:rsidR="003F1BFD" w:rsidRPr="004E7DBD">
        <w:rPr>
          <w:rPrChange w:id="10559" w:author="Alexandre Marcondes" w:date="2019-07-09T18:16:00Z">
            <w:rPr/>
          </w:rPrChange>
        </w:rPr>
        <w:t xml:space="preserve"> </w:t>
      </w:r>
      <w:sdt>
        <w:sdtPr>
          <w:rPr>
            <w:rPrChange w:id="10560" w:author="Alexandre Marcondes" w:date="2019-07-09T18:16:00Z">
              <w:rPr/>
            </w:rPrChange>
          </w:rPr>
          <w:id w:val="-395056418"/>
          <w:citation/>
        </w:sdtPr>
        <w:sdtContent>
          <w:r w:rsidR="003F1BFD" w:rsidRPr="004E7DBD">
            <w:rPr>
              <w:rPrChange w:id="10561" w:author="Alexandre Marcondes" w:date="2019-07-09T18:16:00Z">
                <w:rPr/>
              </w:rPrChange>
            </w:rPr>
            <w:fldChar w:fldCharType="begin"/>
          </w:r>
          <w:r w:rsidR="003F1BFD" w:rsidRPr="004E7DBD">
            <w:rPr>
              <w:rPrChange w:id="10562" w:author="Alexandre Marcondes" w:date="2019-07-09T18:16:00Z">
                <w:rPr/>
              </w:rPrChange>
            </w:rPr>
            <w:instrText xml:space="preserve"> CITATION DJI194 \l 1046 </w:instrText>
          </w:r>
          <w:r w:rsidR="003F1BFD" w:rsidRPr="004E7DBD">
            <w:rPr>
              <w:rPrChange w:id="10563" w:author="Alexandre Marcondes" w:date="2019-07-09T18:16:00Z">
                <w:rPr/>
              </w:rPrChange>
            </w:rPr>
            <w:fldChar w:fldCharType="separate"/>
          </w:r>
          <w:r w:rsidR="00FF594D" w:rsidRPr="004E7DBD">
            <w:rPr>
              <w:noProof/>
              <w:rPrChange w:id="10564" w:author="Alexandre Marcondes" w:date="2019-07-09T18:16:00Z">
                <w:rPr>
                  <w:noProof/>
                </w:rPr>
              </w:rPrChange>
            </w:rPr>
            <w:t>(42)</w:t>
          </w:r>
          <w:r w:rsidR="003F1BFD" w:rsidRPr="004E7DBD">
            <w:rPr>
              <w:rPrChange w:id="10565" w:author="Alexandre Marcondes" w:date="2019-07-09T18:16:00Z">
                <w:rPr/>
              </w:rPrChange>
            </w:rPr>
            <w:fldChar w:fldCharType="end"/>
          </w:r>
        </w:sdtContent>
      </w:sdt>
      <w:r w:rsidR="00B046A1" w:rsidRPr="004E7DBD">
        <w:rPr>
          <w:rPrChange w:id="10566" w:author="Alexandre Marcondes" w:date="2019-07-09T18:16:00Z">
            <w:rPr/>
          </w:rPrChange>
        </w:rPr>
        <w:t>. O código utilizado possui as funcionalidades de comando manual e simulação do controlador de voo</w:t>
      </w:r>
      <w:r w:rsidR="00666B49" w:rsidRPr="004E7DBD">
        <w:rPr>
          <w:rPrChange w:id="10567" w:author="Alexandre Marcondes" w:date="2019-07-09T18:16:00Z">
            <w:rPr/>
          </w:rPrChange>
        </w:rPr>
        <w:t>.</w:t>
      </w:r>
      <w:r w:rsidRPr="004E7DBD">
        <w:rPr>
          <w:rPrChange w:id="10568" w:author="Alexandre Marcondes" w:date="2019-07-09T18:16:00Z">
            <w:rPr/>
          </w:rPrChange>
        </w:rPr>
        <w:t xml:space="preserve"> </w:t>
      </w:r>
      <w:r w:rsidR="00666B49" w:rsidRPr="004E7DBD">
        <w:rPr>
          <w:rPrChange w:id="10569" w:author="Alexandre Marcondes" w:date="2019-07-09T18:16:00Z">
            <w:rPr/>
          </w:rPrChange>
        </w:rPr>
        <w:t>O</w:t>
      </w:r>
      <w:r w:rsidRPr="004E7DBD">
        <w:rPr>
          <w:rPrChange w:id="10570" w:author="Alexandre Marcondes" w:date="2019-07-09T18:16:00Z">
            <w:rPr/>
          </w:rPrChange>
        </w:rPr>
        <w:t xml:space="preserve"> código foi então estendido de forma a atender as demandas espec</w:t>
      </w:r>
      <w:r w:rsidR="00163958" w:rsidRPr="004E7DBD">
        <w:rPr>
          <w:rPrChange w:id="10571" w:author="Alexandre Marcondes" w:date="2019-07-09T18:16:00Z">
            <w:rPr/>
          </w:rPrChange>
        </w:rPr>
        <w:t>í</w:t>
      </w:r>
      <w:r w:rsidRPr="004E7DBD">
        <w:rPr>
          <w:rPrChange w:id="10572" w:author="Alexandre Marcondes" w:date="2019-07-09T18:16:00Z">
            <w:rPr/>
          </w:rPrChange>
        </w:rPr>
        <w:t>ficas do projeto. O outro código foi retirado d</w:t>
      </w:r>
      <w:r w:rsidR="003F1BFD" w:rsidRPr="004E7DBD">
        <w:rPr>
          <w:rPrChange w:id="10573" w:author="Alexandre Marcondes" w:date="2019-07-09T18:16:00Z">
            <w:rPr/>
          </w:rPrChange>
        </w:rPr>
        <w:t xml:space="preserve">e exemplos disponíveis no ros.org </w:t>
      </w:r>
      <w:sdt>
        <w:sdtPr>
          <w:rPr>
            <w:rPrChange w:id="10574" w:author="Alexandre Marcondes" w:date="2019-07-09T18:16:00Z">
              <w:rPr/>
            </w:rPrChange>
          </w:rPr>
          <w:id w:val="2129190672"/>
          <w:citation/>
        </w:sdtPr>
        <w:sdtContent>
          <w:r w:rsidR="00A76CE4" w:rsidRPr="004E7DBD">
            <w:rPr>
              <w:rPrChange w:id="10575" w:author="Alexandre Marcondes" w:date="2019-07-09T18:16:00Z">
                <w:rPr/>
              </w:rPrChange>
            </w:rPr>
            <w:fldChar w:fldCharType="begin"/>
          </w:r>
          <w:r w:rsidR="00A76CE4" w:rsidRPr="004E7DBD">
            <w:rPr>
              <w:rPrChange w:id="10576" w:author="Alexandre Marcondes" w:date="2019-07-09T18:16:00Z">
                <w:rPr/>
              </w:rPrChange>
            </w:rPr>
            <w:instrText xml:space="preserve"> CITATION ROS15 \l 1046 </w:instrText>
          </w:r>
          <w:r w:rsidR="00A76CE4" w:rsidRPr="004E7DBD">
            <w:rPr>
              <w:rPrChange w:id="10577" w:author="Alexandre Marcondes" w:date="2019-07-09T18:16:00Z">
                <w:rPr/>
              </w:rPrChange>
            </w:rPr>
            <w:fldChar w:fldCharType="separate"/>
          </w:r>
          <w:r w:rsidR="00FF594D" w:rsidRPr="004E7DBD">
            <w:rPr>
              <w:noProof/>
              <w:rPrChange w:id="10578" w:author="Alexandre Marcondes" w:date="2019-07-09T18:16:00Z">
                <w:rPr>
                  <w:noProof/>
                </w:rPr>
              </w:rPrChange>
            </w:rPr>
            <w:t>(43)</w:t>
          </w:r>
          <w:r w:rsidR="00A76CE4" w:rsidRPr="004E7DBD">
            <w:rPr>
              <w:rPrChange w:id="10579" w:author="Alexandre Marcondes" w:date="2019-07-09T18:16:00Z">
                <w:rPr/>
              </w:rPrChange>
            </w:rPr>
            <w:fldChar w:fldCharType="end"/>
          </w:r>
        </w:sdtContent>
      </w:sdt>
      <w:r w:rsidRPr="004E7DBD">
        <w:rPr>
          <w:rPrChange w:id="10580" w:author="Alexandre Marcondes" w:date="2019-07-09T18:16:00Z">
            <w:rPr/>
          </w:rPrChange>
        </w:rPr>
        <w:t xml:space="preserve">, este exemplo traz as funcionalidades do ROS, como publicações e </w:t>
      </w:r>
      <w:r w:rsidR="00B046A1" w:rsidRPr="004E7DBD">
        <w:rPr>
          <w:rPrChange w:id="10581" w:author="Alexandre Marcondes" w:date="2019-07-09T18:16:00Z">
            <w:rPr/>
          </w:rPrChange>
        </w:rPr>
        <w:t>subscrições</w:t>
      </w:r>
      <w:r w:rsidRPr="004E7DBD">
        <w:rPr>
          <w:rPrChange w:id="10582" w:author="Alexandre Marcondes" w:date="2019-07-09T18:16:00Z">
            <w:rPr/>
          </w:rPrChange>
        </w:rPr>
        <w:t xml:space="preserve"> </w:t>
      </w:r>
      <w:r w:rsidR="00B046A1" w:rsidRPr="004E7DBD">
        <w:rPr>
          <w:rPrChange w:id="10583" w:author="Alexandre Marcondes" w:date="2019-07-09T18:16:00Z">
            <w:rPr/>
          </w:rPrChange>
        </w:rPr>
        <w:t>em tópicos na rede</w:t>
      </w:r>
      <w:r w:rsidR="00666B49" w:rsidRPr="004E7DBD">
        <w:rPr>
          <w:rPrChange w:id="10584" w:author="Alexandre Marcondes" w:date="2019-07-09T18:16:00Z">
            <w:rPr/>
          </w:rPrChange>
        </w:rPr>
        <w:t>,</w:t>
      </w:r>
      <w:r w:rsidR="00B046A1" w:rsidRPr="004E7DBD">
        <w:rPr>
          <w:rPrChange w:id="10585" w:author="Alexandre Marcondes" w:date="2019-07-09T18:16:00Z">
            <w:rPr/>
          </w:rPrChange>
        </w:rPr>
        <w:t xml:space="preserve"> </w:t>
      </w:r>
      <w:r w:rsidRPr="004E7DBD">
        <w:rPr>
          <w:rPrChange w:id="10586" w:author="Alexandre Marcondes" w:date="2019-07-09T18:16:00Z">
            <w:rPr/>
          </w:rPrChange>
        </w:rPr>
        <w:t>para a linguagem Java.</w:t>
      </w:r>
    </w:p>
    <w:p w:rsidR="0032039B" w:rsidRPr="004E7DBD" w:rsidRDefault="00666B49" w:rsidP="00791D85">
      <w:pPr>
        <w:rPr>
          <w:rPrChange w:id="10587" w:author="Alexandre Marcondes" w:date="2019-07-09T18:16:00Z">
            <w:rPr/>
          </w:rPrChange>
        </w:rPr>
      </w:pPr>
      <w:r w:rsidRPr="004E7DBD">
        <w:rPr>
          <w:rPrChange w:id="10588" w:author="Alexandre Marcondes" w:date="2019-07-09T18:16:00Z">
            <w:rPr/>
          </w:rPrChange>
        </w:rPr>
        <w:t xml:space="preserve">Uma vez integrados e com </w:t>
      </w:r>
      <w:r w:rsidR="00163958" w:rsidRPr="004E7DBD">
        <w:rPr>
          <w:rPrChange w:id="10589" w:author="Alexandre Marcondes" w:date="2019-07-09T18:16:00Z">
            <w:rPr/>
          </w:rPrChange>
        </w:rPr>
        <w:t>adaptações, ajustes e códigos</w:t>
      </w:r>
      <w:r w:rsidRPr="004E7DBD">
        <w:rPr>
          <w:rPrChange w:id="10590" w:author="Alexandre Marcondes" w:date="2019-07-09T18:16:00Z">
            <w:rPr/>
          </w:rPrChange>
        </w:rPr>
        <w:t xml:space="preserve"> desenvolvid</w:t>
      </w:r>
      <w:r w:rsidR="00163958" w:rsidRPr="004E7DBD">
        <w:rPr>
          <w:rPrChange w:id="10591" w:author="Alexandre Marcondes" w:date="2019-07-09T18:16:00Z">
            <w:rPr/>
          </w:rPrChange>
        </w:rPr>
        <w:t>o</w:t>
      </w:r>
      <w:r w:rsidRPr="004E7DBD">
        <w:rPr>
          <w:rPrChange w:id="10592" w:author="Alexandre Marcondes" w:date="2019-07-09T18:16:00Z">
            <w:rPr/>
          </w:rPrChange>
        </w:rPr>
        <w:t>s pelo autor,</w:t>
      </w:r>
      <w:r w:rsidR="0032039B" w:rsidRPr="004E7DBD">
        <w:rPr>
          <w:rPrChange w:id="10593" w:author="Alexandre Marcondes" w:date="2019-07-09T18:16:00Z">
            <w:rPr/>
          </w:rPrChange>
        </w:rPr>
        <w:t xml:space="preserve"> </w:t>
      </w:r>
      <w:r w:rsidR="00163958" w:rsidRPr="004E7DBD">
        <w:rPr>
          <w:rPrChange w:id="10594" w:author="Alexandre Marcondes" w:date="2019-07-09T18:16:00Z">
            <w:rPr/>
          </w:rPrChange>
        </w:rPr>
        <w:t>a integração</w:t>
      </w:r>
      <w:r w:rsidR="0032039B" w:rsidRPr="004E7DBD">
        <w:rPr>
          <w:rPrChange w:id="10595" w:author="Alexandre Marcondes" w:date="2019-07-09T18:16:00Z">
            <w:rPr/>
          </w:rPrChange>
        </w:rPr>
        <w:t xml:space="preserve"> fornece as funcionalidades de</w:t>
      </w:r>
      <w:r w:rsidR="00163958" w:rsidRPr="004E7DBD">
        <w:rPr>
          <w:rPrChange w:id="10596" w:author="Alexandre Marcondes" w:date="2019-07-09T18:16:00Z">
            <w:rPr/>
          </w:rPrChange>
        </w:rPr>
        <w:t xml:space="preserve"> controle manual, simulação de controle de voo e</w:t>
      </w:r>
      <w:r w:rsidR="0032039B" w:rsidRPr="004E7DBD">
        <w:rPr>
          <w:rPrChange w:id="10597" w:author="Alexandre Marcondes" w:date="2019-07-09T18:16:00Z">
            <w:rPr/>
          </w:rPrChange>
        </w:rPr>
        <w:t xml:space="preserve"> controle de missões</w:t>
      </w:r>
      <w:r w:rsidR="00B046A1" w:rsidRPr="004E7DBD">
        <w:rPr>
          <w:rPrChange w:id="10598" w:author="Alexandre Marcondes" w:date="2019-07-09T18:16:00Z">
            <w:rPr/>
          </w:rPrChange>
        </w:rPr>
        <w:t xml:space="preserve"> via ROS com mensagens trocad</w:t>
      </w:r>
      <w:r w:rsidR="00163958" w:rsidRPr="004E7DBD">
        <w:rPr>
          <w:rPrChange w:id="10599" w:author="Alexandre Marcondes" w:date="2019-07-09T18:16:00Z">
            <w:rPr/>
          </w:rPrChange>
        </w:rPr>
        <w:t>a</w:t>
      </w:r>
      <w:r w:rsidR="00B046A1" w:rsidRPr="004E7DBD">
        <w:rPr>
          <w:rPrChange w:id="10600" w:author="Alexandre Marcondes" w:date="2019-07-09T18:16:00Z">
            <w:rPr/>
          </w:rPrChange>
        </w:rPr>
        <w:t xml:space="preserve">s nos tópicos </w:t>
      </w:r>
      <w:proofErr w:type="spellStart"/>
      <w:r w:rsidR="00B046A1" w:rsidRPr="004E7DBD">
        <w:rPr>
          <w:i/>
          <w:rPrChange w:id="10601" w:author="Alexandre Marcondes" w:date="2019-07-09T18:16:00Z">
            <w:rPr>
              <w:i/>
            </w:rPr>
          </w:rPrChange>
        </w:rPr>
        <w:t>dji</w:t>
      </w:r>
      <w:proofErr w:type="spellEnd"/>
      <w:r w:rsidR="00B046A1" w:rsidRPr="004E7DBD">
        <w:rPr>
          <w:i/>
          <w:rPrChange w:id="10602" w:author="Alexandre Marcondes" w:date="2019-07-09T18:16:00Z">
            <w:rPr>
              <w:i/>
            </w:rPr>
          </w:rPrChange>
        </w:rPr>
        <w:t>/</w:t>
      </w:r>
      <w:proofErr w:type="spellStart"/>
      <w:r w:rsidR="00B046A1" w:rsidRPr="004E7DBD">
        <w:rPr>
          <w:i/>
          <w:rPrChange w:id="10603" w:author="Alexandre Marcondes" w:date="2019-07-09T18:16:00Z">
            <w:rPr>
              <w:i/>
            </w:rPr>
          </w:rPrChange>
        </w:rPr>
        <w:t>command</w:t>
      </w:r>
      <w:proofErr w:type="spellEnd"/>
      <w:r w:rsidR="00B046A1" w:rsidRPr="004E7DBD">
        <w:rPr>
          <w:i/>
          <w:rPrChange w:id="10604" w:author="Alexandre Marcondes" w:date="2019-07-09T18:16:00Z">
            <w:rPr>
              <w:i/>
            </w:rPr>
          </w:rPrChange>
        </w:rPr>
        <w:t xml:space="preserve"> </w:t>
      </w:r>
      <w:r w:rsidR="00B046A1" w:rsidRPr="004E7DBD">
        <w:rPr>
          <w:rPrChange w:id="10605" w:author="Alexandre Marcondes" w:date="2019-07-09T18:16:00Z">
            <w:rPr/>
          </w:rPrChange>
        </w:rPr>
        <w:t xml:space="preserve">e </w:t>
      </w:r>
      <w:proofErr w:type="spellStart"/>
      <w:r w:rsidR="00B046A1" w:rsidRPr="004E7DBD">
        <w:rPr>
          <w:i/>
          <w:rPrChange w:id="10606" w:author="Alexandre Marcondes" w:date="2019-07-09T18:16:00Z">
            <w:rPr>
              <w:i/>
            </w:rPr>
          </w:rPrChange>
        </w:rPr>
        <w:t>dji</w:t>
      </w:r>
      <w:proofErr w:type="spellEnd"/>
      <w:r w:rsidR="00B046A1" w:rsidRPr="004E7DBD">
        <w:rPr>
          <w:i/>
          <w:rPrChange w:id="10607" w:author="Alexandre Marcondes" w:date="2019-07-09T18:16:00Z">
            <w:rPr>
              <w:i/>
            </w:rPr>
          </w:rPrChange>
        </w:rPr>
        <w:t>/status</w:t>
      </w:r>
      <w:r w:rsidR="00163958" w:rsidRPr="004E7DBD">
        <w:rPr>
          <w:rPrChange w:id="10608" w:author="Alexandre Marcondes" w:date="2019-07-09T18:16:00Z">
            <w:rPr/>
          </w:rPrChange>
        </w:rPr>
        <w:t>.</w:t>
      </w:r>
    </w:p>
    <w:p w:rsidR="00B046A1" w:rsidRPr="004E7DBD" w:rsidRDefault="00B046A1" w:rsidP="00791D85">
      <w:pPr>
        <w:rPr>
          <w:rPrChange w:id="10609" w:author="Alexandre Marcondes" w:date="2019-07-09T18:16:00Z">
            <w:rPr/>
          </w:rPrChange>
        </w:rPr>
      </w:pPr>
      <w:r w:rsidRPr="004E7DBD">
        <w:rPr>
          <w:rPrChange w:id="10610" w:author="Alexandre Marcondes" w:date="2019-07-09T18:16:00Z">
            <w:rPr/>
          </w:rPrChange>
        </w:rPr>
        <w:t xml:space="preserve">Para realizar a junção dos dois módulos a classe principal do exemplo de ROS foi estendida na declaração da classe principal do módulo da DJI, onde o código específico para tratamento de mensagens trocadas via ROS foi </w:t>
      </w:r>
      <w:proofErr w:type="gramStart"/>
      <w:r w:rsidRPr="004E7DBD">
        <w:rPr>
          <w:rPrChange w:id="10611" w:author="Alexandre Marcondes" w:date="2019-07-09T18:16:00Z">
            <w:rPr/>
          </w:rPrChange>
        </w:rPr>
        <w:t>implementado</w:t>
      </w:r>
      <w:proofErr w:type="gramEnd"/>
      <w:r w:rsidRPr="004E7DBD">
        <w:rPr>
          <w:rPrChange w:id="10612" w:author="Alexandre Marcondes" w:date="2019-07-09T18:16:00Z">
            <w:rPr/>
          </w:rPrChange>
        </w:rPr>
        <w:t xml:space="preserve">. </w:t>
      </w:r>
      <w:r w:rsidR="00666B49" w:rsidRPr="004E7DBD">
        <w:rPr>
          <w:rPrChange w:id="10613" w:author="Alexandre Marcondes" w:date="2019-07-09T18:16:00Z">
            <w:rPr/>
          </w:rPrChange>
        </w:rPr>
        <w:t>Com est</w:t>
      </w:r>
      <w:r w:rsidR="00163958" w:rsidRPr="004E7DBD">
        <w:rPr>
          <w:rPrChange w:id="10614" w:author="Alexandre Marcondes" w:date="2019-07-09T18:16:00Z">
            <w:rPr/>
          </w:rPrChange>
        </w:rPr>
        <w:t>a</w:t>
      </w:r>
      <w:r w:rsidR="00666B49" w:rsidRPr="004E7DBD">
        <w:rPr>
          <w:rPrChange w:id="10615" w:author="Alexandre Marcondes" w:date="2019-07-09T18:16:00Z">
            <w:rPr/>
          </w:rPrChange>
        </w:rPr>
        <w:t xml:space="preserve"> extensão</w:t>
      </w:r>
      <w:r w:rsidR="00163958" w:rsidRPr="004E7DBD">
        <w:rPr>
          <w:rPrChange w:id="10616" w:author="Alexandre Marcondes" w:date="2019-07-09T18:16:00Z">
            <w:rPr/>
          </w:rPrChange>
        </w:rPr>
        <w:t>,</w:t>
      </w:r>
      <w:r w:rsidR="00666B49" w:rsidRPr="004E7DBD">
        <w:rPr>
          <w:rPrChange w:id="10617" w:author="Alexandre Marcondes" w:date="2019-07-09T18:16:00Z">
            <w:rPr/>
          </w:rPrChange>
        </w:rPr>
        <w:t xml:space="preserve"> ao executar o aplicativo</w:t>
      </w:r>
      <w:r w:rsidR="00163958" w:rsidRPr="004E7DBD">
        <w:rPr>
          <w:rPrChange w:id="10618" w:author="Alexandre Marcondes" w:date="2019-07-09T18:16:00Z">
            <w:rPr/>
          </w:rPrChange>
        </w:rPr>
        <w:t xml:space="preserve">, </w:t>
      </w:r>
      <w:r w:rsidR="00666B49" w:rsidRPr="004E7DBD">
        <w:rPr>
          <w:rPrChange w:id="10619" w:author="Alexandre Marcondes" w:date="2019-07-09T18:16:00Z">
            <w:rPr/>
          </w:rPrChange>
        </w:rPr>
        <w:t>antes</w:t>
      </w:r>
      <w:r w:rsidRPr="004E7DBD">
        <w:rPr>
          <w:rPrChange w:id="10620" w:author="Alexandre Marcondes" w:date="2019-07-09T18:16:00Z">
            <w:rPr/>
          </w:rPrChange>
        </w:rPr>
        <w:t xml:space="preserve"> da classe</w:t>
      </w:r>
      <w:r w:rsidR="00666B49" w:rsidRPr="004E7DBD">
        <w:rPr>
          <w:rPrChange w:id="10621" w:author="Alexandre Marcondes" w:date="2019-07-09T18:16:00Z">
            <w:rPr/>
          </w:rPrChange>
        </w:rPr>
        <w:t xml:space="preserve"> </w:t>
      </w:r>
      <w:r w:rsidRPr="004E7DBD">
        <w:rPr>
          <w:rPrChange w:id="10622" w:author="Alexandre Marcondes" w:date="2019-07-09T18:16:00Z">
            <w:rPr/>
          </w:rPrChange>
        </w:rPr>
        <w:t>DJI</w:t>
      </w:r>
      <w:r w:rsidR="00666B49" w:rsidRPr="004E7DBD">
        <w:rPr>
          <w:rPrChange w:id="10623" w:author="Alexandre Marcondes" w:date="2019-07-09T18:16:00Z">
            <w:rPr/>
          </w:rPrChange>
        </w:rPr>
        <w:t xml:space="preserve"> aparecer,</w:t>
      </w:r>
      <w:r w:rsidRPr="004E7DBD">
        <w:rPr>
          <w:rPrChange w:id="10624" w:author="Alexandre Marcondes" w:date="2019-07-09T18:16:00Z">
            <w:rPr/>
          </w:rPrChange>
        </w:rPr>
        <w:t xml:space="preserve"> a classe do ROS pede pelas configurações da rede ROS onde deve ser registrad</w:t>
      </w:r>
      <w:r w:rsidR="00666B49" w:rsidRPr="004E7DBD">
        <w:rPr>
          <w:rPrChange w:id="10625" w:author="Alexandre Marcondes" w:date="2019-07-09T18:16:00Z">
            <w:rPr/>
          </w:rPrChange>
        </w:rPr>
        <w:t>o o gerenciador</w:t>
      </w:r>
      <w:r w:rsidRPr="004E7DBD">
        <w:rPr>
          <w:rPrChange w:id="10626" w:author="Alexandre Marcondes" w:date="2019-07-09T18:16:00Z">
            <w:rPr/>
          </w:rPrChange>
        </w:rPr>
        <w:t xml:space="preserve">. A interface da </w:t>
      </w:r>
      <w:r w:rsidR="00666B49" w:rsidRPr="004E7DBD">
        <w:rPr>
          <w:rPrChange w:id="10627" w:author="Alexandre Marcondes" w:date="2019-07-09T18:16:00Z">
            <w:rPr/>
          </w:rPrChange>
        </w:rPr>
        <w:t>configuração</w:t>
      </w:r>
      <w:r w:rsidRPr="004E7DBD">
        <w:rPr>
          <w:rPrChange w:id="10628" w:author="Alexandre Marcondes" w:date="2019-07-09T18:16:00Z">
            <w:rPr/>
          </w:rPrChange>
        </w:rPr>
        <w:t xml:space="preserve"> ROS pode ser vista na </w:t>
      </w:r>
      <w:r w:rsidR="00F938C1" w:rsidRPr="004E7DBD">
        <w:rPr>
          <w:rPrChange w:id="10629" w:author="Alexandre Marcondes" w:date="2019-07-09T18:16:00Z">
            <w:rPr/>
          </w:rPrChange>
        </w:rPr>
        <w:fldChar w:fldCharType="begin"/>
      </w:r>
      <w:r w:rsidR="00F938C1" w:rsidRPr="004E7DBD">
        <w:rPr>
          <w:rPrChange w:id="10630" w:author="Alexandre Marcondes" w:date="2019-07-09T18:16:00Z">
            <w:rPr/>
          </w:rPrChange>
        </w:rPr>
        <w:instrText xml:space="preserve"> REF _Ref8507056 \h </w:instrText>
      </w:r>
      <w:r w:rsidR="00F938C1" w:rsidRPr="004E7DBD">
        <w:rPr>
          <w:rPrChange w:id="10631" w:author="Alexandre Marcondes" w:date="2019-07-09T18:16:00Z">
            <w:rPr/>
          </w:rPrChange>
        </w:rPr>
      </w:r>
      <w:r w:rsidR="00F938C1" w:rsidRPr="004E7DBD">
        <w:rPr>
          <w:rPrChange w:id="10632" w:author="Alexandre Marcondes" w:date="2019-07-09T18:16:00Z">
            <w:rPr/>
          </w:rPrChange>
        </w:rPr>
        <w:fldChar w:fldCharType="separate"/>
      </w:r>
      <w:r w:rsidR="00C239C6" w:rsidRPr="004E7DBD">
        <w:rPr>
          <w:rPrChange w:id="10633" w:author="Alexandre Marcondes" w:date="2019-07-09T18:16:00Z">
            <w:rPr/>
          </w:rPrChange>
        </w:rPr>
        <w:t xml:space="preserve">Figura </w:t>
      </w:r>
      <w:r w:rsidR="00C239C6" w:rsidRPr="004E7DBD">
        <w:rPr>
          <w:noProof/>
          <w:rPrChange w:id="10634" w:author="Alexandre Marcondes" w:date="2019-07-09T18:16:00Z">
            <w:rPr>
              <w:noProof/>
            </w:rPr>
          </w:rPrChange>
        </w:rPr>
        <w:t>42</w:t>
      </w:r>
      <w:r w:rsidR="00F938C1" w:rsidRPr="004E7DBD">
        <w:rPr>
          <w:rPrChange w:id="10635" w:author="Alexandre Marcondes" w:date="2019-07-09T18:16:00Z">
            <w:rPr/>
          </w:rPrChange>
        </w:rPr>
        <w:fldChar w:fldCharType="end"/>
      </w:r>
      <w:r w:rsidRPr="004E7DBD">
        <w:rPr>
          <w:rPrChange w:id="10636" w:author="Alexandre Marcondes" w:date="2019-07-09T18:16:00Z">
            <w:rPr/>
          </w:rPrChange>
        </w:rPr>
        <w:t xml:space="preserve"> abaixo</w:t>
      </w:r>
    </w:p>
    <w:p w:rsidR="00666B49" w:rsidRPr="004E7DBD" w:rsidRDefault="00666B49" w:rsidP="00791D85">
      <w:pPr>
        <w:rPr>
          <w:rPrChange w:id="10637" w:author="Alexandre Marcondes" w:date="2019-07-09T18:16:00Z">
            <w:rPr/>
          </w:rPrChange>
        </w:rPr>
      </w:pPr>
    </w:p>
    <w:p w:rsidR="00F938C1" w:rsidRPr="004E7DBD" w:rsidRDefault="00F938C1" w:rsidP="00F938C1">
      <w:pPr>
        <w:pStyle w:val="Legenda"/>
        <w:keepNext/>
        <w:jc w:val="center"/>
        <w:rPr>
          <w:rPrChange w:id="10638" w:author="Alexandre Marcondes" w:date="2019-07-09T18:16:00Z">
            <w:rPr/>
          </w:rPrChange>
        </w:rPr>
      </w:pPr>
      <w:bookmarkStart w:id="10639" w:name="_Ref8507056"/>
      <w:bookmarkStart w:id="10640" w:name="_Ref8506945"/>
      <w:bookmarkStart w:id="10641" w:name="_Toc9086585"/>
      <w:bookmarkStart w:id="10642" w:name="_Toc9086910"/>
      <w:bookmarkStart w:id="10643" w:name="_Toc9087037"/>
      <w:bookmarkStart w:id="10644" w:name="_Toc9088048"/>
      <w:bookmarkStart w:id="10645" w:name="_Toc9088389"/>
      <w:bookmarkStart w:id="10646" w:name="_Toc9088514"/>
      <w:r w:rsidRPr="004E7DBD">
        <w:rPr>
          <w:rPrChange w:id="10647" w:author="Alexandre Marcondes" w:date="2019-07-09T18:16:00Z">
            <w:rPr/>
          </w:rPrChange>
        </w:rPr>
        <w:lastRenderedPageBreak/>
        <w:t xml:space="preserve">Figura </w:t>
      </w:r>
      <w:r w:rsidR="00DF2272" w:rsidRPr="004E7DBD">
        <w:rPr>
          <w:noProof/>
          <w:rPrChange w:id="10648" w:author="Alexandre Marcondes" w:date="2019-07-09T18:16:00Z">
            <w:rPr>
              <w:noProof/>
            </w:rPr>
          </w:rPrChange>
        </w:rPr>
        <w:fldChar w:fldCharType="begin"/>
      </w:r>
      <w:r w:rsidR="00DF2272" w:rsidRPr="004E7DBD">
        <w:rPr>
          <w:noProof/>
          <w:rPrChange w:id="10649" w:author="Alexandre Marcondes" w:date="2019-07-09T18:16:00Z">
            <w:rPr>
              <w:noProof/>
            </w:rPr>
          </w:rPrChange>
        </w:rPr>
        <w:instrText xml:space="preserve"> SEQ Figura \* ARABIC </w:instrText>
      </w:r>
      <w:r w:rsidR="00DF2272" w:rsidRPr="004E7DBD">
        <w:rPr>
          <w:noProof/>
          <w:rPrChange w:id="10650" w:author="Alexandre Marcondes" w:date="2019-07-09T18:16:00Z">
            <w:rPr>
              <w:noProof/>
            </w:rPr>
          </w:rPrChange>
        </w:rPr>
        <w:fldChar w:fldCharType="separate"/>
      </w:r>
      <w:r w:rsidR="00881DF2" w:rsidRPr="004E7DBD">
        <w:rPr>
          <w:noProof/>
          <w:rPrChange w:id="10651" w:author="Alexandre Marcondes" w:date="2019-07-09T18:16:00Z">
            <w:rPr>
              <w:noProof/>
            </w:rPr>
          </w:rPrChange>
        </w:rPr>
        <w:t>42</w:t>
      </w:r>
      <w:r w:rsidR="00DF2272" w:rsidRPr="004E7DBD">
        <w:rPr>
          <w:noProof/>
          <w:rPrChange w:id="10652" w:author="Alexandre Marcondes" w:date="2019-07-09T18:16:00Z">
            <w:rPr>
              <w:noProof/>
            </w:rPr>
          </w:rPrChange>
        </w:rPr>
        <w:fldChar w:fldCharType="end"/>
      </w:r>
      <w:bookmarkEnd w:id="10639"/>
      <w:r w:rsidRPr="004E7DBD">
        <w:rPr>
          <w:rPrChange w:id="10653" w:author="Alexandre Marcondes" w:date="2019-07-09T18:16:00Z">
            <w:rPr/>
          </w:rPrChange>
        </w:rPr>
        <w:t xml:space="preserve"> - Gerenciador de voo: interface ROS</w:t>
      </w:r>
      <w:bookmarkEnd w:id="10640"/>
      <w:bookmarkEnd w:id="10641"/>
      <w:bookmarkEnd w:id="10642"/>
      <w:bookmarkEnd w:id="10643"/>
      <w:bookmarkEnd w:id="10644"/>
      <w:bookmarkEnd w:id="10645"/>
      <w:bookmarkEnd w:id="10646"/>
    </w:p>
    <w:p w:rsidR="00B046A1" w:rsidRPr="004E7DBD" w:rsidRDefault="00F938C1" w:rsidP="00F938C1">
      <w:pPr>
        <w:jc w:val="center"/>
        <w:rPr>
          <w:rPrChange w:id="10654" w:author="Alexandre Marcondes" w:date="2019-07-09T18:16:00Z">
            <w:rPr/>
          </w:rPrChange>
        </w:rPr>
      </w:pPr>
      <w:r w:rsidRPr="004E7DBD">
        <w:rPr>
          <w:noProof/>
          <w:lang w:eastAsia="pt-BR"/>
          <w:rPrChange w:id="10655" w:author="Alexandre Marcondes" w:date="2019-07-09T18:16:00Z">
            <w:rPr>
              <w:noProof/>
              <w:lang w:eastAsia="pt-BR"/>
            </w:rPr>
          </w:rPrChange>
        </w:rPr>
        <w:drawing>
          <wp:inline distT="0" distB="0" distL="0" distR="0" wp14:anchorId="639CB6CC" wp14:editId="0E1D986A">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Pr="004E7DBD" w:rsidRDefault="00F938C1" w:rsidP="00F938C1">
      <w:pPr>
        <w:jc w:val="center"/>
        <w:rPr>
          <w:rPrChange w:id="10656" w:author="Alexandre Marcondes" w:date="2019-07-09T18:16:00Z">
            <w:rPr/>
          </w:rPrChange>
        </w:rPr>
      </w:pPr>
      <w:r w:rsidRPr="004E7DBD">
        <w:rPr>
          <w:rPrChange w:id="10657" w:author="Alexandre Marcondes" w:date="2019-07-09T18:16:00Z">
            <w:rPr/>
          </w:rPrChange>
        </w:rPr>
        <w:t>Fonte: arquivo pessoal</w:t>
      </w:r>
    </w:p>
    <w:p w:rsidR="00B046A1" w:rsidRPr="004E7DBD" w:rsidRDefault="00B046A1" w:rsidP="00791D85">
      <w:pPr>
        <w:rPr>
          <w:rPrChange w:id="10658" w:author="Alexandre Marcondes" w:date="2019-07-09T18:16:00Z">
            <w:rPr/>
          </w:rPrChange>
        </w:rPr>
      </w:pPr>
      <w:r w:rsidRPr="004E7DBD">
        <w:rPr>
          <w:rPrChange w:id="10659" w:author="Alexandre Marcondes" w:date="2019-07-09T18:16:00Z">
            <w:rPr/>
          </w:rPrChange>
        </w:rPr>
        <w:t>Para configurar</w:t>
      </w:r>
      <w:r w:rsidR="00666B49" w:rsidRPr="004E7DBD">
        <w:rPr>
          <w:rPrChange w:id="10660" w:author="Alexandre Marcondes" w:date="2019-07-09T18:16:00Z">
            <w:rPr/>
          </w:rPrChange>
        </w:rPr>
        <w:t xml:space="preserve"> o gerenciador na rede ROS</w:t>
      </w:r>
      <w:r w:rsidRPr="004E7DBD">
        <w:rPr>
          <w:rPrChange w:id="10661" w:author="Alexandre Marcondes" w:date="2019-07-09T18:16:00Z">
            <w:rPr/>
          </w:rPrChange>
        </w:rPr>
        <w:t xml:space="preserve"> basta digitar o IP </w:t>
      </w:r>
      <w:r w:rsidR="00666B49" w:rsidRPr="004E7DBD">
        <w:rPr>
          <w:rPrChange w:id="10662" w:author="Alexandre Marcondes" w:date="2019-07-09T18:16:00Z">
            <w:rPr/>
          </w:rPrChange>
        </w:rPr>
        <w:t>e a porta 11311</w:t>
      </w:r>
      <w:r w:rsidRPr="004E7DBD">
        <w:rPr>
          <w:rPrChange w:id="10663" w:author="Alexandre Marcondes" w:date="2019-07-09T18:16:00Z">
            <w:rPr/>
          </w:rPrChange>
        </w:rPr>
        <w:t xml:space="preserve"> </w:t>
      </w:r>
      <w:r w:rsidR="00163958" w:rsidRPr="004E7DBD">
        <w:rPr>
          <w:rPrChange w:id="10664" w:author="Alexandre Marcondes" w:date="2019-07-09T18:16:00Z">
            <w:rPr/>
          </w:rPrChange>
        </w:rPr>
        <w:t xml:space="preserve">do computador </w:t>
      </w:r>
      <w:r w:rsidRPr="004E7DBD">
        <w:rPr>
          <w:rPrChange w:id="10665" w:author="Alexandre Marcondes" w:date="2019-07-09T18:16:00Z">
            <w:rPr/>
          </w:rPrChange>
        </w:rPr>
        <w:t>onde o ROS</w:t>
      </w:r>
      <w:r w:rsidR="00666B49" w:rsidRPr="004E7DBD">
        <w:rPr>
          <w:rPrChange w:id="10666" w:author="Alexandre Marcondes" w:date="2019-07-09T18:16:00Z">
            <w:rPr/>
          </w:rPrChange>
        </w:rPr>
        <w:t xml:space="preserve"> está sendo executado</w:t>
      </w:r>
      <w:r w:rsidRPr="004E7DBD">
        <w:rPr>
          <w:rPrChange w:id="10667" w:author="Alexandre Marcondes" w:date="2019-07-09T18:16:00Z">
            <w:rPr/>
          </w:rPrChange>
        </w:rPr>
        <w:t xml:space="preserve"> </w:t>
      </w:r>
      <w:r w:rsidR="00666B49" w:rsidRPr="004E7DBD">
        <w:rPr>
          <w:rPrChange w:id="10668" w:author="Alexandre Marcondes" w:date="2019-07-09T18:16:00Z">
            <w:rPr/>
          </w:rPrChange>
        </w:rPr>
        <w:t xml:space="preserve">no campo </w:t>
      </w:r>
      <w:proofErr w:type="spellStart"/>
      <w:proofErr w:type="gramStart"/>
      <w:r w:rsidR="00666B49" w:rsidRPr="004E7DBD">
        <w:rPr>
          <w:i/>
          <w:rPrChange w:id="10669" w:author="Alexandre Marcondes" w:date="2019-07-09T18:16:00Z">
            <w:rPr>
              <w:i/>
            </w:rPr>
          </w:rPrChange>
        </w:rPr>
        <w:t>MasterURI</w:t>
      </w:r>
      <w:proofErr w:type="spellEnd"/>
      <w:proofErr w:type="gramEnd"/>
      <w:r w:rsidR="00666B49" w:rsidRPr="004E7DBD">
        <w:rPr>
          <w:rPrChange w:id="10670" w:author="Alexandre Marcondes" w:date="2019-07-09T18:16:00Z">
            <w:rPr/>
          </w:rPrChange>
        </w:rPr>
        <w:t xml:space="preserve"> e apertar em </w:t>
      </w:r>
      <w:proofErr w:type="spellStart"/>
      <w:r w:rsidR="00666B49" w:rsidRPr="004E7DBD">
        <w:rPr>
          <w:i/>
          <w:rPrChange w:id="10671" w:author="Alexandre Marcondes" w:date="2019-07-09T18:16:00Z">
            <w:rPr>
              <w:i/>
            </w:rPr>
          </w:rPrChange>
        </w:rPr>
        <w:t>connect</w:t>
      </w:r>
      <w:proofErr w:type="spellEnd"/>
      <w:r w:rsidR="00666B49" w:rsidRPr="004E7DBD">
        <w:rPr>
          <w:rPrChange w:id="10672" w:author="Alexandre Marcondes" w:date="2019-07-09T18:16:00Z">
            <w:rPr/>
          </w:rPrChange>
        </w:rPr>
        <w:t>. Após a execução do registro na rede ROS</w:t>
      </w:r>
      <w:r w:rsidR="00F938C1" w:rsidRPr="004E7DBD">
        <w:rPr>
          <w:rPrChange w:id="10673" w:author="Alexandre Marcondes" w:date="2019-07-09T18:16:00Z">
            <w:rPr/>
          </w:rPrChange>
        </w:rPr>
        <w:t>,</w:t>
      </w:r>
      <w:r w:rsidR="00666B49" w:rsidRPr="004E7DBD">
        <w:rPr>
          <w:rPrChange w:id="10674" w:author="Alexandre Marcondes" w:date="2019-07-09T18:16:00Z">
            <w:rPr/>
          </w:rPrChange>
        </w:rPr>
        <w:t xml:space="preserve"> o gerenciador de voo inicializa a classe DJI para o controle do VANT. A interface da classe DJI pode ser visualizada na </w:t>
      </w:r>
      <w:r w:rsidR="00F938C1" w:rsidRPr="004E7DBD">
        <w:rPr>
          <w:rPrChange w:id="10675" w:author="Alexandre Marcondes" w:date="2019-07-09T18:16:00Z">
            <w:rPr/>
          </w:rPrChange>
        </w:rPr>
        <w:fldChar w:fldCharType="begin"/>
      </w:r>
      <w:r w:rsidR="00F938C1" w:rsidRPr="004E7DBD">
        <w:rPr>
          <w:rPrChange w:id="10676" w:author="Alexandre Marcondes" w:date="2019-07-09T18:16:00Z">
            <w:rPr/>
          </w:rPrChange>
        </w:rPr>
        <w:instrText xml:space="preserve"> REF _Ref8507036 \h </w:instrText>
      </w:r>
      <w:r w:rsidR="00F938C1" w:rsidRPr="004E7DBD">
        <w:rPr>
          <w:rPrChange w:id="10677" w:author="Alexandre Marcondes" w:date="2019-07-09T18:16:00Z">
            <w:rPr/>
          </w:rPrChange>
        </w:rPr>
      </w:r>
      <w:r w:rsidR="00F938C1" w:rsidRPr="004E7DBD">
        <w:rPr>
          <w:rPrChange w:id="10678" w:author="Alexandre Marcondes" w:date="2019-07-09T18:16:00Z">
            <w:rPr/>
          </w:rPrChange>
        </w:rPr>
        <w:fldChar w:fldCharType="separate"/>
      </w:r>
      <w:r w:rsidR="00C239C6" w:rsidRPr="004E7DBD">
        <w:rPr>
          <w:rPrChange w:id="10679" w:author="Alexandre Marcondes" w:date="2019-07-09T18:16:00Z">
            <w:rPr/>
          </w:rPrChange>
        </w:rPr>
        <w:t xml:space="preserve">Figura </w:t>
      </w:r>
      <w:r w:rsidR="00C239C6" w:rsidRPr="004E7DBD">
        <w:rPr>
          <w:noProof/>
          <w:rPrChange w:id="10680" w:author="Alexandre Marcondes" w:date="2019-07-09T18:16:00Z">
            <w:rPr>
              <w:noProof/>
            </w:rPr>
          </w:rPrChange>
        </w:rPr>
        <w:t>43</w:t>
      </w:r>
      <w:r w:rsidR="00F938C1" w:rsidRPr="004E7DBD">
        <w:rPr>
          <w:rPrChange w:id="10681" w:author="Alexandre Marcondes" w:date="2019-07-09T18:16:00Z">
            <w:rPr/>
          </w:rPrChange>
        </w:rPr>
        <w:fldChar w:fldCharType="end"/>
      </w:r>
      <w:r w:rsidR="00F938C1" w:rsidRPr="004E7DBD">
        <w:rPr>
          <w:rPrChange w:id="10682" w:author="Alexandre Marcondes" w:date="2019-07-09T18:16:00Z">
            <w:rPr/>
          </w:rPrChange>
        </w:rPr>
        <w:t xml:space="preserve"> </w:t>
      </w:r>
      <w:r w:rsidR="00666B49" w:rsidRPr="004E7DBD">
        <w:rPr>
          <w:rPrChange w:id="10683" w:author="Alexandre Marcondes" w:date="2019-07-09T18:16:00Z">
            <w:rPr/>
          </w:rPrChange>
        </w:rPr>
        <w:t>abaixo</w:t>
      </w:r>
    </w:p>
    <w:p w:rsidR="00666B49" w:rsidRPr="004E7DBD" w:rsidRDefault="00666B49" w:rsidP="00791D85">
      <w:pPr>
        <w:rPr>
          <w:rPrChange w:id="10684" w:author="Alexandre Marcondes" w:date="2019-07-09T18:16:00Z">
            <w:rPr/>
          </w:rPrChange>
        </w:rPr>
      </w:pPr>
    </w:p>
    <w:p w:rsidR="00F938C1" w:rsidRPr="004E7DBD" w:rsidRDefault="00F938C1" w:rsidP="00F938C1">
      <w:pPr>
        <w:pStyle w:val="Legenda"/>
        <w:keepNext/>
        <w:jc w:val="center"/>
        <w:rPr>
          <w:rPrChange w:id="10685" w:author="Alexandre Marcondes" w:date="2019-07-09T18:16:00Z">
            <w:rPr/>
          </w:rPrChange>
        </w:rPr>
      </w:pPr>
      <w:bookmarkStart w:id="10686" w:name="_Ref8507036"/>
      <w:bookmarkStart w:id="10687" w:name="_Toc9086586"/>
      <w:bookmarkStart w:id="10688" w:name="_Toc9086911"/>
      <w:bookmarkStart w:id="10689" w:name="_Toc9087038"/>
      <w:bookmarkStart w:id="10690" w:name="_Toc9088049"/>
      <w:bookmarkStart w:id="10691" w:name="_Toc9088390"/>
      <w:bookmarkStart w:id="10692" w:name="_Toc9088515"/>
      <w:r w:rsidRPr="004E7DBD">
        <w:rPr>
          <w:rPrChange w:id="10693" w:author="Alexandre Marcondes" w:date="2019-07-09T18:16:00Z">
            <w:rPr/>
          </w:rPrChange>
        </w:rPr>
        <w:t xml:space="preserve">Figura </w:t>
      </w:r>
      <w:r w:rsidR="00DF2272" w:rsidRPr="004E7DBD">
        <w:rPr>
          <w:noProof/>
          <w:rPrChange w:id="10694" w:author="Alexandre Marcondes" w:date="2019-07-09T18:16:00Z">
            <w:rPr>
              <w:noProof/>
            </w:rPr>
          </w:rPrChange>
        </w:rPr>
        <w:fldChar w:fldCharType="begin"/>
      </w:r>
      <w:r w:rsidR="00DF2272" w:rsidRPr="004E7DBD">
        <w:rPr>
          <w:noProof/>
          <w:rPrChange w:id="10695" w:author="Alexandre Marcondes" w:date="2019-07-09T18:16:00Z">
            <w:rPr>
              <w:noProof/>
            </w:rPr>
          </w:rPrChange>
        </w:rPr>
        <w:instrText xml:space="preserve"> SEQ Figura \* ARABIC </w:instrText>
      </w:r>
      <w:r w:rsidR="00DF2272" w:rsidRPr="004E7DBD">
        <w:rPr>
          <w:noProof/>
          <w:rPrChange w:id="10696" w:author="Alexandre Marcondes" w:date="2019-07-09T18:16:00Z">
            <w:rPr>
              <w:noProof/>
            </w:rPr>
          </w:rPrChange>
        </w:rPr>
        <w:fldChar w:fldCharType="separate"/>
      </w:r>
      <w:r w:rsidR="00881DF2" w:rsidRPr="004E7DBD">
        <w:rPr>
          <w:noProof/>
          <w:rPrChange w:id="10697" w:author="Alexandre Marcondes" w:date="2019-07-09T18:16:00Z">
            <w:rPr>
              <w:noProof/>
            </w:rPr>
          </w:rPrChange>
        </w:rPr>
        <w:t>43</w:t>
      </w:r>
      <w:r w:rsidR="00DF2272" w:rsidRPr="004E7DBD">
        <w:rPr>
          <w:noProof/>
          <w:rPrChange w:id="10698" w:author="Alexandre Marcondes" w:date="2019-07-09T18:16:00Z">
            <w:rPr>
              <w:noProof/>
            </w:rPr>
          </w:rPrChange>
        </w:rPr>
        <w:fldChar w:fldCharType="end"/>
      </w:r>
      <w:bookmarkEnd w:id="10686"/>
      <w:r w:rsidRPr="004E7DBD">
        <w:rPr>
          <w:rPrChange w:id="10699" w:author="Alexandre Marcondes" w:date="2019-07-09T18:16:00Z">
            <w:rPr/>
          </w:rPrChange>
        </w:rPr>
        <w:t xml:space="preserve"> - Gerenciador de voo: interface DJI</w:t>
      </w:r>
      <w:bookmarkEnd w:id="10687"/>
      <w:bookmarkEnd w:id="10688"/>
      <w:bookmarkEnd w:id="10689"/>
      <w:bookmarkEnd w:id="10690"/>
      <w:bookmarkEnd w:id="10691"/>
      <w:bookmarkEnd w:id="10692"/>
    </w:p>
    <w:p w:rsidR="00666B49" w:rsidRPr="004E7DBD" w:rsidRDefault="00F938C1" w:rsidP="00F938C1">
      <w:pPr>
        <w:jc w:val="center"/>
        <w:rPr>
          <w:rPrChange w:id="10700" w:author="Alexandre Marcondes" w:date="2019-07-09T18:16:00Z">
            <w:rPr/>
          </w:rPrChange>
        </w:rPr>
      </w:pPr>
      <w:r w:rsidRPr="004E7DBD">
        <w:rPr>
          <w:noProof/>
          <w:lang w:eastAsia="pt-BR"/>
          <w:rPrChange w:id="10701" w:author="Alexandre Marcondes" w:date="2019-07-09T18:16:00Z">
            <w:rPr>
              <w:noProof/>
              <w:lang w:eastAsia="pt-BR"/>
            </w:rPr>
          </w:rPrChange>
        </w:rPr>
        <w:drawing>
          <wp:inline distT="0" distB="0" distL="0" distR="0" wp14:anchorId="6A1DDC4D" wp14:editId="16996DB6">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Pr="004E7DBD" w:rsidRDefault="00F938C1" w:rsidP="00F938C1">
      <w:pPr>
        <w:jc w:val="center"/>
        <w:rPr>
          <w:rPrChange w:id="10702" w:author="Alexandre Marcondes" w:date="2019-07-09T18:16:00Z">
            <w:rPr/>
          </w:rPrChange>
        </w:rPr>
      </w:pPr>
      <w:r w:rsidRPr="004E7DBD">
        <w:rPr>
          <w:rPrChange w:id="10703" w:author="Alexandre Marcondes" w:date="2019-07-09T18:16:00Z">
            <w:rPr/>
          </w:rPrChange>
        </w:rPr>
        <w:lastRenderedPageBreak/>
        <w:t>Fonte: arquivo pessoal</w:t>
      </w:r>
    </w:p>
    <w:p w:rsidR="00163958" w:rsidRPr="004E7DBD" w:rsidRDefault="00666B49" w:rsidP="00791D85">
      <w:pPr>
        <w:rPr>
          <w:rPrChange w:id="10704" w:author="Alexandre Marcondes" w:date="2019-07-09T18:16:00Z">
            <w:rPr/>
          </w:rPrChange>
        </w:rPr>
      </w:pPr>
      <w:r w:rsidRPr="004E7DBD">
        <w:rPr>
          <w:rPrChange w:id="10705" w:author="Alexandre Marcondes" w:date="2019-07-09T18:16:00Z">
            <w:rPr/>
          </w:rPrChange>
        </w:rPr>
        <w:t>Quando a interface DJI é executada ocorre um</w:t>
      </w:r>
      <w:r w:rsidR="00163958" w:rsidRPr="004E7DBD">
        <w:rPr>
          <w:rPrChange w:id="10706" w:author="Alexandre Marcondes" w:date="2019-07-09T18:16:00Z">
            <w:rPr/>
          </w:rPrChange>
        </w:rPr>
        <w:t>a</w:t>
      </w:r>
      <w:r w:rsidRPr="004E7DBD">
        <w:rPr>
          <w:rPrChange w:id="10707" w:author="Alexandre Marcondes" w:date="2019-07-09T18:16:00Z">
            <w:rPr/>
          </w:rPrChange>
        </w:rPr>
        <w:t xml:space="preserve"> </w:t>
      </w:r>
      <w:r w:rsidR="00163958" w:rsidRPr="004E7DBD">
        <w:rPr>
          <w:rPrChange w:id="10708" w:author="Alexandre Marcondes" w:date="2019-07-09T18:16:00Z">
            <w:rPr/>
          </w:rPrChange>
        </w:rPr>
        <w:t>comparação de valores no</w:t>
      </w:r>
      <w:r w:rsidRPr="004E7DBD">
        <w:rPr>
          <w:rPrChange w:id="10709" w:author="Alexandre Marcondes" w:date="2019-07-09T18:16:00Z">
            <w:rPr/>
          </w:rPrChange>
        </w:rPr>
        <w:t xml:space="preserve"> servidor do fabricante. Est</w:t>
      </w:r>
      <w:r w:rsidR="00163958" w:rsidRPr="004E7DBD">
        <w:rPr>
          <w:rPrChange w:id="10710" w:author="Alexandre Marcondes" w:date="2019-07-09T18:16:00Z">
            <w:rPr/>
          </w:rPrChange>
        </w:rPr>
        <w:t>a validação é</w:t>
      </w:r>
      <w:r w:rsidRPr="004E7DBD">
        <w:rPr>
          <w:rPrChange w:id="10711" w:author="Alexandre Marcondes" w:date="2019-07-09T18:16:00Z">
            <w:rPr/>
          </w:rPrChange>
        </w:rPr>
        <w:t xml:space="preserve"> indispensável para que a biblioteca funcione e é </w:t>
      </w:r>
      <w:r w:rsidR="00163958" w:rsidRPr="004E7DBD">
        <w:rPr>
          <w:rPrChange w:id="10712" w:author="Alexandre Marcondes" w:date="2019-07-09T18:16:00Z">
            <w:rPr/>
          </w:rPrChange>
        </w:rPr>
        <w:t>uma exigência</w:t>
      </w:r>
      <w:r w:rsidRPr="004E7DBD">
        <w:rPr>
          <w:rPrChange w:id="10713" w:author="Alexandre Marcondes" w:date="2019-07-09T18:16:00Z">
            <w:rPr/>
          </w:rPrChange>
        </w:rPr>
        <w:t xml:space="preserve"> do fabricante. Um registro de desenvolvedor deve ser realizado junto ao site da DJI e nas informações de </w:t>
      </w:r>
      <w:r w:rsidR="00163958" w:rsidRPr="004E7DBD">
        <w:rPr>
          <w:rPrChange w:id="10714" w:author="Alexandre Marcondes" w:date="2019-07-09T18:16:00Z">
            <w:rPr/>
          </w:rPrChange>
        </w:rPr>
        <w:t>desenvolvimento</w:t>
      </w:r>
      <w:r w:rsidRPr="004E7DBD">
        <w:rPr>
          <w:rPrChange w:id="10715" w:author="Alexandre Marcondes" w:date="2019-07-09T18:16:00Z">
            <w:rPr/>
          </w:rPrChange>
        </w:rPr>
        <w:t xml:space="preserve"> devem ser informados os aplicativos que estão sendo programados. </w:t>
      </w:r>
    </w:p>
    <w:p w:rsidR="00666B49" w:rsidRPr="004E7DBD" w:rsidRDefault="00666B49" w:rsidP="00791D85">
      <w:pPr>
        <w:rPr>
          <w:rPrChange w:id="10716" w:author="Alexandre Marcondes" w:date="2019-07-09T18:16:00Z">
            <w:rPr/>
          </w:rPrChange>
        </w:rPr>
      </w:pPr>
      <w:r w:rsidRPr="004E7DBD">
        <w:rPr>
          <w:rPrChange w:id="10717" w:author="Alexandre Marcondes" w:date="2019-07-09T18:16:00Z">
            <w:rPr/>
          </w:rPrChange>
        </w:rPr>
        <w:t>Para cada aplicativo é gerada um</w:t>
      </w:r>
      <w:r w:rsidR="00163958" w:rsidRPr="004E7DBD">
        <w:rPr>
          <w:rPrChange w:id="10718" w:author="Alexandre Marcondes" w:date="2019-07-09T18:16:00Z">
            <w:rPr/>
          </w:rPrChange>
        </w:rPr>
        <w:t>a</w:t>
      </w:r>
      <w:r w:rsidRPr="004E7DBD">
        <w:rPr>
          <w:rPrChange w:id="10719" w:author="Alexandre Marcondes" w:date="2019-07-09T18:16:00Z">
            <w:rPr/>
          </w:rPrChange>
        </w:rPr>
        <w:t xml:space="preserve"> chave de registro que </w:t>
      </w:r>
      <w:r w:rsidR="00163958" w:rsidRPr="004E7DBD">
        <w:rPr>
          <w:rPrChange w:id="10720" w:author="Alexandre Marcondes" w:date="2019-07-09T18:16:00Z">
            <w:rPr/>
          </w:rPrChange>
        </w:rPr>
        <w:t>deve ser</w:t>
      </w:r>
      <w:r w:rsidRPr="004E7DBD">
        <w:rPr>
          <w:rPrChange w:id="10721" w:author="Alexandre Marcondes" w:date="2019-07-09T18:16:00Z">
            <w:rPr/>
          </w:rPrChange>
        </w:rPr>
        <w:t xml:space="preserve"> inserida no código dos aplicativos desenvolvidos para que ao serem executados</w:t>
      </w:r>
      <w:r w:rsidR="00163958" w:rsidRPr="004E7DBD">
        <w:rPr>
          <w:rPrChange w:id="10722" w:author="Alexandre Marcondes" w:date="2019-07-09T18:16:00Z">
            <w:rPr/>
          </w:rPrChange>
        </w:rPr>
        <w:t>,</w:t>
      </w:r>
      <w:r w:rsidRPr="004E7DBD">
        <w:rPr>
          <w:rPrChange w:id="10723" w:author="Alexandre Marcondes" w:date="2019-07-09T18:16:00Z">
            <w:rPr/>
          </w:rPrChange>
        </w:rPr>
        <w:t xml:space="preserve"> possa ser realizada a verificação com o site</w:t>
      </w:r>
      <w:r w:rsidR="00163958" w:rsidRPr="004E7DBD">
        <w:rPr>
          <w:rPrChange w:id="10724" w:author="Alexandre Marcondes" w:date="2019-07-09T18:16:00Z">
            <w:rPr/>
          </w:rPrChange>
        </w:rPr>
        <w:t>.</w:t>
      </w:r>
      <w:r w:rsidRPr="004E7DBD">
        <w:rPr>
          <w:rPrChange w:id="10725" w:author="Alexandre Marcondes" w:date="2019-07-09T18:16:00Z">
            <w:rPr/>
          </w:rPrChange>
        </w:rPr>
        <w:t xml:space="preserve"> Esta </w:t>
      </w:r>
      <w:r w:rsidR="00163958" w:rsidRPr="004E7DBD">
        <w:rPr>
          <w:rPrChange w:id="10726" w:author="Alexandre Marcondes" w:date="2019-07-09T18:16:00Z">
            <w:rPr/>
          </w:rPrChange>
        </w:rPr>
        <w:t>é</w:t>
      </w:r>
      <w:r w:rsidRPr="004E7DBD">
        <w:rPr>
          <w:rPrChange w:id="10727" w:author="Alexandre Marcondes" w:date="2019-07-09T18:16:00Z">
            <w:rPr/>
          </w:rPrChange>
        </w:rPr>
        <w:t xml:space="preserve"> a razão pela qual é necessário que o gerenciador e a </w:t>
      </w:r>
      <w:r w:rsidR="00163958" w:rsidRPr="004E7DBD">
        <w:rPr>
          <w:rPrChange w:id="10728" w:author="Alexandre Marcondes" w:date="2019-07-09T18:16:00Z">
            <w:rPr/>
          </w:rPrChange>
        </w:rPr>
        <w:t>estação</w:t>
      </w:r>
      <w:r w:rsidRPr="004E7DBD">
        <w:rPr>
          <w:rPrChange w:id="10729" w:author="Alexandre Marcondes" w:date="2019-07-09T18:16:00Z">
            <w:rPr/>
          </w:rPrChange>
        </w:rPr>
        <w:t xml:space="preserve"> de </w:t>
      </w:r>
      <w:r w:rsidR="00163958" w:rsidRPr="004E7DBD">
        <w:rPr>
          <w:rPrChange w:id="10730" w:author="Alexandre Marcondes" w:date="2019-07-09T18:16:00Z">
            <w:rPr/>
          </w:rPrChange>
        </w:rPr>
        <w:t>comando</w:t>
      </w:r>
      <w:r w:rsidRPr="004E7DBD">
        <w:rPr>
          <w:rPrChange w:id="10731" w:author="Alexandre Marcondes" w:date="2019-07-09T18:16:00Z">
            <w:rPr/>
          </w:rPrChange>
        </w:rPr>
        <w:t xml:space="preserve"> estejam </w:t>
      </w:r>
      <w:r w:rsidR="00163958" w:rsidRPr="004E7DBD">
        <w:rPr>
          <w:rPrChange w:id="10732" w:author="Alexandre Marcondes" w:date="2019-07-09T18:16:00Z">
            <w:rPr/>
          </w:rPrChange>
        </w:rPr>
        <w:t>em uma rede com internet</w:t>
      </w:r>
      <w:r w:rsidRPr="004E7DBD">
        <w:rPr>
          <w:rPrChange w:id="10733" w:author="Alexandre Marcondes" w:date="2019-07-09T18:16:00Z">
            <w:rPr/>
          </w:rPrChange>
        </w:rPr>
        <w:t>.</w:t>
      </w:r>
    </w:p>
    <w:p w:rsidR="00163958" w:rsidRPr="004E7DBD" w:rsidRDefault="00163958" w:rsidP="00163958">
      <w:pPr>
        <w:rPr>
          <w:rPrChange w:id="10734" w:author="Alexandre Marcondes" w:date="2019-07-09T18:16:00Z">
            <w:rPr/>
          </w:rPrChange>
        </w:rPr>
      </w:pPr>
      <w:r w:rsidRPr="004E7DBD">
        <w:rPr>
          <w:rPrChange w:id="10735" w:author="Alexandre Marcondes" w:date="2019-07-09T18:16:00Z">
            <w:rPr/>
          </w:rPrChange>
        </w:rPr>
        <w:t xml:space="preserve">A descrição da interface DJI pode ser observada nos botões e caixas de texto da interface exibida na </w:t>
      </w:r>
      <w:r w:rsidR="00F938C1" w:rsidRPr="004E7DBD">
        <w:rPr>
          <w:rPrChange w:id="10736" w:author="Alexandre Marcondes" w:date="2019-07-09T18:16:00Z">
            <w:rPr/>
          </w:rPrChange>
        </w:rPr>
        <w:fldChar w:fldCharType="begin"/>
      </w:r>
      <w:r w:rsidR="00F938C1" w:rsidRPr="004E7DBD">
        <w:rPr>
          <w:rPrChange w:id="10737" w:author="Alexandre Marcondes" w:date="2019-07-09T18:16:00Z">
            <w:rPr/>
          </w:rPrChange>
        </w:rPr>
        <w:instrText xml:space="preserve"> REF _Ref8507036 \h </w:instrText>
      </w:r>
      <w:r w:rsidR="00F938C1" w:rsidRPr="004E7DBD">
        <w:rPr>
          <w:rPrChange w:id="10738" w:author="Alexandre Marcondes" w:date="2019-07-09T18:16:00Z">
            <w:rPr/>
          </w:rPrChange>
        </w:rPr>
      </w:r>
      <w:r w:rsidR="00F938C1" w:rsidRPr="004E7DBD">
        <w:rPr>
          <w:rPrChange w:id="10739" w:author="Alexandre Marcondes" w:date="2019-07-09T18:16:00Z">
            <w:rPr/>
          </w:rPrChange>
        </w:rPr>
        <w:fldChar w:fldCharType="separate"/>
      </w:r>
      <w:r w:rsidR="00C239C6" w:rsidRPr="004E7DBD">
        <w:rPr>
          <w:rPrChange w:id="10740" w:author="Alexandre Marcondes" w:date="2019-07-09T18:16:00Z">
            <w:rPr/>
          </w:rPrChange>
        </w:rPr>
        <w:t xml:space="preserve">Figura </w:t>
      </w:r>
      <w:r w:rsidR="00C239C6" w:rsidRPr="004E7DBD">
        <w:rPr>
          <w:noProof/>
          <w:rPrChange w:id="10741" w:author="Alexandre Marcondes" w:date="2019-07-09T18:16:00Z">
            <w:rPr>
              <w:noProof/>
            </w:rPr>
          </w:rPrChange>
        </w:rPr>
        <w:t>43</w:t>
      </w:r>
      <w:r w:rsidR="00F938C1" w:rsidRPr="004E7DBD">
        <w:rPr>
          <w:rPrChange w:id="10742" w:author="Alexandre Marcondes" w:date="2019-07-09T18:16:00Z">
            <w:rPr/>
          </w:rPrChange>
        </w:rPr>
        <w:fldChar w:fldCharType="end"/>
      </w:r>
      <w:r w:rsidRPr="004E7DBD">
        <w:rPr>
          <w:rPrChange w:id="10743" w:author="Alexandre Marcondes" w:date="2019-07-09T18:16:00Z">
            <w:rPr/>
          </w:rPrChange>
        </w:rPr>
        <w:t>:</w:t>
      </w:r>
    </w:p>
    <w:p w:rsidR="00163958" w:rsidRPr="004E7DBD" w:rsidRDefault="00163958" w:rsidP="00163958">
      <w:pPr>
        <w:rPr>
          <w:rPrChange w:id="10744" w:author="Alexandre Marcondes" w:date="2019-07-09T18:16:00Z">
            <w:rPr/>
          </w:rPrChange>
        </w:rPr>
      </w:pPr>
    </w:p>
    <w:p w:rsidR="00163958" w:rsidRPr="004E7DBD" w:rsidRDefault="00163958" w:rsidP="00163958">
      <w:pPr>
        <w:pStyle w:val="PargrafodaLista"/>
        <w:numPr>
          <w:ilvl w:val="0"/>
          <w:numId w:val="41"/>
        </w:numPr>
        <w:rPr>
          <w:i/>
          <w:rPrChange w:id="10745" w:author="Alexandre Marcondes" w:date="2019-07-09T18:16:00Z">
            <w:rPr>
              <w:i/>
            </w:rPr>
          </w:rPrChange>
        </w:rPr>
      </w:pPr>
      <w:proofErr w:type="spellStart"/>
      <w:r w:rsidRPr="004E7DBD">
        <w:rPr>
          <w:i/>
          <w:rPrChange w:id="10746" w:author="Alexandre Marcondes" w:date="2019-07-09T18:16:00Z">
            <w:rPr>
              <w:i/>
            </w:rPr>
          </w:rPrChange>
        </w:rPr>
        <w:t>Enable</w:t>
      </w:r>
      <w:proofErr w:type="spellEnd"/>
      <w:r w:rsidRPr="004E7DBD">
        <w:rPr>
          <w:i/>
          <w:rPrChange w:id="10747" w:author="Alexandre Marcondes" w:date="2019-07-09T18:16:00Z">
            <w:rPr>
              <w:i/>
            </w:rPr>
          </w:rPrChange>
        </w:rPr>
        <w:t xml:space="preserve"> Vir</w:t>
      </w:r>
      <w:r w:rsidR="00EC2893" w:rsidRPr="004E7DBD">
        <w:rPr>
          <w:i/>
          <w:rPrChange w:id="10748" w:author="Alexandre Marcondes" w:date="2019-07-09T18:16:00Z">
            <w:rPr>
              <w:i/>
            </w:rPr>
          </w:rPrChange>
        </w:rPr>
        <w:t>t</w:t>
      </w:r>
      <w:r w:rsidRPr="004E7DBD">
        <w:rPr>
          <w:i/>
          <w:rPrChange w:id="10749" w:author="Alexandre Marcondes" w:date="2019-07-09T18:16:00Z">
            <w:rPr>
              <w:i/>
            </w:rPr>
          </w:rPrChange>
        </w:rPr>
        <w:t>ual Stick</w:t>
      </w:r>
      <w:r w:rsidR="00EC2893" w:rsidRPr="004E7DBD">
        <w:rPr>
          <w:rPrChange w:id="10750" w:author="Alexandre Marcondes" w:date="2019-07-09T18:16:00Z">
            <w:rPr/>
          </w:rPrChange>
        </w:rPr>
        <w:t xml:space="preserve">: este botão ativa o modo o qual o operador pode controlar o VANT via </w:t>
      </w:r>
      <w:proofErr w:type="spellStart"/>
      <w:r w:rsidR="00EC2893" w:rsidRPr="004E7DBD">
        <w:rPr>
          <w:rPrChange w:id="10751" w:author="Alexandre Marcondes" w:date="2019-07-09T18:16:00Z">
            <w:rPr/>
          </w:rPrChange>
        </w:rPr>
        <w:t>Sticks</w:t>
      </w:r>
      <w:proofErr w:type="spellEnd"/>
      <w:r w:rsidR="00EC2893" w:rsidRPr="004E7DBD">
        <w:rPr>
          <w:rPrChange w:id="10752" w:author="Alexandre Marcondes" w:date="2019-07-09T18:16:00Z">
            <w:rPr/>
          </w:rPrChange>
        </w:rPr>
        <w:t xml:space="preserve"> simulados na interface</w:t>
      </w:r>
    </w:p>
    <w:p w:rsidR="00163958" w:rsidRPr="004E7DBD" w:rsidRDefault="00163958" w:rsidP="00163958">
      <w:pPr>
        <w:pStyle w:val="PargrafodaLista"/>
        <w:numPr>
          <w:ilvl w:val="0"/>
          <w:numId w:val="41"/>
        </w:numPr>
        <w:rPr>
          <w:i/>
          <w:rPrChange w:id="10753" w:author="Alexandre Marcondes" w:date="2019-07-09T18:16:00Z">
            <w:rPr>
              <w:i/>
            </w:rPr>
          </w:rPrChange>
        </w:rPr>
      </w:pPr>
      <w:r w:rsidRPr="004E7DBD">
        <w:rPr>
          <w:i/>
          <w:rPrChange w:id="10754" w:author="Alexandre Marcondes" w:date="2019-07-09T18:16:00Z">
            <w:rPr>
              <w:i/>
            </w:rPr>
          </w:rPrChange>
        </w:rPr>
        <w:t>Start Simulator</w:t>
      </w:r>
      <w:r w:rsidR="00EC2893" w:rsidRPr="004E7DBD">
        <w:rPr>
          <w:rPrChange w:id="10755" w:author="Alexandre Marcondes" w:date="2019-07-09T18:16:00Z">
            <w:rPr/>
          </w:rPrChange>
        </w:rPr>
        <w:t xml:space="preserve">: este botão ativa o controlador de voo simulado, permitindo o usuário controlar o um VANT virtual, via </w:t>
      </w:r>
      <w:r w:rsidR="00EC2893" w:rsidRPr="004E7DBD">
        <w:rPr>
          <w:i/>
          <w:rPrChange w:id="10756" w:author="Alexandre Marcondes" w:date="2019-07-09T18:16:00Z">
            <w:rPr>
              <w:i/>
            </w:rPr>
          </w:rPrChange>
        </w:rPr>
        <w:t xml:space="preserve">Virtual </w:t>
      </w:r>
      <w:proofErr w:type="spellStart"/>
      <w:r w:rsidR="00EC2893" w:rsidRPr="004E7DBD">
        <w:rPr>
          <w:i/>
          <w:rPrChange w:id="10757" w:author="Alexandre Marcondes" w:date="2019-07-09T18:16:00Z">
            <w:rPr>
              <w:i/>
            </w:rPr>
          </w:rPrChange>
        </w:rPr>
        <w:t>Sticks</w:t>
      </w:r>
      <w:proofErr w:type="spellEnd"/>
      <w:r w:rsidR="00EC2893" w:rsidRPr="004E7DBD">
        <w:rPr>
          <w:i/>
          <w:rPrChange w:id="10758" w:author="Alexandre Marcondes" w:date="2019-07-09T18:16:00Z">
            <w:rPr>
              <w:i/>
            </w:rPr>
          </w:rPrChange>
        </w:rPr>
        <w:t xml:space="preserve"> </w:t>
      </w:r>
      <w:r w:rsidR="00EC2893" w:rsidRPr="004E7DBD">
        <w:rPr>
          <w:rPrChange w:id="10759" w:author="Alexandre Marcondes" w:date="2019-07-09T18:16:00Z">
            <w:rPr/>
          </w:rPrChange>
        </w:rPr>
        <w:t>ou controle autônomo.</w:t>
      </w:r>
    </w:p>
    <w:p w:rsidR="00163958" w:rsidRPr="004E7DBD" w:rsidRDefault="00163958" w:rsidP="00163958">
      <w:pPr>
        <w:pStyle w:val="PargrafodaLista"/>
        <w:numPr>
          <w:ilvl w:val="0"/>
          <w:numId w:val="41"/>
        </w:numPr>
        <w:rPr>
          <w:i/>
          <w:rPrChange w:id="10760" w:author="Alexandre Marcondes" w:date="2019-07-09T18:16:00Z">
            <w:rPr>
              <w:i/>
            </w:rPr>
          </w:rPrChange>
        </w:rPr>
      </w:pPr>
      <w:proofErr w:type="spellStart"/>
      <w:r w:rsidRPr="004E7DBD">
        <w:rPr>
          <w:i/>
          <w:rPrChange w:id="10761" w:author="Alexandre Marcondes" w:date="2019-07-09T18:16:00Z">
            <w:rPr>
              <w:i/>
            </w:rPr>
          </w:rPrChange>
        </w:rPr>
        <w:t>Disable</w:t>
      </w:r>
      <w:proofErr w:type="spellEnd"/>
      <w:r w:rsidRPr="004E7DBD">
        <w:rPr>
          <w:i/>
          <w:rPrChange w:id="10762" w:author="Alexandre Marcondes" w:date="2019-07-09T18:16:00Z">
            <w:rPr>
              <w:i/>
            </w:rPr>
          </w:rPrChange>
        </w:rPr>
        <w:t xml:space="preserve"> Virtual Stick</w:t>
      </w:r>
      <w:r w:rsidR="00EC2893" w:rsidRPr="004E7DBD">
        <w:rPr>
          <w:rPrChange w:id="10763" w:author="Alexandre Marcondes" w:date="2019-07-09T18:16:00Z">
            <w:rPr/>
          </w:rPrChange>
        </w:rPr>
        <w:t xml:space="preserve">: este botão desativa o modo de simulação. Este botão </w:t>
      </w:r>
      <w:r w:rsidR="00310B42" w:rsidRPr="004E7DBD">
        <w:rPr>
          <w:rPrChange w:id="10764" w:author="Alexandre Marcondes" w:date="2019-07-09T18:16:00Z">
            <w:rPr/>
          </w:rPrChange>
        </w:rPr>
        <w:t>apenas</w:t>
      </w:r>
      <w:r w:rsidR="00EC2893" w:rsidRPr="004E7DBD">
        <w:rPr>
          <w:rPrChange w:id="10765" w:author="Alexandre Marcondes" w:date="2019-07-09T18:16:00Z">
            <w:rPr/>
          </w:rPrChange>
        </w:rPr>
        <w:t xml:space="preserve"> funciona se o controlador de voo estiver simulado</w:t>
      </w:r>
    </w:p>
    <w:p w:rsidR="00163958" w:rsidRPr="004E7DBD" w:rsidRDefault="00163958" w:rsidP="00163958">
      <w:pPr>
        <w:pStyle w:val="PargrafodaLista"/>
        <w:numPr>
          <w:ilvl w:val="0"/>
          <w:numId w:val="41"/>
        </w:numPr>
        <w:rPr>
          <w:i/>
          <w:rPrChange w:id="10766" w:author="Alexandre Marcondes" w:date="2019-07-09T18:16:00Z">
            <w:rPr>
              <w:i/>
            </w:rPr>
          </w:rPrChange>
        </w:rPr>
      </w:pPr>
      <w:proofErr w:type="spellStart"/>
      <w:r w:rsidRPr="004E7DBD">
        <w:rPr>
          <w:i/>
          <w:rPrChange w:id="10767" w:author="Alexandre Marcondes" w:date="2019-07-09T18:16:00Z">
            <w:rPr>
              <w:i/>
            </w:rPr>
          </w:rPrChange>
        </w:rPr>
        <w:t>Take</w:t>
      </w:r>
      <w:proofErr w:type="spellEnd"/>
      <w:r w:rsidRPr="004E7DBD">
        <w:rPr>
          <w:i/>
          <w:rPrChange w:id="10768" w:author="Alexandre Marcondes" w:date="2019-07-09T18:16:00Z">
            <w:rPr>
              <w:i/>
            </w:rPr>
          </w:rPrChange>
        </w:rPr>
        <w:t xml:space="preserve"> </w:t>
      </w:r>
      <w:proofErr w:type="gramStart"/>
      <w:r w:rsidRPr="004E7DBD">
        <w:rPr>
          <w:i/>
          <w:rPrChange w:id="10769" w:author="Alexandre Marcondes" w:date="2019-07-09T18:16:00Z">
            <w:rPr>
              <w:i/>
            </w:rPr>
          </w:rPrChange>
        </w:rPr>
        <w:t>off</w:t>
      </w:r>
      <w:proofErr w:type="gramEnd"/>
      <w:r w:rsidR="00EC2893" w:rsidRPr="004E7DBD">
        <w:rPr>
          <w:rPrChange w:id="10770" w:author="Alexandre Marcondes" w:date="2019-07-09T18:16:00Z">
            <w:rPr/>
          </w:rPrChange>
        </w:rPr>
        <w:t>: este botão coloca o VANT à 1 m do chão de onde estiver pousado. Este comando funciona se o VANT estiver pousado</w:t>
      </w:r>
    </w:p>
    <w:p w:rsidR="00163958" w:rsidRPr="004E7DBD" w:rsidRDefault="00163958" w:rsidP="00163958">
      <w:pPr>
        <w:pStyle w:val="PargrafodaLista"/>
        <w:numPr>
          <w:ilvl w:val="0"/>
          <w:numId w:val="41"/>
        </w:numPr>
        <w:rPr>
          <w:i/>
          <w:rPrChange w:id="10771" w:author="Alexandre Marcondes" w:date="2019-07-09T18:16:00Z">
            <w:rPr>
              <w:i/>
            </w:rPr>
          </w:rPrChange>
        </w:rPr>
      </w:pPr>
      <w:r w:rsidRPr="004E7DBD">
        <w:rPr>
          <w:i/>
          <w:rPrChange w:id="10772" w:author="Alexandre Marcondes" w:date="2019-07-09T18:16:00Z">
            <w:rPr>
              <w:i/>
            </w:rPr>
          </w:rPrChange>
        </w:rPr>
        <w:t>Land</w:t>
      </w:r>
      <w:r w:rsidR="00EC2893" w:rsidRPr="004E7DBD">
        <w:rPr>
          <w:rPrChange w:id="10773" w:author="Alexandre Marcondes" w:date="2019-07-09T18:16:00Z">
            <w:rPr/>
          </w:rPrChange>
        </w:rPr>
        <w:t>: Este comando pousa o VANT em qualquer posição em que este esteja.</w:t>
      </w:r>
    </w:p>
    <w:p w:rsidR="00163958" w:rsidRPr="004E7DBD" w:rsidRDefault="00163958" w:rsidP="00163958">
      <w:pPr>
        <w:pStyle w:val="PargrafodaLista"/>
        <w:numPr>
          <w:ilvl w:val="0"/>
          <w:numId w:val="41"/>
        </w:numPr>
        <w:rPr>
          <w:i/>
          <w:rPrChange w:id="10774" w:author="Alexandre Marcondes" w:date="2019-07-09T18:16:00Z">
            <w:rPr>
              <w:i/>
            </w:rPr>
          </w:rPrChange>
        </w:rPr>
      </w:pPr>
      <w:r w:rsidRPr="004E7DBD">
        <w:rPr>
          <w:i/>
          <w:rPrChange w:id="10775" w:author="Alexandre Marcondes" w:date="2019-07-09T18:16:00Z">
            <w:rPr>
              <w:i/>
            </w:rPr>
          </w:rPrChange>
        </w:rPr>
        <w:t>Virtual Stick</w:t>
      </w:r>
      <w:r w:rsidR="00EC2893" w:rsidRPr="004E7DBD">
        <w:rPr>
          <w:i/>
          <w:rPrChange w:id="10776" w:author="Alexandre Marcondes" w:date="2019-07-09T18:16:00Z">
            <w:rPr>
              <w:i/>
            </w:rPr>
          </w:rPrChange>
        </w:rPr>
        <w:t xml:space="preserve">: </w:t>
      </w:r>
      <w:r w:rsidR="00EC2893" w:rsidRPr="004E7DBD">
        <w:rPr>
          <w:rPrChange w:id="10777" w:author="Alexandre Marcondes" w:date="2019-07-09T18:16:00Z">
            <w:rPr/>
          </w:rPrChange>
        </w:rPr>
        <w:t xml:space="preserve">estes são os controles virtuais que comando o VANT quando o modo de </w:t>
      </w:r>
      <w:r w:rsidR="00EC2893" w:rsidRPr="004E7DBD">
        <w:rPr>
          <w:i/>
          <w:rPrChange w:id="10778" w:author="Alexandre Marcondes" w:date="2019-07-09T18:16:00Z">
            <w:rPr>
              <w:i/>
            </w:rPr>
          </w:rPrChange>
        </w:rPr>
        <w:t xml:space="preserve">Virtual Stick </w:t>
      </w:r>
      <w:r w:rsidR="00EC2893" w:rsidRPr="004E7DBD">
        <w:rPr>
          <w:rPrChange w:id="10779" w:author="Alexandre Marcondes" w:date="2019-07-09T18:16:00Z">
            <w:rPr/>
          </w:rPrChange>
        </w:rPr>
        <w:t>está ativo</w:t>
      </w:r>
      <w:r w:rsidR="00EC2893" w:rsidRPr="004E7DBD">
        <w:rPr>
          <w:i/>
          <w:rPrChange w:id="10780" w:author="Alexandre Marcondes" w:date="2019-07-09T18:16:00Z">
            <w:rPr>
              <w:i/>
            </w:rPr>
          </w:rPrChange>
        </w:rPr>
        <w:t xml:space="preserve">. </w:t>
      </w:r>
      <w:r w:rsidR="00EC2893" w:rsidRPr="004E7DBD">
        <w:rPr>
          <w:rPrChange w:id="10781" w:author="Alexandre Marcondes" w:date="2019-07-09T18:16:00Z">
            <w:rPr/>
          </w:rPrChange>
        </w:rPr>
        <w:t xml:space="preserve">Se o modo </w:t>
      </w:r>
      <w:r w:rsidR="00EC2893" w:rsidRPr="004E7DBD">
        <w:rPr>
          <w:i/>
          <w:rPrChange w:id="10782" w:author="Alexandre Marcondes" w:date="2019-07-09T18:16:00Z">
            <w:rPr>
              <w:i/>
            </w:rPr>
          </w:rPrChange>
        </w:rPr>
        <w:t xml:space="preserve">Virtual Stick </w:t>
      </w:r>
      <w:r w:rsidR="00EC2893" w:rsidRPr="004E7DBD">
        <w:rPr>
          <w:rPrChange w:id="10783" w:author="Alexandre Marcondes" w:date="2019-07-09T18:16:00Z">
            <w:rPr/>
          </w:rPrChange>
        </w:rPr>
        <w:t>não estiver ativo o acionamento dos controles não tem efeito.</w:t>
      </w:r>
    </w:p>
    <w:p w:rsidR="00163958" w:rsidRPr="004E7DBD" w:rsidRDefault="00163958" w:rsidP="00163958">
      <w:pPr>
        <w:rPr>
          <w:i/>
          <w:rPrChange w:id="10784" w:author="Alexandre Marcondes" w:date="2019-07-09T18:16:00Z">
            <w:rPr>
              <w:i/>
            </w:rPr>
          </w:rPrChange>
        </w:rPr>
      </w:pPr>
    </w:p>
    <w:p w:rsidR="00163958" w:rsidRPr="004E7DBD" w:rsidRDefault="00163958" w:rsidP="00163958">
      <w:pPr>
        <w:rPr>
          <w:rPrChange w:id="10785" w:author="Alexandre Marcondes" w:date="2019-07-09T18:16:00Z">
            <w:rPr/>
          </w:rPrChange>
        </w:rPr>
      </w:pPr>
      <w:r w:rsidRPr="004E7DBD">
        <w:rPr>
          <w:rPrChange w:id="10786" w:author="Alexandre Marcondes" w:date="2019-07-09T18:16:00Z">
            <w:rPr/>
          </w:rPrChange>
        </w:rPr>
        <w:t xml:space="preserve">Podem ser </w:t>
      </w:r>
      <w:proofErr w:type="gramStart"/>
      <w:r w:rsidRPr="004E7DBD">
        <w:rPr>
          <w:rPrChange w:id="10787" w:author="Alexandre Marcondes" w:date="2019-07-09T18:16:00Z">
            <w:rPr/>
          </w:rPrChange>
        </w:rPr>
        <w:t>observador os campos de texto</w:t>
      </w:r>
      <w:proofErr w:type="gramEnd"/>
      <w:r w:rsidRPr="004E7DBD">
        <w:rPr>
          <w:rPrChange w:id="10788" w:author="Alexandre Marcondes" w:date="2019-07-09T18:16:00Z">
            <w:rPr/>
          </w:rPrChange>
        </w:rPr>
        <w:t>:</w:t>
      </w:r>
    </w:p>
    <w:p w:rsidR="00310B42" w:rsidRPr="004E7DBD" w:rsidRDefault="00310B42" w:rsidP="00163958">
      <w:pPr>
        <w:rPr>
          <w:rPrChange w:id="10789" w:author="Alexandre Marcondes" w:date="2019-07-09T18:16:00Z">
            <w:rPr/>
          </w:rPrChange>
        </w:rPr>
      </w:pPr>
    </w:p>
    <w:p w:rsidR="00163958" w:rsidRPr="004E7DBD" w:rsidRDefault="00163958" w:rsidP="00163958">
      <w:pPr>
        <w:pStyle w:val="PargrafodaLista"/>
        <w:numPr>
          <w:ilvl w:val="0"/>
          <w:numId w:val="42"/>
        </w:numPr>
        <w:rPr>
          <w:rPrChange w:id="10790" w:author="Alexandre Marcondes" w:date="2019-07-09T18:16:00Z">
            <w:rPr/>
          </w:rPrChange>
        </w:rPr>
      </w:pPr>
      <w:r w:rsidRPr="004E7DBD">
        <w:rPr>
          <w:rPrChange w:id="10791" w:author="Alexandre Marcondes" w:date="2019-07-09T18:16:00Z">
            <w:rPr/>
          </w:rPrChange>
        </w:rPr>
        <w:t>Pontos</w:t>
      </w:r>
      <w:r w:rsidR="00EC2893" w:rsidRPr="004E7DBD">
        <w:rPr>
          <w:rPrChange w:id="10792" w:author="Alexandre Marcondes" w:date="2019-07-09T18:16:00Z">
            <w:rPr/>
          </w:rPrChange>
        </w:rPr>
        <w:t xml:space="preserve">: Esta caixa de texto </w:t>
      </w:r>
      <w:r w:rsidR="00F938C1" w:rsidRPr="004E7DBD">
        <w:rPr>
          <w:rPrChange w:id="10793" w:author="Alexandre Marcondes" w:date="2019-07-09T18:16:00Z">
            <w:rPr/>
          </w:rPrChange>
        </w:rPr>
        <w:t xml:space="preserve">mostra </w:t>
      </w:r>
      <w:r w:rsidR="00EC2893" w:rsidRPr="004E7DBD">
        <w:rPr>
          <w:rPrChange w:id="10794" w:author="Alexandre Marcondes" w:date="2019-07-09T18:16:00Z">
            <w:rPr/>
          </w:rPrChange>
        </w:rPr>
        <w:t>os valores de latitude, longitude, altura e orientação para cada ponto enviado pelo modulo executor de rotas.</w:t>
      </w:r>
    </w:p>
    <w:p w:rsidR="00163958" w:rsidRPr="004E7DBD" w:rsidRDefault="00163958" w:rsidP="00163958">
      <w:pPr>
        <w:pStyle w:val="PargrafodaLista"/>
        <w:numPr>
          <w:ilvl w:val="0"/>
          <w:numId w:val="42"/>
        </w:numPr>
        <w:rPr>
          <w:rPrChange w:id="10795" w:author="Alexandre Marcondes" w:date="2019-07-09T18:16:00Z">
            <w:rPr/>
          </w:rPrChange>
        </w:rPr>
      </w:pPr>
      <w:r w:rsidRPr="004E7DBD">
        <w:rPr>
          <w:rPrChange w:id="10796" w:author="Alexandre Marcondes" w:date="2019-07-09T18:16:00Z">
            <w:rPr/>
          </w:rPrChange>
        </w:rPr>
        <w:lastRenderedPageBreak/>
        <w:t>Mensagem do controlador</w:t>
      </w:r>
      <w:r w:rsidR="00EC2893" w:rsidRPr="004E7DBD">
        <w:rPr>
          <w:rPrChange w:id="10797" w:author="Alexandre Marcondes" w:date="2019-07-09T18:16:00Z">
            <w:rPr/>
          </w:rPrChange>
        </w:rPr>
        <w:t xml:space="preserve">: </w:t>
      </w:r>
      <w:r w:rsidR="00F938C1" w:rsidRPr="004E7DBD">
        <w:rPr>
          <w:rPrChange w:id="10798" w:author="Alexandre Marcondes" w:date="2019-07-09T18:16:00Z">
            <w:rPr/>
          </w:rPrChange>
        </w:rPr>
        <w:t>Esta caixa de texto mostra os valores os comandos enviados pelo modulo executor de rotas.</w:t>
      </w:r>
    </w:p>
    <w:p w:rsidR="0013445D" w:rsidRPr="004E7DBD" w:rsidRDefault="0013445D" w:rsidP="00163958">
      <w:pPr>
        <w:pStyle w:val="PargrafodaLista"/>
        <w:numPr>
          <w:ilvl w:val="0"/>
          <w:numId w:val="42"/>
        </w:numPr>
        <w:rPr>
          <w:rPrChange w:id="10799" w:author="Alexandre Marcondes" w:date="2019-07-09T18:16:00Z">
            <w:rPr/>
          </w:rPrChange>
        </w:rPr>
      </w:pPr>
      <w:r w:rsidRPr="004E7DBD">
        <w:rPr>
          <w:rPrChange w:id="10800" w:author="Alexandre Marcondes" w:date="2019-07-09T18:16:00Z">
            <w:rPr/>
          </w:rPrChange>
        </w:rPr>
        <w:t>Campo de texto que mostra a mensagem “</w:t>
      </w:r>
      <w:proofErr w:type="spellStart"/>
      <w:r w:rsidRPr="004E7DBD">
        <w:rPr>
          <w:i/>
          <w:rPrChange w:id="10801" w:author="Alexandre Marcondes" w:date="2019-07-09T18:16:00Z">
            <w:rPr>
              <w:i/>
            </w:rPr>
          </w:rPrChange>
        </w:rPr>
        <w:t>Disconnected</w:t>
      </w:r>
      <w:proofErr w:type="spellEnd"/>
      <w:r w:rsidRPr="004E7DBD">
        <w:rPr>
          <w:i/>
          <w:rPrChange w:id="10802" w:author="Alexandre Marcondes" w:date="2019-07-09T18:16:00Z">
            <w:rPr>
              <w:i/>
            </w:rPr>
          </w:rPrChange>
        </w:rPr>
        <w:t>”:</w:t>
      </w:r>
      <w:r w:rsidRPr="004E7DBD">
        <w:rPr>
          <w:rPrChange w:id="10803" w:author="Alexandre Marcondes" w:date="2019-07-09T18:16:00Z">
            <w:rPr/>
          </w:rPrChange>
        </w:rPr>
        <w:t xml:space="preserve"> esse campo apresenta o nome do VANT quando conectado ao celular</w:t>
      </w:r>
    </w:p>
    <w:p w:rsidR="0013445D" w:rsidRPr="004E7DBD" w:rsidRDefault="0013445D" w:rsidP="00163958">
      <w:pPr>
        <w:pStyle w:val="PargrafodaLista"/>
        <w:numPr>
          <w:ilvl w:val="0"/>
          <w:numId w:val="42"/>
        </w:numPr>
        <w:rPr>
          <w:rPrChange w:id="10804" w:author="Alexandre Marcondes" w:date="2019-07-09T18:16:00Z">
            <w:rPr/>
          </w:rPrChange>
        </w:rPr>
      </w:pPr>
      <w:r w:rsidRPr="004E7DBD">
        <w:rPr>
          <w:rPrChange w:id="10805" w:author="Alexandre Marcondes" w:date="2019-07-09T18:16:00Z">
            <w:rPr/>
          </w:rPrChange>
        </w:rPr>
        <w:t xml:space="preserve">Campo de texto que mostra a mensagem </w:t>
      </w:r>
      <w:r w:rsidRPr="004E7DBD">
        <w:rPr>
          <w:i/>
          <w:rPrChange w:id="10806" w:author="Alexandre Marcondes" w:date="2019-07-09T18:16:00Z">
            <w:rPr>
              <w:i/>
            </w:rPr>
          </w:rPrChange>
        </w:rPr>
        <w:t xml:space="preserve">“Simulador </w:t>
      </w:r>
      <w:proofErr w:type="spellStart"/>
      <w:r w:rsidRPr="004E7DBD">
        <w:rPr>
          <w:i/>
          <w:rPrChange w:id="10807" w:author="Alexandre Marcondes" w:date="2019-07-09T18:16:00Z">
            <w:rPr>
              <w:i/>
            </w:rPr>
          </w:rPrChange>
        </w:rPr>
        <w:t>is</w:t>
      </w:r>
      <w:proofErr w:type="spellEnd"/>
      <w:r w:rsidRPr="004E7DBD">
        <w:rPr>
          <w:i/>
          <w:rPrChange w:id="10808" w:author="Alexandre Marcondes" w:date="2019-07-09T18:16:00Z">
            <w:rPr>
              <w:i/>
            </w:rPr>
          </w:rPrChange>
        </w:rPr>
        <w:t xml:space="preserve"> </w:t>
      </w:r>
      <w:proofErr w:type="gramStart"/>
      <w:r w:rsidRPr="004E7DBD">
        <w:rPr>
          <w:i/>
          <w:rPrChange w:id="10809" w:author="Alexandre Marcondes" w:date="2019-07-09T18:16:00Z">
            <w:rPr>
              <w:i/>
            </w:rPr>
          </w:rPrChange>
        </w:rPr>
        <w:t>off</w:t>
      </w:r>
      <w:proofErr w:type="gramEnd"/>
      <w:r w:rsidRPr="004E7DBD">
        <w:rPr>
          <w:i/>
          <w:rPrChange w:id="10810" w:author="Alexandre Marcondes" w:date="2019-07-09T18:16:00Z">
            <w:rPr>
              <w:i/>
            </w:rPr>
          </w:rPrChange>
        </w:rPr>
        <w:t xml:space="preserve">”: </w:t>
      </w:r>
      <w:r w:rsidRPr="004E7DBD">
        <w:rPr>
          <w:rPrChange w:id="10811" w:author="Alexandre Marcondes" w:date="2019-07-09T18:16:00Z">
            <w:rPr/>
          </w:rPrChange>
        </w:rPr>
        <w:t xml:space="preserve">Este campo, ao conectar com o VANT real, exibe a atual localização e orientação do VANT. Os valores de localização são dados em latitude, longitude e altura, os valores de orientação são exibidos me termos de </w:t>
      </w:r>
      <w:proofErr w:type="spellStart"/>
      <w:r w:rsidRPr="004E7DBD">
        <w:rPr>
          <w:rPrChange w:id="10812" w:author="Alexandre Marcondes" w:date="2019-07-09T18:16:00Z">
            <w:rPr/>
          </w:rPrChange>
        </w:rPr>
        <w:t>roll</w:t>
      </w:r>
      <w:proofErr w:type="spellEnd"/>
      <w:r w:rsidRPr="004E7DBD">
        <w:rPr>
          <w:rPrChange w:id="10813" w:author="Alexandre Marcondes" w:date="2019-07-09T18:16:00Z">
            <w:rPr/>
          </w:rPrChange>
        </w:rPr>
        <w:t xml:space="preserve">, </w:t>
      </w:r>
      <w:proofErr w:type="spellStart"/>
      <w:r w:rsidRPr="004E7DBD">
        <w:rPr>
          <w:rPrChange w:id="10814" w:author="Alexandre Marcondes" w:date="2019-07-09T18:16:00Z">
            <w:rPr/>
          </w:rPrChange>
        </w:rPr>
        <w:t>pitch</w:t>
      </w:r>
      <w:proofErr w:type="spellEnd"/>
      <w:r w:rsidRPr="004E7DBD">
        <w:rPr>
          <w:rPrChange w:id="10815" w:author="Alexandre Marcondes" w:date="2019-07-09T18:16:00Z">
            <w:rPr/>
          </w:rPrChange>
        </w:rPr>
        <w:t xml:space="preserve"> e </w:t>
      </w:r>
      <w:proofErr w:type="spellStart"/>
      <w:r w:rsidRPr="004E7DBD">
        <w:rPr>
          <w:rPrChange w:id="10816" w:author="Alexandre Marcondes" w:date="2019-07-09T18:16:00Z">
            <w:rPr/>
          </w:rPrChange>
        </w:rPr>
        <w:t>yaw</w:t>
      </w:r>
      <w:proofErr w:type="spellEnd"/>
      <w:r w:rsidRPr="004E7DBD">
        <w:rPr>
          <w:rPrChange w:id="10817" w:author="Alexandre Marcondes" w:date="2019-07-09T18:16:00Z">
            <w:rPr/>
          </w:rPrChange>
        </w:rPr>
        <w:t xml:space="preserve"> em graus. Estas informações continuam sendo exibidas caso o VANT seja trocado pelo controlado de voo simulado.</w:t>
      </w:r>
    </w:p>
    <w:p w:rsidR="004A344A" w:rsidRPr="004E7DBD" w:rsidRDefault="004A344A" w:rsidP="00F938C1">
      <w:pPr>
        <w:ind w:firstLine="0"/>
        <w:rPr>
          <w:rPrChange w:id="10818" w:author="Alexandre Marcondes" w:date="2019-07-09T18:16:00Z">
            <w:rPr/>
          </w:rPrChange>
        </w:rPr>
      </w:pPr>
    </w:p>
    <w:p w:rsidR="004A344A" w:rsidRPr="004E7DBD" w:rsidRDefault="004A344A" w:rsidP="004A344A">
      <w:pPr>
        <w:rPr>
          <w:rPrChange w:id="10819" w:author="Alexandre Marcondes" w:date="2019-07-09T18:16:00Z">
            <w:rPr/>
          </w:rPrChange>
        </w:rPr>
      </w:pPr>
      <w:r w:rsidRPr="004E7DBD">
        <w:rPr>
          <w:rPrChange w:id="10820" w:author="Alexandre Marcondes" w:date="2019-07-09T18:16:00Z">
            <w:rPr/>
          </w:rPrChange>
        </w:rPr>
        <w:t xml:space="preserve">O gerenciador possui dois modos de operação na </w:t>
      </w:r>
      <w:proofErr w:type="spellStart"/>
      <w:r w:rsidRPr="004E7DBD">
        <w:rPr>
          <w:rPrChange w:id="10821" w:author="Alexandre Marcondes" w:date="2019-07-09T18:16:00Z">
            <w:rPr/>
          </w:rPrChange>
        </w:rPr>
        <w:t>solucao</w:t>
      </w:r>
      <w:proofErr w:type="spellEnd"/>
      <w:r w:rsidR="00F938C1" w:rsidRPr="004E7DBD">
        <w:rPr>
          <w:rPrChange w:id="10822" w:author="Alexandre Marcondes" w:date="2019-07-09T18:16:00Z">
            <w:rPr/>
          </w:rPrChange>
        </w:rPr>
        <w:t xml:space="preserve"> o manual e o autônomo, </w:t>
      </w:r>
      <w:proofErr w:type="gramStart"/>
      <w:r w:rsidR="00F938C1" w:rsidRPr="004E7DBD">
        <w:rPr>
          <w:rPrChange w:id="10823" w:author="Alexandre Marcondes" w:date="2019-07-09T18:16:00Z">
            <w:rPr/>
          </w:rPrChange>
        </w:rPr>
        <w:t>ambos</w:t>
      </w:r>
      <w:proofErr w:type="gramEnd"/>
      <w:r w:rsidR="00F938C1" w:rsidRPr="004E7DBD">
        <w:rPr>
          <w:rPrChange w:id="10824" w:author="Alexandre Marcondes" w:date="2019-07-09T18:16:00Z">
            <w:rPr/>
          </w:rPrChange>
        </w:rPr>
        <w:t xml:space="preserve"> os modos podem ser executados com o VANT real ou, se ativado na interface do celular, no ambiente simulado. A seguir são descritos os modos de funcionamento do VANT no gerenciador de voo</w:t>
      </w:r>
    </w:p>
    <w:p w:rsidR="00F938C1" w:rsidRPr="004E7DBD" w:rsidRDefault="00F938C1" w:rsidP="00791D85">
      <w:pPr>
        <w:rPr>
          <w:rPrChange w:id="10825" w:author="Alexandre Marcondes" w:date="2019-07-09T18:16:00Z">
            <w:rPr/>
          </w:rPrChange>
        </w:rPr>
      </w:pPr>
    </w:p>
    <w:p w:rsidR="004A344A" w:rsidRPr="004E7DBD" w:rsidRDefault="004A344A" w:rsidP="00F938C1">
      <w:pPr>
        <w:pStyle w:val="Ttulo4"/>
        <w:numPr>
          <w:ilvl w:val="3"/>
          <w:numId w:val="6"/>
        </w:numPr>
        <w:rPr>
          <w:rPrChange w:id="10826" w:author="Alexandre Marcondes" w:date="2019-07-09T18:16:00Z">
            <w:rPr/>
          </w:rPrChange>
        </w:rPr>
      </w:pPr>
      <w:r w:rsidRPr="004E7DBD">
        <w:rPr>
          <w:rPrChange w:id="10827" w:author="Alexandre Marcondes" w:date="2019-07-09T18:16:00Z">
            <w:rPr/>
          </w:rPrChange>
        </w:rPr>
        <w:t xml:space="preserve">Modo de controle </w:t>
      </w:r>
      <w:r w:rsidR="00EC2893" w:rsidRPr="004E7DBD">
        <w:rPr>
          <w:rPrChange w:id="10828" w:author="Alexandre Marcondes" w:date="2019-07-09T18:16:00Z">
            <w:rPr/>
          </w:rPrChange>
        </w:rPr>
        <w:t>manual</w:t>
      </w:r>
    </w:p>
    <w:p w:rsidR="00F938C1" w:rsidRPr="004E7DBD" w:rsidRDefault="00F938C1" w:rsidP="00791D85">
      <w:pPr>
        <w:rPr>
          <w:rPrChange w:id="10829" w:author="Alexandre Marcondes" w:date="2019-07-09T18:16:00Z">
            <w:rPr/>
          </w:rPrChange>
        </w:rPr>
      </w:pPr>
    </w:p>
    <w:p w:rsidR="00310B42" w:rsidRPr="004E7DBD" w:rsidRDefault="00310B42" w:rsidP="00310B42">
      <w:pPr>
        <w:rPr>
          <w:rPrChange w:id="10830" w:author="Alexandre Marcondes" w:date="2019-07-09T18:16:00Z">
            <w:rPr/>
          </w:rPrChange>
        </w:rPr>
      </w:pPr>
      <w:r w:rsidRPr="004E7DBD">
        <w:rPr>
          <w:rPrChange w:id="10831" w:author="Alexandre Marcondes" w:date="2019-07-09T18:16:00Z">
            <w:rPr/>
          </w:rPrChange>
        </w:rPr>
        <w:t xml:space="preserve">O modo de controle manual é ativado quando o usuário ativa </w:t>
      </w:r>
      <w:proofErr w:type="gramStart"/>
      <w:r w:rsidRPr="004E7DBD">
        <w:rPr>
          <w:rPrChange w:id="10832" w:author="Alexandre Marcondes" w:date="2019-07-09T18:16:00Z">
            <w:rPr/>
          </w:rPrChange>
        </w:rPr>
        <w:t xml:space="preserve">os </w:t>
      </w:r>
      <w:r w:rsidRPr="004E7DBD">
        <w:rPr>
          <w:i/>
          <w:rPrChange w:id="10833" w:author="Alexandre Marcondes" w:date="2019-07-09T18:16:00Z">
            <w:rPr>
              <w:i/>
            </w:rPr>
          </w:rPrChange>
        </w:rPr>
        <w:t>Virtual</w:t>
      </w:r>
      <w:proofErr w:type="gramEnd"/>
      <w:r w:rsidRPr="004E7DBD">
        <w:rPr>
          <w:i/>
          <w:rPrChange w:id="10834" w:author="Alexandre Marcondes" w:date="2019-07-09T18:16:00Z">
            <w:rPr>
              <w:i/>
            </w:rPr>
          </w:rPrChange>
        </w:rPr>
        <w:t xml:space="preserve"> </w:t>
      </w:r>
      <w:proofErr w:type="spellStart"/>
      <w:r w:rsidRPr="004E7DBD">
        <w:rPr>
          <w:i/>
          <w:rPrChange w:id="10835" w:author="Alexandre Marcondes" w:date="2019-07-09T18:16:00Z">
            <w:rPr>
              <w:i/>
            </w:rPr>
          </w:rPrChange>
        </w:rPr>
        <w:t>Sticks</w:t>
      </w:r>
      <w:proofErr w:type="spellEnd"/>
      <w:r w:rsidRPr="004E7DBD">
        <w:rPr>
          <w:rPrChange w:id="10836" w:author="Alexandre Marcondes" w:date="2019-07-09T18:16:00Z">
            <w:rPr/>
          </w:rPrChange>
        </w:rPr>
        <w:t xml:space="preserve"> para controlar o VANT.  Nesta configuração o VANT se movimentará de acordo com os comandos do usuário, tanto no modo real quanto no modo simulado se o usuário ativar o controlador de voo simulado. As direções dos controles são exibidas na </w:t>
      </w:r>
      <w:r w:rsidRPr="004E7DBD">
        <w:rPr>
          <w:rPrChange w:id="10837" w:author="Alexandre Marcondes" w:date="2019-07-09T18:16:00Z">
            <w:rPr/>
          </w:rPrChange>
        </w:rPr>
        <w:fldChar w:fldCharType="begin"/>
      </w:r>
      <w:r w:rsidRPr="004E7DBD">
        <w:rPr>
          <w:rPrChange w:id="10838" w:author="Alexandre Marcondes" w:date="2019-07-09T18:16:00Z">
            <w:rPr/>
          </w:rPrChange>
        </w:rPr>
        <w:instrText xml:space="preserve"> REF _Ref8507709 \h </w:instrText>
      </w:r>
      <w:r w:rsidRPr="004E7DBD">
        <w:rPr>
          <w:rPrChange w:id="10839" w:author="Alexandre Marcondes" w:date="2019-07-09T18:16:00Z">
            <w:rPr/>
          </w:rPrChange>
        </w:rPr>
      </w:r>
      <w:r w:rsidRPr="004E7DBD">
        <w:rPr>
          <w:rPrChange w:id="10840" w:author="Alexandre Marcondes" w:date="2019-07-09T18:16:00Z">
            <w:rPr/>
          </w:rPrChange>
        </w:rPr>
        <w:fldChar w:fldCharType="separate"/>
      </w:r>
      <w:r w:rsidR="00C239C6" w:rsidRPr="004E7DBD">
        <w:rPr>
          <w:rPrChange w:id="10841" w:author="Alexandre Marcondes" w:date="2019-07-09T18:16:00Z">
            <w:rPr/>
          </w:rPrChange>
        </w:rPr>
        <w:t xml:space="preserve">Figura </w:t>
      </w:r>
      <w:r w:rsidR="00C239C6" w:rsidRPr="004E7DBD">
        <w:rPr>
          <w:noProof/>
          <w:rPrChange w:id="10842" w:author="Alexandre Marcondes" w:date="2019-07-09T18:16:00Z">
            <w:rPr>
              <w:noProof/>
            </w:rPr>
          </w:rPrChange>
        </w:rPr>
        <w:t>44</w:t>
      </w:r>
      <w:r w:rsidRPr="004E7DBD">
        <w:rPr>
          <w:rPrChange w:id="10843" w:author="Alexandre Marcondes" w:date="2019-07-09T18:16:00Z">
            <w:rPr/>
          </w:rPrChange>
        </w:rPr>
        <w:fldChar w:fldCharType="end"/>
      </w:r>
      <w:r w:rsidRPr="004E7DBD">
        <w:rPr>
          <w:rPrChange w:id="10844" w:author="Alexandre Marcondes" w:date="2019-07-09T18:16:00Z">
            <w:rPr/>
          </w:rPrChange>
        </w:rPr>
        <w:t xml:space="preserve"> abaixo:</w:t>
      </w:r>
    </w:p>
    <w:p w:rsidR="00310B42" w:rsidRPr="004E7DBD" w:rsidRDefault="00310B42" w:rsidP="00310B42">
      <w:pPr>
        <w:rPr>
          <w:rPrChange w:id="10845" w:author="Alexandre Marcondes" w:date="2019-07-09T18:16:00Z">
            <w:rPr/>
          </w:rPrChange>
        </w:rPr>
      </w:pPr>
    </w:p>
    <w:p w:rsidR="00310B42" w:rsidRPr="004E7DBD" w:rsidRDefault="00310B42" w:rsidP="00310B42">
      <w:pPr>
        <w:pStyle w:val="Legenda"/>
        <w:keepNext/>
        <w:ind w:firstLine="0"/>
        <w:jc w:val="center"/>
        <w:rPr>
          <w:rPrChange w:id="10846" w:author="Alexandre Marcondes" w:date="2019-07-09T18:16:00Z">
            <w:rPr/>
          </w:rPrChange>
        </w:rPr>
      </w:pPr>
      <w:bookmarkStart w:id="10847" w:name="_Ref8507709"/>
      <w:bookmarkStart w:id="10848" w:name="_Toc9086587"/>
      <w:bookmarkStart w:id="10849" w:name="_Toc9086912"/>
      <w:bookmarkStart w:id="10850" w:name="_Toc9087039"/>
      <w:bookmarkStart w:id="10851" w:name="_Toc9088050"/>
      <w:bookmarkStart w:id="10852" w:name="_Toc9088391"/>
      <w:bookmarkStart w:id="10853" w:name="_Toc9088516"/>
      <w:r w:rsidRPr="004E7DBD">
        <w:rPr>
          <w:rPrChange w:id="10854" w:author="Alexandre Marcondes" w:date="2019-07-09T18:16:00Z">
            <w:rPr/>
          </w:rPrChange>
        </w:rPr>
        <w:lastRenderedPageBreak/>
        <w:t xml:space="preserve">Figura </w:t>
      </w:r>
      <w:r w:rsidR="00DF2272" w:rsidRPr="004E7DBD">
        <w:rPr>
          <w:noProof/>
          <w:rPrChange w:id="10855" w:author="Alexandre Marcondes" w:date="2019-07-09T18:16:00Z">
            <w:rPr>
              <w:noProof/>
            </w:rPr>
          </w:rPrChange>
        </w:rPr>
        <w:fldChar w:fldCharType="begin"/>
      </w:r>
      <w:r w:rsidR="00DF2272" w:rsidRPr="004E7DBD">
        <w:rPr>
          <w:noProof/>
          <w:rPrChange w:id="10856" w:author="Alexandre Marcondes" w:date="2019-07-09T18:16:00Z">
            <w:rPr>
              <w:noProof/>
            </w:rPr>
          </w:rPrChange>
        </w:rPr>
        <w:instrText xml:space="preserve"> SEQ Figura \* ARABIC </w:instrText>
      </w:r>
      <w:r w:rsidR="00DF2272" w:rsidRPr="004E7DBD">
        <w:rPr>
          <w:noProof/>
          <w:rPrChange w:id="10857" w:author="Alexandre Marcondes" w:date="2019-07-09T18:16:00Z">
            <w:rPr>
              <w:noProof/>
            </w:rPr>
          </w:rPrChange>
        </w:rPr>
        <w:fldChar w:fldCharType="separate"/>
      </w:r>
      <w:r w:rsidR="00881DF2" w:rsidRPr="004E7DBD">
        <w:rPr>
          <w:noProof/>
          <w:rPrChange w:id="10858" w:author="Alexandre Marcondes" w:date="2019-07-09T18:16:00Z">
            <w:rPr>
              <w:noProof/>
            </w:rPr>
          </w:rPrChange>
        </w:rPr>
        <w:t>44</w:t>
      </w:r>
      <w:r w:rsidR="00DF2272" w:rsidRPr="004E7DBD">
        <w:rPr>
          <w:noProof/>
          <w:rPrChange w:id="10859" w:author="Alexandre Marcondes" w:date="2019-07-09T18:16:00Z">
            <w:rPr>
              <w:noProof/>
            </w:rPr>
          </w:rPrChange>
        </w:rPr>
        <w:fldChar w:fldCharType="end"/>
      </w:r>
      <w:bookmarkEnd w:id="10847"/>
      <w:r w:rsidRPr="004E7DBD">
        <w:rPr>
          <w:rPrChange w:id="10860" w:author="Alexandre Marcondes" w:date="2019-07-09T18:16:00Z">
            <w:rPr/>
          </w:rPrChange>
        </w:rPr>
        <w:t xml:space="preserve"> - Gerenciador de voo: controle manual</w:t>
      </w:r>
      <w:bookmarkEnd w:id="10848"/>
      <w:bookmarkEnd w:id="10849"/>
      <w:bookmarkEnd w:id="10850"/>
      <w:bookmarkEnd w:id="10851"/>
      <w:bookmarkEnd w:id="10852"/>
      <w:bookmarkEnd w:id="10853"/>
    </w:p>
    <w:p w:rsidR="00310B42" w:rsidRPr="004E7DBD" w:rsidRDefault="00310B42" w:rsidP="00310B42">
      <w:pPr>
        <w:ind w:firstLine="0"/>
        <w:jc w:val="center"/>
        <w:rPr>
          <w:rPrChange w:id="10861" w:author="Alexandre Marcondes" w:date="2019-07-09T18:16:00Z">
            <w:rPr/>
          </w:rPrChange>
        </w:rPr>
      </w:pPr>
      <w:r w:rsidRPr="004E7DBD">
        <w:rPr>
          <w:noProof/>
          <w:lang w:eastAsia="pt-BR"/>
          <w:rPrChange w:id="10862" w:author="Alexandre Marcondes" w:date="2019-07-09T18:16:00Z">
            <w:rPr>
              <w:noProof/>
              <w:lang w:eastAsia="pt-BR"/>
            </w:rPr>
          </w:rPrChange>
        </w:rPr>
        <w:drawing>
          <wp:inline distT="0" distB="0" distL="0" distR="0" wp14:anchorId="0FF87457" wp14:editId="4993F7A2">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4E7DBD" w:rsidRDefault="00310B42" w:rsidP="00310B42">
      <w:pPr>
        <w:ind w:firstLine="0"/>
        <w:jc w:val="center"/>
        <w:rPr>
          <w:rPrChange w:id="10863" w:author="Alexandre Marcondes" w:date="2019-07-09T18:16:00Z">
            <w:rPr/>
          </w:rPrChange>
        </w:rPr>
      </w:pPr>
      <w:r w:rsidRPr="004E7DBD">
        <w:rPr>
          <w:rPrChange w:id="10864" w:author="Alexandre Marcondes" w:date="2019-07-09T18:16:00Z">
            <w:rPr/>
          </w:rPrChange>
        </w:rPr>
        <w:t>Fonte: Arquivo pessoal</w:t>
      </w:r>
    </w:p>
    <w:p w:rsidR="004A344A" w:rsidRPr="004E7DBD" w:rsidRDefault="004A344A" w:rsidP="00791D85">
      <w:pPr>
        <w:rPr>
          <w:rPrChange w:id="10865" w:author="Alexandre Marcondes" w:date="2019-07-09T18:16:00Z">
            <w:rPr/>
          </w:rPrChange>
        </w:rPr>
      </w:pPr>
    </w:p>
    <w:p w:rsidR="00E635C7" w:rsidRPr="004E7DBD" w:rsidRDefault="00E635C7" w:rsidP="00E635C7">
      <w:pPr>
        <w:pStyle w:val="Ttulo4"/>
        <w:numPr>
          <w:ilvl w:val="0"/>
          <w:numId w:val="0"/>
        </w:numPr>
        <w:ind w:left="1080"/>
        <w:rPr>
          <w:rPrChange w:id="10866" w:author="Alexandre Marcondes" w:date="2019-07-09T18:16:00Z">
            <w:rPr/>
          </w:rPrChange>
        </w:rPr>
      </w:pPr>
    </w:p>
    <w:p w:rsidR="004A344A" w:rsidRPr="004E7DBD" w:rsidRDefault="004A344A" w:rsidP="00F938C1">
      <w:pPr>
        <w:pStyle w:val="Ttulo4"/>
        <w:numPr>
          <w:ilvl w:val="3"/>
          <w:numId w:val="6"/>
        </w:numPr>
        <w:rPr>
          <w:rPrChange w:id="10867" w:author="Alexandre Marcondes" w:date="2019-07-09T18:16:00Z">
            <w:rPr/>
          </w:rPrChange>
        </w:rPr>
      </w:pPr>
      <w:r w:rsidRPr="004E7DBD">
        <w:rPr>
          <w:rPrChange w:id="10868" w:author="Alexandre Marcondes" w:date="2019-07-09T18:16:00Z">
            <w:rPr/>
          </w:rPrChange>
        </w:rPr>
        <w:t>Modo de controle autônomo</w:t>
      </w:r>
    </w:p>
    <w:p w:rsidR="00310B42" w:rsidRPr="004E7DBD" w:rsidRDefault="00310B42" w:rsidP="00310B42">
      <w:pPr>
        <w:rPr>
          <w:rPrChange w:id="10869" w:author="Alexandre Marcondes" w:date="2019-07-09T18:16:00Z">
            <w:rPr/>
          </w:rPrChange>
        </w:rPr>
      </w:pPr>
    </w:p>
    <w:p w:rsidR="00E635C7" w:rsidRPr="004E7DBD" w:rsidRDefault="00E635C7" w:rsidP="00310B42">
      <w:pPr>
        <w:rPr>
          <w:rPrChange w:id="10870" w:author="Alexandre Marcondes" w:date="2019-07-09T18:16:00Z">
            <w:rPr/>
          </w:rPrChange>
        </w:rPr>
      </w:pPr>
      <w:r w:rsidRPr="004E7DBD">
        <w:rPr>
          <w:rPrChange w:id="10871" w:author="Alexandre Marcondes" w:date="2019-07-09T18:16:00Z">
            <w:rPr/>
          </w:rPrChange>
        </w:rPr>
        <w:t>O módulo de controle autônomo é ativado a partir de uma sequência de mensagens originadas no módulo executor de rotas</w:t>
      </w:r>
      <w:r w:rsidR="0013445D" w:rsidRPr="004E7DBD">
        <w:rPr>
          <w:rPrChange w:id="10872" w:author="Alexandre Marcondes" w:date="2019-07-09T18:16:00Z">
            <w:rPr/>
          </w:rPrChange>
        </w:rPr>
        <w:t xml:space="preserve"> e repostas dos resultados gerados pelo controlador de voo</w:t>
      </w:r>
      <w:r w:rsidRPr="004E7DBD">
        <w:rPr>
          <w:rPrChange w:id="10873" w:author="Alexandre Marcondes" w:date="2019-07-09T18:16:00Z">
            <w:rPr/>
          </w:rPrChange>
        </w:rPr>
        <w:t xml:space="preserve">. </w:t>
      </w:r>
      <w:r w:rsidR="0013445D" w:rsidRPr="004E7DBD">
        <w:rPr>
          <w:rPrChange w:id="10874" w:author="Alexandre Marcondes" w:date="2019-07-09T18:16:00Z">
            <w:rPr/>
          </w:rPrChange>
        </w:rPr>
        <w:t xml:space="preserve">Para executar comandos o executor de rotas deve publicar os comandos no tópico </w:t>
      </w:r>
      <w:proofErr w:type="spellStart"/>
      <w:r w:rsidR="0013445D" w:rsidRPr="004E7DBD">
        <w:rPr>
          <w:i/>
          <w:rPrChange w:id="10875" w:author="Alexandre Marcondes" w:date="2019-07-09T18:16:00Z">
            <w:rPr>
              <w:i/>
            </w:rPr>
          </w:rPrChange>
        </w:rPr>
        <w:t>dji</w:t>
      </w:r>
      <w:proofErr w:type="spellEnd"/>
      <w:r w:rsidR="0013445D" w:rsidRPr="004E7DBD">
        <w:rPr>
          <w:i/>
          <w:rPrChange w:id="10876" w:author="Alexandre Marcondes" w:date="2019-07-09T18:16:00Z">
            <w:rPr>
              <w:i/>
            </w:rPr>
          </w:rPrChange>
        </w:rPr>
        <w:t>/</w:t>
      </w:r>
      <w:proofErr w:type="spellStart"/>
      <w:r w:rsidR="0013445D" w:rsidRPr="004E7DBD">
        <w:rPr>
          <w:i/>
          <w:rPrChange w:id="10877" w:author="Alexandre Marcondes" w:date="2019-07-09T18:16:00Z">
            <w:rPr>
              <w:i/>
            </w:rPr>
          </w:rPrChange>
        </w:rPr>
        <w:t>command</w:t>
      </w:r>
      <w:proofErr w:type="spellEnd"/>
      <w:r w:rsidR="0013445D" w:rsidRPr="004E7DBD">
        <w:rPr>
          <w:rPrChange w:id="10878" w:author="Alexandre Marcondes" w:date="2019-07-09T18:16:00Z">
            <w:rPr/>
          </w:rPrChange>
        </w:rPr>
        <w:t xml:space="preserve">, e o gerenciador de voo deve publicar suas respostas no tópico </w:t>
      </w:r>
      <w:proofErr w:type="spellStart"/>
      <w:r w:rsidR="0013445D" w:rsidRPr="004E7DBD">
        <w:rPr>
          <w:i/>
          <w:rPrChange w:id="10879" w:author="Alexandre Marcondes" w:date="2019-07-09T18:16:00Z">
            <w:rPr>
              <w:i/>
            </w:rPr>
          </w:rPrChange>
        </w:rPr>
        <w:t>dji</w:t>
      </w:r>
      <w:proofErr w:type="spellEnd"/>
      <w:r w:rsidR="0013445D" w:rsidRPr="004E7DBD">
        <w:rPr>
          <w:i/>
          <w:rPrChange w:id="10880" w:author="Alexandre Marcondes" w:date="2019-07-09T18:16:00Z">
            <w:rPr>
              <w:i/>
            </w:rPr>
          </w:rPrChange>
        </w:rPr>
        <w:t>/status</w:t>
      </w:r>
      <w:r w:rsidR="0013445D" w:rsidRPr="004E7DBD">
        <w:rPr>
          <w:rPrChange w:id="10881" w:author="Alexandre Marcondes" w:date="2019-07-09T18:16:00Z">
            <w:rPr/>
          </w:rPrChange>
        </w:rPr>
        <w:t>.</w:t>
      </w:r>
    </w:p>
    <w:p w:rsidR="00C33FF2" w:rsidRPr="004E7DBD" w:rsidRDefault="006231ED" w:rsidP="006231ED">
      <w:pPr>
        <w:rPr>
          <w:rPrChange w:id="10882" w:author="Alexandre Marcondes" w:date="2019-07-09T18:16:00Z">
            <w:rPr/>
          </w:rPrChange>
        </w:rPr>
      </w:pPr>
      <w:r w:rsidRPr="004E7DBD">
        <w:rPr>
          <w:rPrChange w:id="10883" w:author="Alexandre Marcondes" w:date="2019-07-09T18:16:00Z">
            <w:rPr/>
          </w:rPrChange>
        </w:rPr>
        <w:t xml:space="preserve">O primeiro comando da </w:t>
      </w:r>
      <w:r w:rsidR="00C33FF2" w:rsidRPr="004E7DBD">
        <w:rPr>
          <w:rPrChange w:id="10884" w:author="Alexandre Marcondes" w:date="2019-07-09T18:16:00Z">
            <w:rPr/>
          </w:rPrChange>
        </w:rPr>
        <w:t>sequência</w:t>
      </w:r>
      <w:r w:rsidRPr="004E7DBD">
        <w:rPr>
          <w:rPrChange w:id="10885" w:author="Alexandre Marcondes" w:date="2019-07-09T18:16:00Z">
            <w:rPr/>
          </w:rPrChange>
        </w:rPr>
        <w:t xml:space="preserve"> para enviar uma rota para o VANT é o </w:t>
      </w:r>
      <w:r w:rsidR="00C33FF2" w:rsidRPr="004E7DBD">
        <w:rPr>
          <w:rPrChange w:id="10886" w:author="Alexandre Marcondes" w:date="2019-07-09T18:16:00Z">
            <w:rPr/>
          </w:rPrChange>
        </w:rPr>
        <w:t>comando</w:t>
      </w:r>
      <w:r w:rsidRPr="004E7DBD">
        <w:rPr>
          <w:rPrChange w:id="10887" w:author="Alexandre Marcondes" w:date="2019-07-09T18:16:00Z">
            <w:rPr/>
          </w:rPrChange>
        </w:rPr>
        <w:t xml:space="preserve"> “</w:t>
      </w:r>
      <w:proofErr w:type="spellStart"/>
      <w:r w:rsidRPr="004E7DBD">
        <w:rPr>
          <w:i/>
          <w:rPrChange w:id="10888" w:author="Alexandre Marcondes" w:date="2019-07-09T18:16:00Z">
            <w:rPr>
              <w:i/>
            </w:rPr>
          </w:rPrChange>
        </w:rPr>
        <w:t>clear</w:t>
      </w:r>
      <w:proofErr w:type="spellEnd"/>
      <w:r w:rsidRPr="004E7DBD">
        <w:rPr>
          <w:rPrChange w:id="10889" w:author="Alexandre Marcondes" w:date="2019-07-09T18:16:00Z">
            <w:rPr/>
          </w:rPrChange>
        </w:rPr>
        <w:t xml:space="preserve">”. O comando </w:t>
      </w:r>
      <w:proofErr w:type="spellStart"/>
      <w:r w:rsidRPr="004E7DBD">
        <w:rPr>
          <w:i/>
          <w:rPrChange w:id="10890" w:author="Alexandre Marcondes" w:date="2019-07-09T18:16:00Z">
            <w:rPr>
              <w:i/>
            </w:rPr>
          </w:rPrChange>
        </w:rPr>
        <w:t>clear</w:t>
      </w:r>
      <w:proofErr w:type="spellEnd"/>
      <w:r w:rsidRPr="004E7DBD">
        <w:rPr>
          <w:i/>
          <w:rPrChange w:id="10891" w:author="Alexandre Marcondes" w:date="2019-07-09T18:16:00Z">
            <w:rPr>
              <w:i/>
            </w:rPr>
          </w:rPrChange>
        </w:rPr>
        <w:t xml:space="preserve"> </w:t>
      </w:r>
      <w:r w:rsidRPr="004E7DBD">
        <w:rPr>
          <w:rPrChange w:id="10892" w:author="Alexandre Marcondes" w:date="2019-07-09T18:16:00Z">
            <w:rPr/>
          </w:rPrChange>
        </w:rPr>
        <w:t xml:space="preserve">indica para o gerenciador zerar o </w:t>
      </w:r>
      <w:proofErr w:type="spellStart"/>
      <w:r w:rsidRPr="004E7DBD">
        <w:rPr>
          <w:rPrChange w:id="10893" w:author="Alexandre Marcondes" w:date="2019-07-09T18:16:00Z">
            <w:rPr/>
          </w:rPrChange>
        </w:rPr>
        <w:t>array</w:t>
      </w:r>
      <w:proofErr w:type="spellEnd"/>
      <w:r w:rsidRPr="004E7DBD">
        <w:rPr>
          <w:rPrChange w:id="10894" w:author="Alexandre Marcondes" w:date="2019-07-09T18:16:00Z">
            <w:rPr/>
          </w:rPrChange>
        </w:rPr>
        <w:t xml:space="preserve"> temporário de recebimento de pontos</w:t>
      </w:r>
      <w:r w:rsidR="00C33FF2" w:rsidRPr="004E7DBD">
        <w:rPr>
          <w:rPrChange w:id="10895" w:author="Alexandre Marcondes" w:date="2019-07-09T18:16:00Z">
            <w:rPr/>
          </w:rPrChange>
        </w:rPr>
        <w:t>.</w:t>
      </w:r>
    </w:p>
    <w:p w:rsidR="00C33FF2" w:rsidRPr="004E7DBD" w:rsidRDefault="00C33FF2" w:rsidP="006231ED">
      <w:pPr>
        <w:rPr>
          <w:rPrChange w:id="10896" w:author="Alexandre Marcondes" w:date="2019-07-09T18:16:00Z">
            <w:rPr/>
          </w:rPrChange>
        </w:rPr>
      </w:pPr>
      <w:r w:rsidRPr="004E7DBD">
        <w:rPr>
          <w:rPrChange w:id="10897" w:author="Alexandre Marcondes" w:date="2019-07-09T18:16:00Z">
            <w:rPr/>
          </w:rPrChange>
        </w:rPr>
        <w:t xml:space="preserve">O segundo passo é o envio dos pontos pelo módulo executor de rotas via tópico no ROS. </w:t>
      </w:r>
      <w:r w:rsidR="00E635C7" w:rsidRPr="004E7DBD">
        <w:rPr>
          <w:rPrChange w:id="10898" w:author="Alexandre Marcondes" w:date="2019-07-09T18:16:00Z">
            <w:rPr/>
          </w:rPrChange>
        </w:rPr>
        <w:t xml:space="preserve">Cada ponto ao ser recebido no tópico </w:t>
      </w:r>
      <w:proofErr w:type="spellStart"/>
      <w:r w:rsidR="00E635C7" w:rsidRPr="004E7DBD">
        <w:rPr>
          <w:i/>
          <w:rPrChange w:id="10899" w:author="Alexandre Marcondes" w:date="2019-07-09T18:16:00Z">
            <w:rPr>
              <w:i/>
            </w:rPr>
          </w:rPrChange>
        </w:rPr>
        <w:t>dji</w:t>
      </w:r>
      <w:proofErr w:type="spellEnd"/>
      <w:r w:rsidR="00E635C7" w:rsidRPr="004E7DBD">
        <w:rPr>
          <w:i/>
          <w:rPrChange w:id="10900" w:author="Alexandre Marcondes" w:date="2019-07-09T18:16:00Z">
            <w:rPr>
              <w:i/>
            </w:rPr>
          </w:rPrChange>
        </w:rPr>
        <w:t>/</w:t>
      </w:r>
      <w:proofErr w:type="spellStart"/>
      <w:r w:rsidR="00E635C7" w:rsidRPr="004E7DBD">
        <w:rPr>
          <w:i/>
          <w:rPrChange w:id="10901" w:author="Alexandre Marcondes" w:date="2019-07-09T18:16:00Z">
            <w:rPr>
              <w:i/>
            </w:rPr>
          </w:rPrChange>
        </w:rPr>
        <w:t>waypoint</w:t>
      </w:r>
      <w:proofErr w:type="spellEnd"/>
      <w:r w:rsidRPr="004E7DBD">
        <w:rPr>
          <w:i/>
          <w:rPrChange w:id="10902" w:author="Alexandre Marcondes" w:date="2019-07-09T18:16:00Z">
            <w:rPr>
              <w:i/>
            </w:rPr>
          </w:rPrChange>
        </w:rPr>
        <w:t>,</w:t>
      </w:r>
      <w:r w:rsidR="00E635C7" w:rsidRPr="004E7DBD">
        <w:rPr>
          <w:i/>
          <w:rPrChange w:id="10903" w:author="Alexandre Marcondes" w:date="2019-07-09T18:16:00Z">
            <w:rPr>
              <w:i/>
            </w:rPr>
          </w:rPrChange>
        </w:rPr>
        <w:t xml:space="preserve"> </w:t>
      </w:r>
      <w:r w:rsidR="00E635C7" w:rsidRPr="004E7DBD">
        <w:rPr>
          <w:rPrChange w:id="10904" w:author="Alexandre Marcondes" w:date="2019-07-09T18:16:00Z">
            <w:rPr/>
          </w:rPrChange>
        </w:rPr>
        <w:t xml:space="preserve">é inserido em um </w:t>
      </w:r>
      <w:proofErr w:type="spellStart"/>
      <w:r w:rsidR="00E635C7" w:rsidRPr="004E7DBD">
        <w:rPr>
          <w:i/>
          <w:rPrChange w:id="10905" w:author="Alexandre Marcondes" w:date="2019-07-09T18:16:00Z">
            <w:rPr>
              <w:i/>
            </w:rPr>
          </w:rPrChange>
        </w:rPr>
        <w:t>array</w:t>
      </w:r>
      <w:proofErr w:type="spellEnd"/>
      <w:r w:rsidR="00E635C7" w:rsidRPr="004E7DBD">
        <w:rPr>
          <w:i/>
          <w:rPrChange w:id="10906" w:author="Alexandre Marcondes" w:date="2019-07-09T18:16:00Z">
            <w:rPr>
              <w:i/>
            </w:rPr>
          </w:rPrChange>
        </w:rPr>
        <w:t xml:space="preserve"> </w:t>
      </w:r>
      <w:r w:rsidR="00E635C7" w:rsidRPr="004E7DBD">
        <w:rPr>
          <w:rPrChange w:id="10907" w:author="Alexandre Marcondes" w:date="2019-07-09T18:16:00Z">
            <w:rPr/>
          </w:rPrChange>
        </w:rPr>
        <w:t>temporário</w:t>
      </w:r>
      <w:r w:rsidR="006231ED" w:rsidRPr="004E7DBD">
        <w:rPr>
          <w:rPrChange w:id="10908" w:author="Alexandre Marcondes" w:date="2019-07-09T18:16:00Z">
            <w:rPr/>
          </w:rPrChange>
        </w:rPr>
        <w:t xml:space="preserve"> e </w:t>
      </w:r>
      <w:r w:rsidRPr="004E7DBD">
        <w:rPr>
          <w:rPrChange w:id="10909" w:author="Alexandre Marcondes" w:date="2019-07-09T18:16:00Z">
            <w:rPr/>
          </w:rPrChange>
        </w:rPr>
        <w:t>as informações de posição e orientação do</w:t>
      </w:r>
      <w:r w:rsidR="006231ED" w:rsidRPr="004E7DBD">
        <w:rPr>
          <w:rPrChange w:id="10910" w:author="Alexandre Marcondes" w:date="2019-07-09T18:16:00Z">
            <w:rPr/>
          </w:rPrChange>
        </w:rPr>
        <w:t xml:space="preserve"> ponto </w:t>
      </w:r>
      <w:r w:rsidRPr="004E7DBD">
        <w:rPr>
          <w:rPrChange w:id="10911" w:author="Alexandre Marcondes" w:date="2019-07-09T18:16:00Z">
            <w:rPr/>
          </w:rPrChange>
        </w:rPr>
        <w:t xml:space="preserve">são </w:t>
      </w:r>
      <w:r w:rsidR="006231ED" w:rsidRPr="004E7DBD">
        <w:rPr>
          <w:rPrChange w:id="10912" w:author="Alexandre Marcondes" w:date="2019-07-09T18:16:00Z">
            <w:rPr/>
          </w:rPrChange>
        </w:rPr>
        <w:t>exibid</w:t>
      </w:r>
      <w:r w:rsidRPr="004E7DBD">
        <w:rPr>
          <w:rPrChange w:id="10913" w:author="Alexandre Marcondes" w:date="2019-07-09T18:16:00Z">
            <w:rPr/>
          </w:rPrChange>
        </w:rPr>
        <w:t>as</w:t>
      </w:r>
      <w:r w:rsidR="006231ED" w:rsidRPr="004E7DBD">
        <w:rPr>
          <w:rPrChange w:id="10914" w:author="Alexandre Marcondes" w:date="2019-07-09T18:16:00Z">
            <w:rPr/>
          </w:rPrChange>
        </w:rPr>
        <w:t xml:space="preserve"> na interface principal</w:t>
      </w:r>
      <w:r w:rsidR="00E635C7" w:rsidRPr="004E7DBD">
        <w:rPr>
          <w:rPrChange w:id="10915" w:author="Alexandre Marcondes" w:date="2019-07-09T18:16:00Z">
            <w:rPr/>
          </w:rPrChange>
        </w:rPr>
        <w:t xml:space="preserve">. </w:t>
      </w:r>
    </w:p>
    <w:p w:rsidR="00E635C7" w:rsidRPr="004E7DBD" w:rsidRDefault="00C33FF2" w:rsidP="006231ED">
      <w:pPr>
        <w:rPr>
          <w:rPrChange w:id="10916" w:author="Alexandre Marcondes" w:date="2019-07-09T18:16:00Z">
            <w:rPr/>
          </w:rPrChange>
        </w:rPr>
      </w:pPr>
      <w:r w:rsidRPr="004E7DBD">
        <w:rPr>
          <w:rPrChange w:id="10917" w:author="Alexandre Marcondes" w:date="2019-07-09T18:16:00Z">
            <w:rPr/>
          </w:rPrChange>
        </w:rPr>
        <w:t>O terceiro passo, após o fim</w:t>
      </w:r>
      <w:r w:rsidR="00E635C7" w:rsidRPr="004E7DBD">
        <w:rPr>
          <w:rPrChange w:id="10918" w:author="Alexandre Marcondes" w:date="2019-07-09T18:16:00Z">
            <w:rPr/>
          </w:rPrChange>
        </w:rPr>
        <w:t xml:space="preserve"> do envio das posições</w:t>
      </w:r>
      <w:r w:rsidRPr="004E7DBD">
        <w:rPr>
          <w:rPrChange w:id="10919" w:author="Alexandre Marcondes" w:date="2019-07-09T18:16:00Z">
            <w:rPr/>
          </w:rPrChange>
        </w:rPr>
        <w:t xml:space="preserve">, é o recebimento </w:t>
      </w:r>
      <w:r w:rsidR="00E635C7" w:rsidRPr="004E7DBD">
        <w:rPr>
          <w:rPrChange w:id="10920" w:author="Alexandre Marcondes" w:date="2019-07-09T18:16:00Z">
            <w:rPr/>
          </w:rPrChange>
        </w:rPr>
        <w:t>mensagem “</w:t>
      </w:r>
      <w:proofErr w:type="spellStart"/>
      <w:r w:rsidR="00E635C7" w:rsidRPr="004E7DBD">
        <w:rPr>
          <w:i/>
          <w:rPrChange w:id="10921" w:author="Alexandre Marcondes" w:date="2019-07-09T18:16:00Z">
            <w:rPr>
              <w:i/>
            </w:rPr>
          </w:rPrChange>
        </w:rPr>
        <w:t>config</w:t>
      </w:r>
      <w:proofErr w:type="spellEnd"/>
      <w:r w:rsidR="00E635C7" w:rsidRPr="004E7DBD">
        <w:rPr>
          <w:rPrChange w:id="10922" w:author="Alexandre Marcondes" w:date="2019-07-09T18:16:00Z">
            <w:rPr/>
          </w:rPrChange>
        </w:rPr>
        <w:t xml:space="preserve">” </w:t>
      </w:r>
      <w:r w:rsidRPr="004E7DBD">
        <w:rPr>
          <w:rPrChange w:id="10923" w:author="Alexandre Marcondes" w:date="2019-07-09T18:16:00Z">
            <w:rPr/>
          </w:rPrChange>
        </w:rPr>
        <w:t>originado no executor de rotas.</w:t>
      </w:r>
      <w:r w:rsidR="006231ED" w:rsidRPr="004E7DBD">
        <w:rPr>
          <w:i/>
          <w:rPrChange w:id="10924" w:author="Alexandre Marcondes" w:date="2019-07-09T18:16:00Z">
            <w:rPr>
              <w:i/>
            </w:rPr>
          </w:rPrChange>
        </w:rPr>
        <w:t xml:space="preserve"> </w:t>
      </w:r>
      <w:r w:rsidR="00E635C7" w:rsidRPr="004E7DBD">
        <w:rPr>
          <w:rPrChange w:id="10925" w:author="Alexandre Marcondes" w:date="2019-07-09T18:16:00Z">
            <w:rPr/>
          </w:rPrChange>
        </w:rPr>
        <w:t>O procedimento de configuração</w:t>
      </w:r>
      <w:r w:rsidR="006231ED" w:rsidRPr="004E7DBD">
        <w:rPr>
          <w:rPrChange w:id="10926" w:author="Alexandre Marcondes" w:date="2019-07-09T18:16:00Z">
            <w:rPr/>
          </w:rPrChange>
        </w:rPr>
        <w:t xml:space="preserve">, com base no </w:t>
      </w:r>
      <w:proofErr w:type="spellStart"/>
      <w:r w:rsidR="006231ED" w:rsidRPr="004E7DBD">
        <w:rPr>
          <w:rPrChange w:id="10927" w:author="Alexandre Marcondes" w:date="2019-07-09T18:16:00Z">
            <w:rPr/>
          </w:rPrChange>
        </w:rPr>
        <w:t>array</w:t>
      </w:r>
      <w:proofErr w:type="spellEnd"/>
      <w:r w:rsidR="006231ED" w:rsidRPr="004E7DBD">
        <w:rPr>
          <w:rPrChange w:id="10928" w:author="Alexandre Marcondes" w:date="2019-07-09T18:16:00Z">
            <w:rPr/>
          </w:rPrChange>
        </w:rPr>
        <w:t xml:space="preserve"> temporário,</w:t>
      </w:r>
      <w:r w:rsidR="00E635C7" w:rsidRPr="004E7DBD">
        <w:rPr>
          <w:rPrChange w:id="10929" w:author="Alexandre Marcondes" w:date="2019-07-09T18:16:00Z">
            <w:rPr/>
          </w:rPrChange>
        </w:rPr>
        <w:t xml:space="preserve"> cria uma missão com as seguintes configurações:</w:t>
      </w:r>
    </w:p>
    <w:p w:rsidR="006231ED" w:rsidRPr="004E7DBD" w:rsidRDefault="006231ED" w:rsidP="006231ED">
      <w:pPr>
        <w:rPr>
          <w:i/>
          <w:rPrChange w:id="10930" w:author="Alexandre Marcondes" w:date="2019-07-09T18:16:00Z">
            <w:rPr>
              <w:i/>
            </w:rPr>
          </w:rPrChange>
        </w:rPr>
      </w:pPr>
    </w:p>
    <w:p w:rsidR="00E635C7" w:rsidRPr="004E7DBD" w:rsidRDefault="00E635C7" w:rsidP="007523D3">
      <w:pPr>
        <w:pStyle w:val="PargrafodaLista"/>
        <w:numPr>
          <w:ilvl w:val="0"/>
          <w:numId w:val="43"/>
        </w:numPr>
        <w:rPr>
          <w:rPrChange w:id="10931" w:author="Alexandre Marcondes" w:date="2019-07-09T18:16:00Z">
            <w:rPr/>
          </w:rPrChange>
        </w:rPr>
      </w:pPr>
      <w:r w:rsidRPr="004E7DBD">
        <w:rPr>
          <w:rPrChange w:id="10932" w:author="Alexandre Marcondes" w:date="2019-07-09T18:16:00Z">
            <w:rPr/>
          </w:rPrChange>
        </w:rPr>
        <w:t>Orientação: a</w:t>
      </w:r>
      <w:r w:rsidR="006231ED" w:rsidRPr="004E7DBD">
        <w:rPr>
          <w:rPrChange w:id="10933" w:author="Alexandre Marcondes" w:date="2019-07-09T18:16:00Z">
            <w:rPr/>
          </w:rPrChange>
        </w:rPr>
        <w:t xml:space="preserve"> orientação a ser seguida deve ser a orientação de cada ponto</w:t>
      </w:r>
    </w:p>
    <w:p w:rsidR="006231ED" w:rsidRPr="004E7DBD" w:rsidRDefault="006231ED" w:rsidP="007523D3">
      <w:pPr>
        <w:pStyle w:val="PargrafodaLista"/>
        <w:numPr>
          <w:ilvl w:val="0"/>
          <w:numId w:val="43"/>
        </w:numPr>
        <w:rPr>
          <w:rPrChange w:id="10934" w:author="Alexandre Marcondes" w:date="2019-07-09T18:16:00Z">
            <w:rPr/>
          </w:rPrChange>
        </w:rPr>
      </w:pPr>
      <w:r w:rsidRPr="004E7DBD">
        <w:rPr>
          <w:rPrChange w:id="10935" w:author="Alexandre Marcondes" w:date="2019-07-09T18:16:00Z">
            <w:rPr/>
          </w:rPrChange>
        </w:rPr>
        <w:t>Velocidade máxima: 10 m/s</w:t>
      </w:r>
    </w:p>
    <w:p w:rsidR="006231ED" w:rsidRPr="004E7DBD" w:rsidRDefault="006231ED" w:rsidP="007523D3">
      <w:pPr>
        <w:pStyle w:val="PargrafodaLista"/>
        <w:numPr>
          <w:ilvl w:val="0"/>
          <w:numId w:val="43"/>
        </w:numPr>
        <w:rPr>
          <w:rPrChange w:id="10936" w:author="Alexandre Marcondes" w:date="2019-07-09T18:16:00Z">
            <w:rPr/>
          </w:rPrChange>
        </w:rPr>
      </w:pPr>
      <w:r w:rsidRPr="004E7DBD">
        <w:rPr>
          <w:rPrChange w:id="10937" w:author="Alexandre Marcondes" w:date="2019-07-09T18:16:00Z">
            <w:rPr/>
          </w:rPrChange>
        </w:rPr>
        <w:t>Método e execução: o VANT é transportado de ponto para ponto seguindo uma linha reta entre eles</w:t>
      </w:r>
    </w:p>
    <w:p w:rsidR="006231ED" w:rsidRPr="004E7DBD" w:rsidRDefault="006231ED" w:rsidP="006231ED">
      <w:pPr>
        <w:pStyle w:val="PargrafodaLista"/>
        <w:ind w:left="1571" w:firstLine="0"/>
        <w:rPr>
          <w:rPrChange w:id="10938" w:author="Alexandre Marcondes" w:date="2019-07-09T18:16:00Z">
            <w:rPr/>
          </w:rPrChange>
        </w:rPr>
      </w:pPr>
    </w:p>
    <w:p w:rsidR="00E635C7" w:rsidRPr="004E7DBD" w:rsidRDefault="006231ED" w:rsidP="00310B42">
      <w:pPr>
        <w:rPr>
          <w:rPrChange w:id="10939" w:author="Alexandre Marcondes" w:date="2019-07-09T18:16:00Z">
            <w:rPr/>
          </w:rPrChange>
        </w:rPr>
      </w:pPr>
      <w:r w:rsidRPr="004E7DBD">
        <w:rPr>
          <w:rPrChange w:id="10940" w:author="Alexandre Marcondes" w:date="2019-07-09T18:16:00Z">
            <w:rPr/>
          </w:rPrChange>
        </w:rP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rsidRPr="004E7DBD">
        <w:rPr>
          <w:rPrChange w:id="10941" w:author="Alexandre Marcondes" w:date="2019-07-09T18:16:00Z">
            <w:rPr/>
          </w:rPrChange>
        </w:rPr>
        <w:t>ó</w:t>
      </w:r>
      <w:r w:rsidRPr="004E7DBD">
        <w:rPr>
          <w:rPrChange w:id="10942" w:author="Alexandre Marcondes" w:date="2019-07-09T18:16:00Z">
            <w:rPr/>
          </w:rPrChange>
        </w:rPr>
        <w:t>dulo executor de rotas que algum problema ocorreu, caso</w:t>
      </w:r>
      <w:r w:rsidR="00C33FF2" w:rsidRPr="004E7DBD">
        <w:rPr>
          <w:rPrChange w:id="10943" w:author="Alexandre Marcondes" w:date="2019-07-09T18:16:00Z">
            <w:rPr/>
          </w:rPrChange>
        </w:rPr>
        <w:t xml:space="preserve"> não haja erros</w:t>
      </w:r>
      <w:r w:rsidRPr="004E7DBD">
        <w:rPr>
          <w:rPrChange w:id="10944" w:author="Alexandre Marcondes" w:date="2019-07-09T18:16:00Z">
            <w:rPr/>
          </w:rPrChange>
        </w:rPr>
        <w:t xml:space="preserve"> responde ao módulo executor que a operação de configuração foi realizada com sucesso.</w:t>
      </w:r>
    </w:p>
    <w:p w:rsidR="006231ED" w:rsidRPr="004E7DBD" w:rsidRDefault="00C33FF2" w:rsidP="00310B42">
      <w:pPr>
        <w:rPr>
          <w:rPrChange w:id="10945" w:author="Alexandre Marcondes" w:date="2019-07-09T18:16:00Z">
            <w:rPr/>
          </w:rPrChange>
        </w:rPr>
      </w:pPr>
      <w:r w:rsidRPr="004E7DBD">
        <w:rPr>
          <w:rPrChange w:id="10946" w:author="Alexandre Marcondes" w:date="2019-07-09T18:16:00Z">
            <w:rPr/>
          </w:rPrChange>
        </w:rPr>
        <w:t>O quarto passo é, a</w:t>
      </w:r>
      <w:r w:rsidR="006231ED" w:rsidRPr="004E7DBD">
        <w:rPr>
          <w:rPrChange w:id="10947" w:author="Alexandre Marcondes" w:date="2019-07-09T18:16:00Z">
            <w:rPr/>
          </w:rPrChange>
        </w:rPr>
        <w:t xml:space="preserve">pós receber a confirmação de configuração realizada com sucesso, </w:t>
      </w:r>
      <w:r w:rsidRPr="004E7DBD">
        <w:rPr>
          <w:rPrChange w:id="10948" w:author="Alexandre Marcondes" w:date="2019-07-09T18:16:00Z">
            <w:rPr/>
          </w:rPrChange>
        </w:rPr>
        <w:t>o envio do</w:t>
      </w:r>
      <w:r w:rsidR="006231ED" w:rsidRPr="004E7DBD">
        <w:rPr>
          <w:rPrChange w:id="10949" w:author="Alexandre Marcondes" w:date="2019-07-09T18:16:00Z">
            <w:rPr/>
          </w:rPrChange>
        </w:rPr>
        <w:t xml:space="preserve"> coma</w:t>
      </w:r>
      <w:r w:rsidRPr="004E7DBD">
        <w:rPr>
          <w:rPrChange w:id="10950" w:author="Alexandre Marcondes" w:date="2019-07-09T18:16:00Z">
            <w:rPr/>
          </w:rPrChange>
        </w:rPr>
        <w:t>ndo</w:t>
      </w:r>
      <w:r w:rsidR="006231ED" w:rsidRPr="004E7DBD">
        <w:rPr>
          <w:rPrChange w:id="10951" w:author="Alexandre Marcondes" w:date="2019-07-09T18:16:00Z">
            <w:rPr/>
          </w:rPrChange>
        </w:rPr>
        <w:t xml:space="preserve"> “</w:t>
      </w:r>
      <w:r w:rsidR="006231ED" w:rsidRPr="004E7DBD">
        <w:rPr>
          <w:i/>
          <w:rPrChange w:id="10952" w:author="Alexandre Marcondes" w:date="2019-07-09T18:16:00Z">
            <w:rPr>
              <w:i/>
            </w:rPr>
          </w:rPrChange>
        </w:rPr>
        <w:t>upload</w:t>
      </w:r>
      <w:r w:rsidR="006231ED" w:rsidRPr="004E7DBD">
        <w:rPr>
          <w:rPrChange w:id="10953" w:author="Alexandre Marcondes" w:date="2019-07-09T18:16:00Z">
            <w:rPr/>
          </w:rPrChange>
        </w:rPr>
        <w:t>”</w:t>
      </w:r>
      <w:r w:rsidRPr="004E7DBD">
        <w:rPr>
          <w:rPrChange w:id="10954" w:author="Alexandre Marcondes" w:date="2019-07-09T18:16:00Z">
            <w:rPr/>
          </w:rPrChange>
        </w:rPr>
        <w:t xml:space="preserve"> pelo executor de rotas</w:t>
      </w:r>
      <w:r w:rsidR="006231ED" w:rsidRPr="004E7DBD">
        <w:rPr>
          <w:rPrChange w:id="10955" w:author="Alexandre Marcondes" w:date="2019-07-09T18:16:00Z">
            <w:rPr/>
          </w:rPrChange>
        </w:rPr>
        <w:t xml:space="preserve">. O gerenciador de voo </w:t>
      </w:r>
      <w:r w:rsidRPr="004E7DBD">
        <w:rPr>
          <w:rPrChange w:id="10956" w:author="Alexandre Marcondes" w:date="2019-07-09T18:16:00Z">
            <w:rPr/>
          </w:rPrChange>
        </w:rPr>
        <w:t xml:space="preserve">ao receber o comando realiza o </w:t>
      </w:r>
      <w:r w:rsidRPr="004E7DBD">
        <w:rPr>
          <w:i/>
          <w:rPrChange w:id="10957" w:author="Alexandre Marcondes" w:date="2019-07-09T18:16:00Z">
            <w:rPr>
              <w:i/>
            </w:rPr>
          </w:rPrChange>
        </w:rPr>
        <w:t xml:space="preserve">upload </w:t>
      </w:r>
      <w:r w:rsidRPr="004E7DBD">
        <w:rPr>
          <w:rPrChange w:id="10958" w:author="Alexandre Marcondes" w:date="2019-07-09T18:16:00Z">
            <w:rPr/>
          </w:rPrChange>
        </w:rPr>
        <w:t>da missão configurada no VANT, caso não haja erros responde que a missão foi carregada com sucesso no VANT, caso contrário envia uma mensagem indicando o erro ocorrido ao executor de rotas.</w:t>
      </w:r>
    </w:p>
    <w:p w:rsidR="00C33FF2" w:rsidRPr="004E7DBD" w:rsidRDefault="00C33FF2" w:rsidP="00C33FF2">
      <w:pPr>
        <w:rPr>
          <w:rPrChange w:id="10959" w:author="Alexandre Marcondes" w:date="2019-07-09T18:16:00Z">
            <w:rPr/>
          </w:rPrChange>
        </w:rPr>
      </w:pPr>
      <w:r w:rsidRPr="004E7DBD">
        <w:rPr>
          <w:rPrChange w:id="10960" w:author="Alexandre Marcondes" w:date="2019-07-09T18:16:00Z">
            <w:rPr/>
          </w:rPrChange>
        </w:rPr>
        <w:t>O quinto passo é o envio do comando “</w:t>
      </w:r>
      <w:r w:rsidRPr="004E7DBD">
        <w:rPr>
          <w:i/>
          <w:rPrChange w:id="10961" w:author="Alexandre Marcondes" w:date="2019-07-09T18:16:00Z">
            <w:rPr>
              <w:i/>
            </w:rPr>
          </w:rPrChange>
        </w:rPr>
        <w:t>start</w:t>
      </w:r>
      <w:r w:rsidRPr="004E7DBD">
        <w:rPr>
          <w:rPrChange w:id="10962" w:author="Alexandre Marcondes" w:date="2019-07-09T18:16:00Z">
            <w:rPr/>
          </w:rPrChange>
        </w:rPr>
        <w:t>”</w:t>
      </w:r>
      <w:r w:rsidR="00656E73" w:rsidRPr="004E7DBD">
        <w:rPr>
          <w:rPrChange w:id="10963" w:author="Alexandre Marcondes" w:date="2019-07-09T18:16:00Z">
            <w:rPr/>
          </w:rPrChange>
        </w:rPr>
        <w:t xml:space="preserve"> pelo</w:t>
      </w:r>
      <w:r w:rsidRPr="004E7DBD">
        <w:rPr>
          <w:rPrChange w:id="10964" w:author="Alexandre Marcondes" w:date="2019-07-09T18:16:00Z">
            <w:rPr/>
          </w:rPrChange>
        </w:rPr>
        <w:t xml:space="preserve"> executor de rotas. A</w:t>
      </w:r>
      <w:r w:rsidR="00656E73" w:rsidRPr="004E7DBD">
        <w:rPr>
          <w:rPrChange w:id="10965" w:author="Alexandre Marcondes" w:date="2019-07-09T18:16:00Z">
            <w:rPr/>
          </w:rPrChange>
        </w:rPr>
        <w:t>o</w:t>
      </w:r>
      <w:r w:rsidRPr="004E7DBD">
        <w:rPr>
          <w:rPrChange w:id="10966" w:author="Alexandre Marcondes" w:date="2019-07-09T18:16:00Z">
            <w:rPr/>
          </w:rPrChange>
        </w:rPr>
        <w:t xml:space="preserve"> receber este comando o gerenciador de voo </w:t>
      </w:r>
      <w:r w:rsidR="00656E73" w:rsidRPr="004E7DBD">
        <w:rPr>
          <w:rPrChange w:id="10967" w:author="Alexandre Marcondes" w:date="2019-07-09T18:16:00Z">
            <w:rPr/>
          </w:rPrChange>
        </w:rPr>
        <w:t>indica</w:t>
      </w:r>
      <w:r w:rsidRPr="004E7DBD">
        <w:rPr>
          <w:rPrChange w:id="10968" w:author="Alexandre Marcondes" w:date="2019-07-09T18:16:00Z">
            <w:rPr/>
          </w:rPrChange>
        </w:rPr>
        <w:t xml:space="preserve"> o início da missão para o VANT. Caso haja erro na inicialização da missão responde ao módulo executor de rotas que algum problema ocorreu, caso não haja erros responde ao módulo executor que a missão foi inicializada com sucesso.</w:t>
      </w:r>
    </w:p>
    <w:p w:rsidR="00656E73" w:rsidRPr="004E7DBD" w:rsidRDefault="00C33FF2" w:rsidP="00656E73">
      <w:pPr>
        <w:rPr>
          <w:rPrChange w:id="10969" w:author="Alexandre Marcondes" w:date="2019-07-09T18:16:00Z">
            <w:rPr/>
          </w:rPrChange>
        </w:rPr>
      </w:pPr>
      <w:r w:rsidRPr="004E7DBD">
        <w:rPr>
          <w:rPrChange w:id="10970" w:author="Alexandre Marcondes" w:date="2019-07-09T18:16:00Z">
            <w:rPr/>
          </w:rPrChange>
        </w:rPr>
        <w:t xml:space="preserve">O sexto passo acontece quando a missão é </w:t>
      </w:r>
      <w:r w:rsidR="00656E73" w:rsidRPr="004E7DBD">
        <w:rPr>
          <w:rPrChange w:id="10971" w:author="Alexandre Marcondes" w:date="2019-07-09T18:16:00Z">
            <w:rPr/>
          </w:rPrChange>
        </w:rPr>
        <w:t>concluída. Neste passo o</w:t>
      </w:r>
      <w:r w:rsidRPr="004E7DBD">
        <w:rPr>
          <w:rPrChange w:id="10972" w:author="Alexandre Marcondes" w:date="2019-07-09T18:16:00Z">
            <w:rPr/>
          </w:rPrChange>
        </w:rPr>
        <w:t xml:space="preserve"> gerenciador de voo envia ao m</w:t>
      </w:r>
      <w:r w:rsidR="00656E73" w:rsidRPr="004E7DBD">
        <w:rPr>
          <w:rPrChange w:id="10973" w:author="Alexandre Marcondes" w:date="2019-07-09T18:16:00Z">
            <w:rPr/>
          </w:rPrChange>
        </w:rPr>
        <w:t>ó</w:t>
      </w:r>
      <w:r w:rsidRPr="004E7DBD">
        <w:rPr>
          <w:rPrChange w:id="10974" w:author="Alexandre Marcondes" w:date="2019-07-09T18:16:00Z">
            <w:rPr/>
          </w:rPrChange>
        </w:rPr>
        <w:t>dulo executor de rotas a mensagem “</w:t>
      </w:r>
      <w:r w:rsidRPr="004E7DBD">
        <w:rPr>
          <w:i/>
          <w:rPrChange w:id="10975" w:author="Alexandre Marcondes" w:date="2019-07-09T18:16:00Z">
            <w:rPr>
              <w:i/>
            </w:rPr>
          </w:rPrChange>
        </w:rPr>
        <w:t>chegou</w:t>
      </w:r>
      <w:r w:rsidRPr="004E7DBD">
        <w:rPr>
          <w:rPrChange w:id="10976" w:author="Alexandre Marcondes" w:date="2019-07-09T18:16:00Z">
            <w:rPr/>
          </w:rPrChange>
        </w:rPr>
        <w:t xml:space="preserve">”. </w:t>
      </w:r>
      <w:r w:rsidR="00656E73" w:rsidRPr="004E7DBD">
        <w:rPr>
          <w:rPrChange w:id="10977" w:author="Alexandre Marcondes" w:date="2019-07-09T18:16:00Z">
            <w:rPr/>
          </w:rPrChange>
        </w:rPr>
        <w:t xml:space="preserve">Este sexto e último passo conclui um ciclo de execução de missão. Ao receber a mensagem de confirmação de conclusão de rotas, o executor de rotas toma as </w:t>
      </w:r>
      <w:proofErr w:type="gramStart"/>
      <w:r w:rsidR="00656E73" w:rsidRPr="004E7DBD">
        <w:rPr>
          <w:rPrChange w:id="10978" w:author="Alexandre Marcondes" w:date="2019-07-09T18:16:00Z">
            <w:rPr/>
          </w:rPrChange>
        </w:rPr>
        <w:t>providencias descritas</w:t>
      </w:r>
      <w:proofErr w:type="gramEnd"/>
      <w:r w:rsidR="00656E73" w:rsidRPr="004E7DBD">
        <w:rPr>
          <w:rPrChange w:id="10979" w:author="Alexandre Marcondes" w:date="2019-07-09T18:16:00Z">
            <w:rPr/>
          </w:rPrChange>
        </w:rPr>
        <w:t xml:space="preserve"> em </w:t>
      </w:r>
      <w:r w:rsidR="00656E73" w:rsidRPr="004E7DBD">
        <w:rPr>
          <w:rPrChange w:id="10980" w:author="Alexandre Marcondes" w:date="2019-07-09T18:16:00Z">
            <w:rPr/>
          </w:rPrChange>
        </w:rPr>
        <w:fldChar w:fldCharType="begin"/>
      </w:r>
      <w:r w:rsidR="00656E73" w:rsidRPr="004E7DBD">
        <w:rPr>
          <w:rPrChange w:id="10981" w:author="Alexandre Marcondes" w:date="2019-07-09T18:16:00Z">
            <w:rPr/>
          </w:rPrChange>
        </w:rPr>
        <w:instrText xml:space="preserve"> REF _Ref8509858 \r \h </w:instrText>
      </w:r>
      <w:r w:rsidR="00656E73" w:rsidRPr="004E7DBD">
        <w:rPr>
          <w:rPrChange w:id="10982" w:author="Alexandre Marcondes" w:date="2019-07-09T18:16:00Z">
            <w:rPr/>
          </w:rPrChange>
        </w:rPr>
      </w:r>
      <w:r w:rsidR="00656E73" w:rsidRPr="004E7DBD">
        <w:rPr>
          <w:rPrChange w:id="10983" w:author="Alexandre Marcondes" w:date="2019-07-09T18:16:00Z">
            <w:rPr/>
          </w:rPrChange>
        </w:rPr>
        <w:fldChar w:fldCharType="separate"/>
      </w:r>
      <w:r w:rsidR="00C239C6" w:rsidRPr="004E7DBD">
        <w:rPr>
          <w:rPrChange w:id="10984" w:author="Alexandre Marcondes" w:date="2019-07-09T18:16:00Z">
            <w:rPr/>
          </w:rPrChange>
        </w:rPr>
        <w:t>5.4.6.1</w:t>
      </w:r>
      <w:r w:rsidR="00656E73" w:rsidRPr="004E7DBD">
        <w:rPr>
          <w:rPrChange w:id="10985" w:author="Alexandre Marcondes" w:date="2019-07-09T18:16:00Z">
            <w:rPr/>
          </w:rPrChange>
        </w:rPr>
        <w:fldChar w:fldCharType="end"/>
      </w:r>
      <w:r w:rsidR="00656E73" w:rsidRPr="004E7DBD">
        <w:rPr>
          <w:rPrChange w:id="10986" w:author="Alexandre Marcondes" w:date="2019-07-09T18:16:00Z">
            <w:rPr/>
          </w:rPrChange>
        </w:rPr>
        <w:t xml:space="preserve"> e </w:t>
      </w:r>
      <w:r w:rsidR="00656E73" w:rsidRPr="004E7DBD">
        <w:rPr>
          <w:rPrChange w:id="10987" w:author="Alexandre Marcondes" w:date="2019-07-09T18:16:00Z">
            <w:rPr/>
          </w:rPrChange>
        </w:rPr>
        <w:fldChar w:fldCharType="begin"/>
      </w:r>
      <w:r w:rsidR="00656E73" w:rsidRPr="004E7DBD">
        <w:rPr>
          <w:rPrChange w:id="10988" w:author="Alexandre Marcondes" w:date="2019-07-09T18:16:00Z">
            <w:rPr/>
          </w:rPrChange>
        </w:rPr>
        <w:instrText xml:space="preserve"> REF _Ref8509869 \r \h </w:instrText>
      </w:r>
      <w:r w:rsidR="00656E73" w:rsidRPr="004E7DBD">
        <w:rPr>
          <w:rPrChange w:id="10989" w:author="Alexandre Marcondes" w:date="2019-07-09T18:16:00Z">
            <w:rPr/>
          </w:rPrChange>
        </w:rPr>
      </w:r>
      <w:r w:rsidR="00656E73" w:rsidRPr="004E7DBD">
        <w:rPr>
          <w:rPrChange w:id="10990" w:author="Alexandre Marcondes" w:date="2019-07-09T18:16:00Z">
            <w:rPr/>
          </w:rPrChange>
        </w:rPr>
        <w:fldChar w:fldCharType="separate"/>
      </w:r>
      <w:r w:rsidR="00C239C6" w:rsidRPr="004E7DBD">
        <w:rPr>
          <w:rPrChange w:id="10991" w:author="Alexandre Marcondes" w:date="2019-07-09T18:16:00Z">
            <w:rPr/>
          </w:rPrChange>
        </w:rPr>
        <w:t>5.4.6.2</w:t>
      </w:r>
      <w:r w:rsidR="00656E73" w:rsidRPr="004E7DBD">
        <w:rPr>
          <w:rPrChange w:id="10992" w:author="Alexandre Marcondes" w:date="2019-07-09T18:16:00Z">
            <w:rPr/>
          </w:rPrChange>
        </w:rPr>
        <w:fldChar w:fldCharType="end"/>
      </w:r>
    </w:p>
    <w:p w:rsidR="00656E73" w:rsidRPr="004E7DBD" w:rsidRDefault="00656E73" w:rsidP="00656E73">
      <w:pPr>
        <w:rPr>
          <w:rPrChange w:id="10993" w:author="Alexandre Marcondes" w:date="2019-07-09T18:16:00Z">
            <w:rPr/>
          </w:rPrChange>
        </w:rPr>
      </w:pPr>
    </w:p>
    <w:p w:rsidR="00656E73" w:rsidRPr="004E7DBD" w:rsidRDefault="00656E73" w:rsidP="00656E73">
      <w:pPr>
        <w:pStyle w:val="Ttulo4"/>
        <w:numPr>
          <w:ilvl w:val="3"/>
          <w:numId w:val="6"/>
        </w:numPr>
        <w:rPr>
          <w:rPrChange w:id="10994" w:author="Alexandre Marcondes" w:date="2019-07-09T18:16:00Z">
            <w:rPr/>
          </w:rPrChange>
        </w:rPr>
      </w:pPr>
      <w:proofErr w:type="gramStart"/>
      <w:r w:rsidRPr="004E7DBD">
        <w:rPr>
          <w:rPrChange w:id="10995" w:author="Alexandre Marcondes" w:date="2019-07-09T18:16:00Z">
            <w:rPr/>
          </w:rPrChange>
        </w:rPr>
        <w:t>Implementação</w:t>
      </w:r>
      <w:proofErr w:type="gramEnd"/>
      <w:r w:rsidRPr="004E7DBD">
        <w:rPr>
          <w:rPrChange w:id="10996" w:author="Alexandre Marcondes" w:date="2019-07-09T18:16:00Z">
            <w:rPr/>
          </w:rPrChange>
        </w:rPr>
        <w:t xml:space="preserve"> da máquina de estados</w:t>
      </w:r>
    </w:p>
    <w:p w:rsidR="00656E73" w:rsidRPr="004E7DBD" w:rsidRDefault="00656E73" w:rsidP="00656E73">
      <w:pPr>
        <w:ind w:firstLine="0"/>
        <w:rPr>
          <w:rPrChange w:id="10997" w:author="Alexandre Marcondes" w:date="2019-07-09T18:16:00Z">
            <w:rPr/>
          </w:rPrChange>
        </w:rPr>
      </w:pPr>
    </w:p>
    <w:p w:rsidR="00656E73" w:rsidRPr="004E7DBD" w:rsidRDefault="00656E73" w:rsidP="00656E73">
      <w:pPr>
        <w:rPr>
          <w:rPrChange w:id="10998" w:author="Alexandre Marcondes" w:date="2019-07-09T18:16:00Z">
            <w:rPr/>
          </w:rPrChange>
        </w:rPr>
      </w:pPr>
      <w:r w:rsidRPr="004E7DBD">
        <w:rPr>
          <w:rPrChange w:id="10999" w:author="Alexandre Marcondes" w:date="2019-07-09T18:16:00Z">
            <w:rPr/>
          </w:rPrChange>
        </w:rPr>
        <w:t xml:space="preserve">Na </w:t>
      </w:r>
      <w:r w:rsidR="00014A08" w:rsidRPr="004E7DBD">
        <w:rPr>
          <w:rPrChange w:id="11000" w:author="Alexandre Marcondes" w:date="2019-07-09T18:16:00Z">
            <w:rPr/>
          </w:rPrChange>
        </w:rPr>
        <w:fldChar w:fldCharType="begin"/>
      </w:r>
      <w:r w:rsidR="00014A08" w:rsidRPr="004E7DBD">
        <w:rPr>
          <w:rPrChange w:id="11001" w:author="Alexandre Marcondes" w:date="2019-07-09T18:16:00Z">
            <w:rPr/>
          </w:rPrChange>
        </w:rPr>
        <w:instrText xml:space="preserve"> REF _Ref8511238 \h </w:instrText>
      </w:r>
      <w:r w:rsidR="00014A08" w:rsidRPr="004E7DBD">
        <w:rPr>
          <w:rPrChange w:id="11002" w:author="Alexandre Marcondes" w:date="2019-07-09T18:16:00Z">
            <w:rPr/>
          </w:rPrChange>
        </w:rPr>
      </w:r>
      <w:r w:rsidR="00014A08" w:rsidRPr="004E7DBD">
        <w:rPr>
          <w:rPrChange w:id="11003" w:author="Alexandre Marcondes" w:date="2019-07-09T18:16:00Z">
            <w:rPr/>
          </w:rPrChange>
        </w:rPr>
        <w:fldChar w:fldCharType="separate"/>
      </w:r>
      <w:r w:rsidR="00C239C6" w:rsidRPr="004E7DBD">
        <w:rPr>
          <w:rPrChange w:id="11004" w:author="Alexandre Marcondes" w:date="2019-07-09T18:16:00Z">
            <w:rPr/>
          </w:rPrChange>
        </w:rPr>
        <w:t xml:space="preserve">Figura </w:t>
      </w:r>
      <w:r w:rsidR="00C239C6" w:rsidRPr="004E7DBD">
        <w:rPr>
          <w:noProof/>
          <w:rPrChange w:id="11005" w:author="Alexandre Marcondes" w:date="2019-07-09T18:16:00Z">
            <w:rPr>
              <w:noProof/>
            </w:rPr>
          </w:rPrChange>
        </w:rPr>
        <w:t>45</w:t>
      </w:r>
      <w:r w:rsidR="00014A08" w:rsidRPr="004E7DBD">
        <w:rPr>
          <w:rPrChange w:id="11006" w:author="Alexandre Marcondes" w:date="2019-07-09T18:16:00Z">
            <w:rPr/>
          </w:rPrChange>
        </w:rPr>
        <w:fldChar w:fldCharType="end"/>
      </w:r>
      <w:r w:rsidR="00014A08" w:rsidRPr="004E7DBD">
        <w:rPr>
          <w:rPrChange w:id="11007" w:author="Alexandre Marcondes" w:date="2019-07-09T18:16:00Z">
            <w:rPr/>
          </w:rPrChange>
        </w:rPr>
        <w:t xml:space="preserve"> </w:t>
      </w:r>
      <w:r w:rsidRPr="004E7DBD">
        <w:rPr>
          <w:rPrChange w:id="11008" w:author="Alexandre Marcondes" w:date="2019-07-09T18:16:00Z">
            <w:rPr/>
          </w:rPrChange>
        </w:rPr>
        <w:t xml:space="preserve">abaixo a </w:t>
      </w:r>
      <w:proofErr w:type="gramStart"/>
      <w:r w:rsidRPr="004E7DBD">
        <w:rPr>
          <w:rPrChange w:id="11009" w:author="Alexandre Marcondes" w:date="2019-07-09T18:16:00Z">
            <w:rPr/>
          </w:rPrChange>
        </w:rPr>
        <w:t>implementação</w:t>
      </w:r>
      <w:proofErr w:type="gramEnd"/>
      <w:r w:rsidRPr="004E7DBD">
        <w:rPr>
          <w:rPrChange w:id="11010" w:author="Alexandre Marcondes" w:date="2019-07-09T18:16:00Z">
            <w:rPr/>
          </w:rPrChange>
        </w:rPr>
        <w:t xml:space="preserve"> da máquina de estados de recebimento de mensagens do módulo executor de rotas é exibida:</w:t>
      </w:r>
    </w:p>
    <w:p w:rsidR="00014A08" w:rsidRPr="004E7DBD" w:rsidRDefault="00014A08" w:rsidP="00014A08">
      <w:pPr>
        <w:pStyle w:val="Legenda"/>
        <w:keepNext/>
        <w:rPr>
          <w:rPrChange w:id="11011" w:author="Alexandre Marcondes" w:date="2019-07-09T18:16:00Z">
            <w:rPr/>
          </w:rPrChange>
        </w:rPr>
      </w:pPr>
      <w:bookmarkStart w:id="11012" w:name="_Ref8511238"/>
      <w:bookmarkStart w:id="11013" w:name="_Toc9086588"/>
      <w:bookmarkStart w:id="11014" w:name="_Toc9086913"/>
      <w:bookmarkStart w:id="11015" w:name="_Toc9087040"/>
      <w:bookmarkStart w:id="11016" w:name="_Toc9088051"/>
      <w:bookmarkStart w:id="11017" w:name="_Toc9088392"/>
      <w:bookmarkStart w:id="11018" w:name="_Toc9088517"/>
      <w:r w:rsidRPr="004E7DBD">
        <w:rPr>
          <w:rPrChange w:id="11019" w:author="Alexandre Marcondes" w:date="2019-07-09T18:16:00Z">
            <w:rPr/>
          </w:rPrChange>
        </w:rPr>
        <w:lastRenderedPageBreak/>
        <w:t xml:space="preserve">Figura </w:t>
      </w:r>
      <w:r w:rsidR="00DF2272" w:rsidRPr="004E7DBD">
        <w:rPr>
          <w:noProof/>
          <w:rPrChange w:id="11020" w:author="Alexandre Marcondes" w:date="2019-07-09T18:16:00Z">
            <w:rPr>
              <w:noProof/>
            </w:rPr>
          </w:rPrChange>
        </w:rPr>
        <w:fldChar w:fldCharType="begin"/>
      </w:r>
      <w:r w:rsidR="00DF2272" w:rsidRPr="004E7DBD">
        <w:rPr>
          <w:noProof/>
          <w:rPrChange w:id="11021" w:author="Alexandre Marcondes" w:date="2019-07-09T18:16:00Z">
            <w:rPr>
              <w:noProof/>
            </w:rPr>
          </w:rPrChange>
        </w:rPr>
        <w:instrText xml:space="preserve"> SEQ Figura \* ARABIC </w:instrText>
      </w:r>
      <w:r w:rsidR="00DF2272" w:rsidRPr="004E7DBD">
        <w:rPr>
          <w:noProof/>
          <w:rPrChange w:id="11022" w:author="Alexandre Marcondes" w:date="2019-07-09T18:16:00Z">
            <w:rPr>
              <w:noProof/>
            </w:rPr>
          </w:rPrChange>
        </w:rPr>
        <w:fldChar w:fldCharType="separate"/>
      </w:r>
      <w:r w:rsidR="00881DF2" w:rsidRPr="004E7DBD">
        <w:rPr>
          <w:noProof/>
          <w:rPrChange w:id="11023" w:author="Alexandre Marcondes" w:date="2019-07-09T18:16:00Z">
            <w:rPr>
              <w:noProof/>
            </w:rPr>
          </w:rPrChange>
        </w:rPr>
        <w:t>45</w:t>
      </w:r>
      <w:r w:rsidR="00DF2272" w:rsidRPr="004E7DBD">
        <w:rPr>
          <w:noProof/>
          <w:rPrChange w:id="11024" w:author="Alexandre Marcondes" w:date="2019-07-09T18:16:00Z">
            <w:rPr>
              <w:noProof/>
            </w:rPr>
          </w:rPrChange>
        </w:rPr>
        <w:fldChar w:fldCharType="end"/>
      </w:r>
      <w:bookmarkEnd w:id="11012"/>
      <w:r w:rsidRPr="004E7DBD">
        <w:rPr>
          <w:rPrChange w:id="11025" w:author="Alexandre Marcondes" w:date="2019-07-09T18:16:00Z">
            <w:rPr/>
          </w:rPrChange>
        </w:rPr>
        <w:t xml:space="preserve"> - Gerenciador de voo: máquina de estados</w:t>
      </w:r>
      <w:bookmarkEnd w:id="11013"/>
      <w:bookmarkEnd w:id="11014"/>
      <w:bookmarkEnd w:id="11015"/>
      <w:bookmarkEnd w:id="11016"/>
      <w:bookmarkEnd w:id="11017"/>
      <w:bookmarkEnd w:id="11018"/>
    </w:p>
    <w:bookmarkStart w:id="11026" w:name="_MON_1619122853"/>
    <w:bookmarkEnd w:id="11026"/>
    <w:p w:rsidR="00656E73" w:rsidRPr="004E7DBD" w:rsidRDefault="00B43284" w:rsidP="00656E73">
      <w:pPr>
        <w:rPr>
          <w:rPrChange w:id="11027" w:author="Alexandre Marcondes" w:date="2019-07-09T18:16:00Z">
            <w:rPr/>
          </w:rPrChange>
        </w:rPr>
      </w:pPr>
      <w:r w:rsidRPr="004E7DBD">
        <w:rPr>
          <w:rPrChange w:id="11028" w:author="Alexandre Marcondes" w:date="2019-07-09T18:16:00Z">
            <w:rPr/>
          </w:rPrChange>
        </w:rPr>
        <w:object w:dxaOrig="8504" w:dyaOrig="9633">
          <v:shape id="_x0000_i1041" type="#_x0000_t75" style="width:425.25pt;height:482.25pt" o:ole="">
            <v:imagedata r:id="rId72" o:title=""/>
          </v:shape>
          <o:OLEObject Type="Embed" ProgID="Word.OpenDocumentText.12" ShapeID="_x0000_i1041" DrawAspect="Content" ObjectID="_1624201431" r:id="rId73"/>
        </w:object>
      </w:r>
    </w:p>
    <w:p w:rsidR="00014A08" w:rsidRPr="004E7DBD" w:rsidRDefault="00014A08" w:rsidP="00656E73">
      <w:pPr>
        <w:rPr>
          <w:rPrChange w:id="11029" w:author="Alexandre Marcondes" w:date="2019-07-09T18:16:00Z">
            <w:rPr/>
          </w:rPrChange>
        </w:rPr>
      </w:pPr>
      <w:r w:rsidRPr="004E7DBD">
        <w:rPr>
          <w:rPrChange w:id="11030" w:author="Alexandre Marcondes" w:date="2019-07-09T18:16:00Z">
            <w:rPr/>
          </w:rPrChange>
        </w:rPr>
        <w:t>Fonte: Arquivo pessoal</w:t>
      </w:r>
    </w:p>
    <w:p w:rsidR="0013445D" w:rsidRPr="004E7DBD" w:rsidRDefault="0013445D" w:rsidP="0013445D">
      <w:pPr>
        <w:rPr>
          <w:rPrChange w:id="11031" w:author="Alexandre Marcondes" w:date="2019-07-09T18:16:00Z">
            <w:rPr/>
          </w:rPrChange>
        </w:rPr>
      </w:pPr>
      <w:r w:rsidRPr="004E7DBD">
        <w:rPr>
          <w:rPrChange w:id="11032" w:author="Alexandre Marcondes" w:date="2019-07-09T18:16:00Z">
            <w:rPr/>
          </w:rPrChange>
        </w:rPr>
        <w:t xml:space="preserve">A seguir detalhes de </w:t>
      </w:r>
      <w:proofErr w:type="gramStart"/>
      <w:r w:rsidRPr="004E7DBD">
        <w:rPr>
          <w:rPrChange w:id="11033" w:author="Alexandre Marcondes" w:date="2019-07-09T18:16:00Z">
            <w:rPr/>
          </w:rPrChange>
        </w:rPr>
        <w:t>implementação</w:t>
      </w:r>
      <w:proofErr w:type="gramEnd"/>
      <w:r w:rsidRPr="004E7DBD">
        <w:rPr>
          <w:rPrChange w:id="11034" w:author="Alexandre Marcondes" w:date="2019-07-09T18:16:00Z">
            <w:rPr/>
          </w:rPrChange>
        </w:rPr>
        <w:t>:</w:t>
      </w:r>
    </w:p>
    <w:p w:rsidR="00014A08" w:rsidRPr="004E7DBD" w:rsidRDefault="00014A08" w:rsidP="0013445D">
      <w:pPr>
        <w:rPr>
          <w:rPrChange w:id="11035" w:author="Alexandre Marcondes" w:date="2019-07-09T18:16:00Z">
            <w:rPr/>
          </w:rPrChange>
        </w:rPr>
      </w:pPr>
    </w:p>
    <w:p w:rsidR="0013445D" w:rsidRPr="004E7DBD" w:rsidRDefault="0013445D" w:rsidP="007523D3">
      <w:pPr>
        <w:pStyle w:val="PargrafodaLista"/>
        <w:numPr>
          <w:ilvl w:val="0"/>
          <w:numId w:val="44"/>
        </w:numPr>
        <w:rPr>
          <w:rPrChange w:id="11036" w:author="Alexandre Marcondes" w:date="2019-07-09T18:16:00Z">
            <w:rPr/>
          </w:rPrChange>
        </w:rPr>
      </w:pPr>
      <w:r w:rsidRPr="004E7DBD">
        <w:rPr>
          <w:rPrChange w:id="11037" w:author="Alexandre Marcondes" w:date="2019-07-09T18:16:00Z">
            <w:rPr/>
          </w:rPrChange>
        </w:rPr>
        <w:t xml:space="preserve">Linha </w:t>
      </w:r>
      <w:r w:rsidR="00B43284" w:rsidRPr="004E7DBD">
        <w:rPr>
          <w:rPrChange w:id="11038" w:author="Alexandre Marcondes" w:date="2019-07-09T18:16:00Z">
            <w:rPr/>
          </w:rPrChange>
        </w:rPr>
        <w:t>169</w:t>
      </w:r>
      <w:r w:rsidRPr="004E7DBD">
        <w:rPr>
          <w:rPrChange w:id="11039" w:author="Alexandre Marcondes" w:date="2019-07-09T18:16:00Z">
            <w:rPr/>
          </w:rPrChange>
        </w:rPr>
        <w:t xml:space="preserve">: este mecanismo serve para detectar qual mensagem foi recebida por este </w:t>
      </w:r>
      <w:proofErr w:type="spellStart"/>
      <w:r w:rsidRPr="004E7DBD">
        <w:rPr>
          <w:i/>
          <w:rPrChange w:id="11040" w:author="Alexandre Marcondes" w:date="2019-07-09T18:16:00Z">
            <w:rPr>
              <w:i/>
            </w:rPr>
          </w:rPrChange>
        </w:rPr>
        <w:t>callback</w:t>
      </w:r>
      <w:proofErr w:type="spellEnd"/>
      <w:r w:rsidRPr="004E7DBD">
        <w:rPr>
          <w:rPrChange w:id="11041" w:author="Alexandre Marcondes" w:date="2019-07-09T18:16:00Z">
            <w:rPr/>
          </w:rPrChange>
        </w:rPr>
        <w:t xml:space="preserve"> e dar-lhe o encaminhamento necessário</w:t>
      </w:r>
    </w:p>
    <w:p w:rsidR="0013445D" w:rsidRPr="004E7DBD" w:rsidRDefault="0013445D" w:rsidP="007523D3">
      <w:pPr>
        <w:pStyle w:val="PargrafodaLista"/>
        <w:numPr>
          <w:ilvl w:val="0"/>
          <w:numId w:val="44"/>
        </w:numPr>
        <w:rPr>
          <w:rPrChange w:id="11042" w:author="Alexandre Marcondes" w:date="2019-07-09T18:16:00Z">
            <w:rPr/>
          </w:rPrChange>
        </w:rPr>
      </w:pPr>
      <w:r w:rsidRPr="004E7DBD">
        <w:rPr>
          <w:rPrChange w:id="11043" w:author="Alexandre Marcondes" w:date="2019-07-09T18:16:00Z">
            <w:rPr/>
          </w:rPrChange>
        </w:rPr>
        <w:t xml:space="preserve">Entre </w:t>
      </w:r>
      <w:r w:rsidR="00B43284" w:rsidRPr="004E7DBD">
        <w:rPr>
          <w:rPrChange w:id="11044" w:author="Alexandre Marcondes" w:date="2019-07-09T18:16:00Z">
            <w:rPr/>
          </w:rPrChange>
        </w:rPr>
        <w:t>1</w:t>
      </w:r>
      <w:r w:rsidRPr="004E7DBD">
        <w:rPr>
          <w:rPrChange w:id="11045" w:author="Alexandre Marcondes" w:date="2019-07-09T18:16:00Z">
            <w:rPr/>
          </w:rPrChange>
        </w:rPr>
        <w:t>7</w:t>
      </w:r>
      <w:r w:rsidR="00B43284" w:rsidRPr="004E7DBD">
        <w:rPr>
          <w:rPrChange w:id="11046" w:author="Alexandre Marcondes" w:date="2019-07-09T18:16:00Z">
            <w:rPr/>
          </w:rPrChange>
        </w:rPr>
        <w:t>1</w:t>
      </w:r>
      <w:r w:rsidRPr="004E7DBD">
        <w:rPr>
          <w:rPrChange w:id="11047" w:author="Alexandre Marcondes" w:date="2019-07-09T18:16:00Z">
            <w:rPr/>
          </w:rPrChange>
        </w:rPr>
        <w:t xml:space="preserve"> e </w:t>
      </w:r>
      <w:r w:rsidR="00B43284" w:rsidRPr="004E7DBD">
        <w:rPr>
          <w:rPrChange w:id="11048" w:author="Alexandre Marcondes" w:date="2019-07-09T18:16:00Z">
            <w:rPr/>
          </w:rPrChange>
        </w:rPr>
        <w:t>198</w:t>
      </w:r>
      <w:r w:rsidRPr="004E7DBD">
        <w:rPr>
          <w:rPrChange w:id="11049" w:author="Alexandre Marcondes" w:date="2019-07-09T18:16:00Z">
            <w:rPr/>
          </w:rPrChange>
        </w:rPr>
        <w:t xml:space="preserve">. </w:t>
      </w:r>
      <w:r w:rsidR="00014A08" w:rsidRPr="004E7DBD">
        <w:rPr>
          <w:rPrChange w:id="11050" w:author="Alexandre Marcondes" w:date="2019-07-09T18:16:00Z">
            <w:rPr/>
          </w:rPrChange>
        </w:rPr>
        <w:t xml:space="preserve">Dependendo </w:t>
      </w:r>
      <w:r w:rsidRPr="004E7DBD">
        <w:rPr>
          <w:rPrChange w:id="11051" w:author="Alexandre Marcondes" w:date="2019-07-09T18:16:00Z">
            <w:rPr/>
          </w:rPrChange>
        </w:rPr>
        <w:t xml:space="preserve">da mensagem que chega ao </w:t>
      </w:r>
      <w:r w:rsidR="00014A08" w:rsidRPr="004E7DBD">
        <w:rPr>
          <w:rPrChange w:id="11052" w:author="Alexandre Marcondes" w:date="2019-07-09T18:16:00Z">
            <w:rPr/>
          </w:rPrChange>
        </w:rPr>
        <w:t>gerenciador</w:t>
      </w:r>
      <w:r w:rsidRPr="004E7DBD">
        <w:rPr>
          <w:rPrChange w:id="11053" w:author="Alexandre Marcondes" w:date="2019-07-09T18:16:00Z">
            <w:rPr/>
          </w:rPrChange>
        </w:rPr>
        <w:t xml:space="preserve"> de voo, uma lista de comandos é executa. Além das funções já descritas o gerenciad</w:t>
      </w:r>
      <w:r w:rsidR="00014A08" w:rsidRPr="004E7DBD">
        <w:rPr>
          <w:rPrChange w:id="11054" w:author="Alexandre Marcondes" w:date="2019-07-09T18:16:00Z">
            <w:rPr/>
          </w:rPrChange>
        </w:rPr>
        <w:t>or</w:t>
      </w:r>
      <w:r w:rsidRPr="004E7DBD">
        <w:rPr>
          <w:rPrChange w:id="11055" w:author="Alexandre Marcondes" w:date="2019-07-09T18:16:00Z">
            <w:rPr/>
          </w:rPrChange>
        </w:rPr>
        <w:t xml:space="preserve"> de voo apresenta um procedimento </w:t>
      </w:r>
      <w:r w:rsidRPr="004E7DBD">
        <w:rPr>
          <w:rPrChange w:id="11056" w:author="Alexandre Marcondes" w:date="2019-07-09T18:16:00Z">
            <w:rPr/>
          </w:rPrChange>
        </w:rPr>
        <w:lastRenderedPageBreak/>
        <w:t>para o comando “</w:t>
      </w:r>
      <w:proofErr w:type="spellStart"/>
      <w:proofErr w:type="gramStart"/>
      <w:r w:rsidR="00014A08" w:rsidRPr="004E7DBD">
        <w:rPr>
          <w:rPrChange w:id="11057" w:author="Alexandre Marcondes" w:date="2019-07-09T18:16:00Z">
            <w:rPr/>
          </w:rPrChange>
        </w:rPr>
        <w:t>simulaChegada</w:t>
      </w:r>
      <w:proofErr w:type="spellEnd"/>
      <w:proofErr w:type="gramEnd"/>
      <w:r w:rsidRPr="004E7DBD">
        <w:rPr>
          <w:rPrChange w:id="11058" w:author="Alexandre Marcondes" w:date="2019-07-09T18:16:00Z">
            <w:rPr/>
          </w:rPrChange>
        </w:rPr>
        <w:t>”</w:t>
      </w:r>
      <w:r w:rsidR="00014A08" w:rsidRPr="004E7DBD">
        <w:rPr>
          <w:rPrChange w:id="11059" w:author="Alexandre Marcondes" w:date="2019-07-09T18:16:00Z">
            <w:rPr/>
          </w:rPrChange>
        </w:rPr>
        <w:t xml:space="preserve">, que escreve no tópico </w:t>
      </w:r>
      <w:proofErr w:type="spellStart"/>
      <w:r w:rsidR="00014A08" w:rsidRPr="004E7DBD">
        <w:rPr>
          <w:i/>
          <w:rPrChange w:id="11060" w:author="Alexandre Marcondes" w:date="2019-07-09T18:16:00Z">
            <w:rPr>
              <w:i/>
            </w:rPr>
          </w:rPrChange>
        </w:rPr>
        <w:t>dji</w:t>
      </w:r>
      <w:proofErr w:type="spellEnd"/>
      <w:r w:rsidR="00014A08" w:rsidRPr="004E7DBD">
        <w:rPr>
          <w:i/>
          <w:rPrChange w:id="11061" w:author="Alexandre Marcondes" w:date="2019-07-09T18:16:00Z">
            <w:rPr>
              <w:i/>
            </w:rPr>
          </w:rPrChange>
        </w:rPr>
        <w:t xml:space="preserve">/status </w:t>
      </w:r>
      <w:r w:rsidR="00014A08" w:rsidRPr="004E7DBD">
        <w:rPr>
          <w:rPrChange w:id="11062" w:author="Alexandre Marcondes" w:date="2019-07-09T18:16:00Z">
            <w:rPr/>
          </w:rPrChange>
        </w:rPr>
        <w:t xml:space="preserve">a mensagem “chegou”, simulando uma chegada do VANT na posição desejada. É bastante útil para </w:t>
      </w:r>
      <w:r w:rsidR="00014A08" w:rsidRPr="004E7DBD">
        <w:rPr>
          <w:i/>
          <w:rPrChange w:id="11063" w:author="Alexandre Marcondes" w:date="2019-07-09T18:16:00Z">
            <w:rPr>
              <w:i/>
            </w:rPr>
          </w:rPrChange>
        </w:rPr>
        <w:t xml:space="preserve">debug </w:t>
      </w:r>
      <w:r w:rsidR="00014A08" w:rsidRPr="004E7DBD">
        <w:rPr>
          <w:rPrChange w:id="11064" w:author="Alexandre Marcondes" w:date="2019-07-09T18:16:00Z">
            <w:rPr/>
          </w:rPrChange>
        </w:rPr>
        <w:t>do executor de rotas</w:t>
      </w:r>
      <w:r w:rsidR="00014A08" w:rsidRPr="004E7DBD">
        <w:rPr>
          <w:i/>
          <w:rPrChange w:id="11065" w:author="Alexandre Marcondes" w:date="2019-07-09T18:16:00Z">
            <w:rPr>
              <w:i/>
            </w:rPr>
          </w:rPrChange>
        </w:rPr>
        <w:t>.</w:t>
      </w:r>
    </w:p>
    <w:p w:rsidR="0013445D" w:rsidRPr="004E7DBD" w:rsidRDefault="0013445D" w:rsidP="0013445D">
      <w:pPr>
        <w:rPr>
          <w:rPrChange w:id="11066" w:author="Alexandre Marcondes" w:date="2019-07-09T18:16:00Z">
            <w:rPr/>
          </w:rPrChange>
        </w:rPr>
      </w:pPr>
    </w:p>
    <w:p w:rsidR="00656E73" w:rsidRPr="004E7DBD" w:rsidRDefault="00656E73" w:rsidP="00656E73">
      <w:pPr>
        <w:pStyle w:val="Ttulo4"/>
        <w:numPr>
          <w:ilvl w:val="3"/>
          <w:numId w:val="6"/>
        </w:numPr>
        <w:rPr>
          <w:rPrChange w:id="11067" w:author="Alexandre Marcondes" w:date="2019-07-09T18:16:00Z">
            <w:rPr/>
          </w:rPrChange>
        </w:rPr>
      </w:pPr>
      <w:proofErr w:type="gramStart"/>
      <w:r w:rsidRPr="004E7DBD">
        <w:rPr>
          <w:rPrChange w:id="11068" w:author="Alexandre Marcondes" w:date="2019-07-09T18:16:00Z">
            <w:rPr/>
          </w:rPrChange>
        </w:rPr>
        <w:t>Implementação</w:t>
      </w:r>
      <w:proofErr w:type="gramEnd"/>
      <w:r w:rsidRPr="004E7DBD">
        <w:rPr>
          <w:rPrChange w:id="11069" w:author="Alexandre Marcondes" w:date="2019-07-09T18:16:00Z">
            <w:rPr/>
          </w:rPrChange>
        </w:rPr>
        <w:t xml:space="preserve"> do recebimento dos pontos</w:t>
      </w:r>
    </w:p>
    <w:p w:rsidR="00656E73" w:rsidRPr="004E7DBD" w:rsidRDefault="00656E73" w:rsidP="00656E73">
      <w:pPr>
        <w:rPr>
          <w:rPrChange w:id="11070" w:author="Alexandre Marcondes" w:date="2019-07-09T18:16:00Z">
            <w:rPr/>
          </w:rPrChange>
        </w:rPr>
      </w:pPr>
    </w:p>
    <w:p w:rsidR="00656E73" w:rsidRPr="004E7DBD" w:rsidRDefault="00656E73" w:rsidP="00656E73">
      <w:pPr>
        <w:rPr>
          <w:rPrChange w:id="11071" w:author="Alexandre Marcondes" w:date="2019-07-09T18:16:00Z">
            <w:rPr/>
          </w:rPrChange>
        </w:rPr>
      </w:pPr>
      <w:r w:rsidRPr="004E7DBD">
        <w:rPr>
          <w:rPrChange w:id="11072" w:author="Alexandre Marcondes" w:date="2019-07-09T18:16:00Z">
            <w:rPr/>
          </w:rPrChange>
        </w:rPr>
        <w:t xml:space="preserve">Na </w:t>
      </w:r>
      <w:r w:rsidR="00BC11D0" w:rsidRPr="004E7DBD">
        <w:rPr>
          <w:rPrChange w:id="11073" w:author="Alexandre Marcondes" w:date="2019-07-09T18:16:00Z">
            <w:rPr/>
          </w:rPrChange>
        </w:rPr>
        <w:fldChar w:fldCharType="begin"/>
      </w:r>
      <w:r w:rsidR="00BC11D0" w:rsidRPr="004E7DBD">
        <w:rPr>
          <w:rPrChange w:id="11074" w:author="Alexandre Marcondes" w:date="2019-07-09T18:16:00Z">
            <w:rPr/>
          </w:rPrChange>
        </w:rPr>
        <w:instrText xml:space="preserve"> REF _Ref8512027 \h </w:instrText>
      </w:r>
      <w:r w:rsidR="00BC11D0" w:rsidRPr="004E7DBD">
        <w:rPr>
          <w:rPrChange w:id="11075" w:author="Alexandre Marcondes" w:date="2019-07-09T18:16:00Z">
            <w:rPr/>
          </w:rPrChange>
        </w:rPr>
      </w:r>
      <w:r w:rsidR="00BC11D0" w:rsidRPr="004E7DBD">
        <w:rPr>
          <w:rPrChange w:id="11076" w:author="Alexandre Marcondes" w:date="2019-07-09T18:16:00Z">
            <w:rPr/>
          </w:rPrChange>
        </w:rPr>
        <w:fldChar w:fldCharType="separate"/>
      </w:r>
      <w:r w:rsidR="00C239C6" w:rsidRPr="004E7DBD">
        <w:rPr>
          <w:rPrChange w:id="11077" w:author="Alexandre Marcondes" w:date="2019-07-09T18:16:00Z">
            <w:rPr/>
          </w:rPrChange>
        </w:rPr>
        <w:t xml:space="preserve">Figura </w:t>
      </w:r>
      <w:r w:rsidR="00C239C6" w:rsidRPr="004E7DBD">
        <w:rPr>
          <w:noProof/>
          <w:rPrChange w:id="11078" w:author="Alexandre Marcondes" w:date="2019-07-09T18:16:00Z">
            <w:rPr>
              <w:noProof/>
            </w:rPr>
          </w:rPrChange>
        </w:rPr>
        <w:t>46</w:t>
      </w:r>
      <w:r w:rsidR="00BC11D0" w:rsidRPr="004E7DBD">
        <w:rPr>
          <w:rPrChange w:id="11079" w:author="Alexandre Marcondes" w:date="2019-07-09T18:16:00Z">
            <w:rPr/>
          </w:rPrChange>
        </w:rPr>
        <w:fldChar w:fldCharType="end"/>
      </w:r>
      <w:r w:rsidR="00BC11D0" w:rsidRPr="004E7DBD">
        <w:rPr>
          <w:rPrChange w:id="11080" w:author="Alexandre Marcondes" w:date="2019-07-09T18:16:00Z">
            <w:rPr/>
          </w:rPrChange>
        </w:rPr>
        <w:t xml:space="preserve"> </w:t>
      </w:r>
      <w:r w:rsidRPr="004E7DBD">
        <w:rPr>
          <w:rPrChange w:id="11081" w:author="Alexandre Marcondes" w:date="2019-07-09T18:16:00Z">
            <w:rPr/>
          </w:rPrChange>
        </w:rPr>
        <w:t>abaixo</w:t>
      </w:r>
      <w:r w:rsidR="0013445D" w:rsidRPr="004E7DBD">
        <w:rPr>
          <w:rPrChange w:id="11082" w:author="Alexandre Marcondes" w:date="2019-07-09T18:16:00Z">
            <w:rPr/>
          </w:rPrChange>
        </w:rPr>
        <w:t xml:space="preserve"> mostra</w:t>
      </w:r>
      <w:r w:rsidRPr="004E7DBD">
        <w:rPr>
          <w:rPrChange w:id="11083" w:author="Alexandre Marcondes" w:date="2019-07-09T18:16:00Z">
            <w:rPr/>
          </w:rPrChange>
        </w:rPr>
        <w:t xml:space="preserve"> </w:t>
      </w:r>
      <w:proofErr w:type="gramStart"/>
      <w:r w:rsidRPr="004E7DBD">
        <w:rPr>
          <w:rPrChange w:id="11084" w:author="Alexandre Marcondes" w:date="2019-07-09T18:16:00Z">
            <w:rPr/>
          </w:rPrChange>
        </w:rPr>
        <w:t>implementação</w:t>
      </w:r>
      <w:proofErr w:type="gramEnd"/>
      <w:r w:rsidRPr="004E7DBD">
        <w:rPr>
          <w:rPrChange w:id="11085" w:author="Alexandre Marcondes" w:date="2019-07-09T18:16:00Z">
            <w:rPr/>
          </w:rPrChange>
        </w:rPr>
        <w:t xml:space="preserve"> d</w:t>
      </w:r>
      <w:r w:rsidR="0013445D" w:rsidRPr="004E7DBD">
        <w:rPr>
          <w:rPrChange w:id="11086" w:author="Alexandre Marcondes" w:date="2019-07-09T18:16:00Z">
            <w:rPr/>
          </w:rPrChange>
        </w:rPr>
        <w:t>a lógica de</w:t>
      </w:r>
      <w:r w:rsidRPr="004E7DBD">
        <w:rPr>
          <w:rPrChange w:id="11087" w:author="Alexandre Marcondes" w:date="2019-07-09T18:16:00Z">
            <w:rPr/>
          </w:rPrChange>
        </w:rPr>
        <w:t xml:space="preserve"> recebimento de pontos do módulo executor de rotas</w:t>
      </w:r>
    </w:p>
    <w:p w:rsidR="00656E73" w:rsidRPr="004E7DBD" w:rsidRDefault="00656E73" w:rsidP="00656E73">
      <w:pPr>
        <w:rPr>
          <w:rPrChange w:id="11088" w:author="Alexandre Marcondes" w:date="2019-07-09T18:16:00Z">
            <w:rPr/>
          </w:rPrChange>
        </w:rPr>
      </w:pPr>
    </w:p>
    <w:p w:rsidR="00BC11D0" w:rsidRPr="004E7DBD" w:rsidRDefault="00BC11D0" w:rsidP="00BC11D0">
      <w:pPr>
        <w:pStyle w:val="Legenda"/>
        <w:keepNext/>
        <w:jc w:val="center"/>
        <w:rPr>
          <w:rPrChange w:id="11089" w:author="Alexandre Marcondes" w:date="2019-07-09T18:16:00Z">
            <w:rPr/>
          </w:rPrChange>
        </w:rPr>
      </w:pPr>
      <w:bookmarkStart w:id="11090" w:name="_Ref8512027"/>
      <w:bookmarkStart w:id="11091" w:name="_Toc9086589"/>
      <w:bookmarkStart w:id="11092" w:name="_Toc9086914"/>
      <w:bookmarkStart w:id="11093" w:name="_Toc9087041"/>
      <w:bookmarkStart w:id="11094" w:name="_Toc9088052"/>
      <w:bookmarkStart w:id="11095" w:name="_Toc9088393"/>
      <w:bookmarkStart w:id="11096" w:name="_Toc9088518"/>
      <w:r w:rsidRPr="004E7DBD">
        <w:rPr>
          <w:rPrChange w:id="11097" w:author="Alexandre Marcondes" w:date="2019-07-09T18:16:00Z">
            <w:rPr/>
          </w:rPrChange>
        </w:rPr>
        <w:t xml:space="preserve">Figura </w:t>
      </w:r>
      <w:r w:rsidR="00DF2272" w:rsidRPr="004E7DBD">
        <w:rPr>
          <w:noProof/>
          <w:rPrChange w:id="11098" w:author="Alexandre Marcondes" w:date="2019-07-09T18:16:00Z">
            <w:rPr>
              <w:noProof/>
            </w:rPr>
          </w:rPrChange>
        </w:rPr>
        <w:fldChar w:fldCharType="begin"/>
      </w:r>
      <w:r w:rsidR="00DF2272" w:rsidRPr="004E7DBD">
        <w:rPr>
          <w:noProof/>
          <w:rPrChange w:id="11099" w:author="Alexandre Marcondes" w:date="2019-07-09T18:16:00Z">
            <w:rPr>
              <w:noProof/>
            </w:rPr>
          </w:rPrChange>
        </w:rPr>
        <w:instrText xml:space="preserve"> SEQ Figura \* ARABIC </w:instrText>
      </w:r>
      <w:r w:rsidR="00DF2272" w:rsidRPr="004E7DBD">
        <w:rPr>
          <w:noProof/>
          <w:rPrChange w:id="11100" w:author="Alexandre Marcondes" w:date="2019-07-09T18:16:00Z">
            <w:rPr>
              <w:noProof/>
            </w:rPr>
          </w:rPrChange>
        </w:rPr>
        <w:fldChar w:fldCharType="separate"/>
      </w:r>
      <w:r w:rsidR="00881DF2" w:rsidRPr="004E7DBD">
        <w:rPr>
          <w:noProof/>
          <w:rPrChange w:id="11101" w:author="Alexandre Marcondes" w:date="2019-07-09T18:16:00Z">
            <w:rPr>
              <w:noProof/>
            </w:rPr>
          </w:rPrChange>
        </w:rPr>
        <w:t>46</w:t>
      </w:r>
      <w:r w:rsidR="00DF2272" w:rsidRPr="004E7DBD">
        <w:rPr>
          <w:noProof/>
          <w:rPrChange w:id="11102" w:author="Alexandre Marcondes" w:date="2019-07-09T18:16:00Z">
            <w:rPr>
              <w:noProof/>
            </w:rPr>
          </w:rPrChange>
        </w:rPr>
        <w:fldChar w:fldCharType="end"/>
      </w:r>
      <w:bookmarkEnd w:id="11090"/>
      <w:r w:rsidRPr="004E7DBD">
        <w:rPr>
          <w:rPrChange w:id="11103" w:author="Alexandre Marcondes" w:date="2019-07-09T18:16:00Z">
            <w:rPr/>
          </w:rPrChange>
        </w:rPr>
        <w:t xml:space="preserve"> - Gerenciador de voo: recebimento de pontos</w:t>
      </w:r>
      <w:bookmarkEnd w:id="11091"/>
      <w:bookmarkEnd w:id="11092"/>
      <w:bookmarkEnd w:id="11093"/>
      <w:bookmarkEnd w:id="11094"/>
      <w:bookmarkEnd w:id="11095"/>
      <w:bookmarkEnd w:id="11096"/>
    </w:p>
    <w:bookmarkStart w:id="11104" w:name="_MON_1619122961"/>
    <w:bookmarkEnd w:id="11104"/>
    <w:p w:rsidR="00656E73" w:rsidRPr="004E7DBD" w:rsidRDefault="00BC11D0" w:rsidP="00014A08">
      <w:pPr>
        <w:ind w:firstLine="567"/>
        <w:jc w:val="center"/>
        <w:rPr>
          <w:rPrChange w:id="11105" w:author="Alexandre Marcondes" w:date="2019-07-09T18:16:00Z">
            <w:rPr/>
          </w:rPrChange>
        </w:rPr>
      </w:pPr>
      <w:r w:rsidRPr="004E7DBD">
        <w:rPr>
          <w:rPrChange w:id="11106" w:author="Alexandre Marcondes" w:date="2019-07-09T18:16:00Z">
            <w:rPr/>
          </w:rPrChange>
        </w:rPr>
        <w:object w:dxaOrig="8504" w:dyaOrig="6881">
          <v:shape id="_x0000_i1042" type="#_x0000_t75" style="width:425.25pt;height:343.5pt" o:ole="">
            <v:imagedata r:id="rId74" o:title=""/>
          </v:shape>
          <o:OLEObject Type="Embed" ProgID="Word.OpenDocumentText.12" ShapeID="_x0000_i1042" DrawAspect="Content" ObjectID="_1624201432" r:id="rId75"/>
        </w:object>
      </w:r>
    </w:p>
    <w:p w:rsidR="00BC11D0" w:rsidRPr="004E7DBD" w:rsidRDefault="00BC11D0" w:rsidP="00014A08">
      <w:pPr>
        <w:ind w:firstLine="567"/>
        <w:jc w:val="center"/>
        <w:rPr>
          <w:rPrChange w:id="11107" w:author="Alexandre Marcondes" w:date="2019-07-09T18:16:00Z">
            <w:rPr/>
          </w:rPrChange>
        </w:rPr>
      </w:pPr>
      <w:r w:rsidRPr="004E7DBD">
        <w:rPr>
          <w:rPrChange w:id="11108" w:author="Alexandre Marcondes" w:date="2019-07-09T18:16:00Z">
            <w:rPr/>
          </w:rPrChange>
        </w:rPr>
        <w:t>Fonte: Arquivo pessoal</w:t>
      </w:r>
    </w:p>
    <w:p w:rsidR="00BC11D0" w:rsidRPr="004E7DBD" w:rsidRDefault="00BC11D0" w:rsidP="00014A08">
      <w:pPr>
        <w:ind w:firstLine="567"/>
        <w:jc w:val="center"/>
        <w:rPr>
          <w:rPrChange w:id="11109" w:author="Alexandre Marcondes" w:date="2019-07-09T18:16:00Z">
            <w:rPr/>
          </w:rPrChange>
        </w:rPr>
      </w:pPr>
    </w:p>
    <w:p w:rsidR="00014A08" w:rsidRPr="004E7DBD" w:rsidRDefault="00014A08" w:rsidP="00014A08">
      <w:pPr>
        <w:rPr>
          <w:rPrChange w:id="11110" w:author="Alexandre Marcondes" w:date="2019-07-09T18:16:00Z">
            <w:rPr/>
          </w:rPrChange>
        </w:rPr>
      </w:pPr>
      <w:r w:rsidRPr="004E7DBD">
        <w:rPr>
          <w:rPrChange w:id="11111" w:author="Alexandre Marcondes" w:date="2019-07-09T18:16:00Z">
            <w:rPr/>
          </w:rPrChange>
        </w:rPr>
        <w:t xml:space="preserve">A seguir detalhes de </w:t>
      </w:r>
      <w:proofErr w:type="gramStart"/>
      <w:r w:rsidRPr="004E7DBD">
        <w:rPr>
          <w:rPrChange w:id="11112" w:author="Alexandre Marcondes" w:date="2019-07-09T18:16:00Z">
            <w:rPr/>
          </w:rPrChange>
        </w:rPr>
        <w:t>implementação</w:t>
      </w:r>
      <w:proofErr w:type="gramEnd"/>
      <w:r w:rsidRPr="004E7DBD">
        <w:rPr>
          <w:rPrChange w:id="11113" w:author="Alexandre Marcondes" w:date="2019-07-09T18:16:00Z">
            <w:rPr/>
          </w:rPrChange>
        </w:rPr>
        <w:t>:</w:t>
      </w:r>
    </w:p>
    <w:p w:rsidR="00014A08" w:rsidRPr="004E7DBD" w:rsidRDefault="00014A08" w:rsidP="00014A08">
      <w:pPr>
        <w:rPr>
          <w:rPrChange w:id="11114" w:author="Alexandre Marcondes" w:date="2019-07-09T18:16:00Z">
            <w:rPr/>
          </w:rPrChange>
        </w:rPr>
      </w:pPr>
    </w:p>
    <w:p w:rsidR="00014A08" w:rsidRPr="004E7DBD" w:rsidRDefault="00014A08" w:rsidP="007523D3">
      <w:pPr>
        <w:pStyle w:val="PargrafodaLista"/>
        <w:numPr>
          <w:ilvl w:val="0"/>
          <w:numId w:val="45"/>
        </w:numPr>
        <w:rPr>
          <w:rPrChange w:id="11115" w:author="Alexandre Marcondes" w:date="2019-07-09T18:16:00Z">
            <w:rPr/>
          </w:rPrChange>
        </w:rPr>
      </w:pPr>
      <w:r w:rsidRPr="004E7DBD">
        <w:rPr>
          <w:rPrChange w:id="11116" w:author="Alexandre Marcondes" w:date="2019-07-09T18:16:00Z">
            <w:rPr/>
          </w:rPrChange>
        </w:rPr>
        <w:lastRenderedPageBreak/>
        <w:t xml:space="preserve">Linha </w:t>
      </w:r>
      <w:r w:rsidR="00BC11D0" w:rsidRPr="004E7DBD">
        <w:rPr>
          <w:rPrChange w:id="11117" w:author="Alexandre Marcondes" w:date="2019-07-09T18:16:00Z">
            <w:rPr/>
          </w:rPrChange>
        </w:rPr>
        <w:t>217</w:t>
      </w:r>
      <w:r w:rsidRPr="004E7DBD">
        <w:rPr>
          <w:rPrChange w:id="11118" w:author="Alexandre Marcondes" w:date="2019-07-09T18:16:00Z">
            <w:rPr/>
          </w:rPrChange>
        </w:rPr>
        <w:t xml:space="preserve">: </w:t>
      </w:r>
      <w:r w:rsidR="00BC11D0" w:rsidRPr="004E7DBD">
        <w:rPr>
          <w:rPrChange w:id="11119" w:author="Alexandre Marcondes" w:date="2019-07-09T18:16:00Z">
            <w:rPr/>
          </w:rPrChange>
        </w:rPr>
        <w:t>É</w:t>
      </w:r>
      <w:r w:rsidRPr="004E7DBD">
        <w:rPr>
          <w:rPrChange w:id="11120" w:author="Alexandre Marcondes" w:date="2019-07-09T18:16:00Z">
            <w:rPr/>
          </w:rPrChange>
        </w:rPr>
        <w:t xml:space="preserve"> </w:t>
      </w:r>
      <w:r w:rsidR="00BC11D0" w:rsidRPr="004E7DBD">
        <w:rPr>
          <w:rPrChange w:id="11121" w:author="Alexandre Marcondes" w:date="2019-07-09T18:16:00Z">
            <w:rPr/>
          </w:rPrChange>
        </w:rPr>
        <w:t xml:space="preserve">inicializado </w:t>
      </w:r>
      <w:r w:rsidRPr="004E7DBD">
        <w:rPr>
          <w:rPrChange w:id="11122" w:author="Alexandre Marcondes" w:date="2019-07-09T18:16:00Z">
            <w:rPr/>
          </w:rPrChange>
        </w:rPr>
        <w:t>um obj</w:t>
      </w:r>
      <w:r w:rsidR="00BC11D0" w:rsidRPr="004E7DBD">
        <w:rPr>
          <w:rPrChange w:id="11123" w:author="Alexandre Marcondes" w:date="2019-07-09T18:16:00Z">
            <w:rPr/>
          </w:rPrChange>
        </w:rPr>
        <w:t>e</w:t>
      </w:r>
      <w:r w:rsidRPr="004E7DBD">
        <w:rPr>
          <w:rPrChange w:id="11124" w:author="Alexandre Marcondes" w:date="2019-07-09T18:16:00Z">
            <w:rPr/>
          </w:rPrChange>
        </w:rPr>
        <w:t xml:space="preserve">to </w:t>
      </w:r>
      <w:proofErr w:type="spellStart"/>
      <w:r w:rsidRPr="004E7DBD">
        <w:rPr>
          <w:i/>
          <w:rPrChange w:id="11125" w:author="Alexandre Marcondes" w:date="2019-07-09T18:16:00Z">
            <w:rPr>
              <w:i/>
            </w:rPr>
          </w:rPrChange>
        </w:rPr>
        <w:t>waypoint</w:t>
      </w:r>
      <w:proofErr w:type="spellEnd"/>
      <w:r w:rsidRPr="004E7DBD">
        <w:rPr>
          <w:rPrChange w:id="11126" w:author="Alexandre Marcondes" w:date="2019-07-09T18:16:00Z">
            <w:rPr/>
          </w:rPrChange>
        </w:rPr>
        <w:t xml:space="preserve"> fornecido pela SDK DJI para </w:t>
      </w:r>
      <w:proofErr w:type="spellStart"/>
      <w:r w:rsidRPr="004E7DBD">
        <w:rPr>
          <w:rPrChange w:id="11127" w:author="Alexandre Marcondes" w:date="2019-07-09T18:16:00Z">
            <w:rPr/>
          </w:rPrChange>
        </w:rPr>
        <w:t>Android</w:t>
      </w:r>
      <w:proofErr w:type="spellEnd"/>
      <w:r w:rsidRPr="004E7DBD">
        <w:rPr>
          <w:rPrChange w:id="11128" w:author="Alexandre Marcondes" w:date="2019-07-09T18:16:00Z">
            <w:rPr/>
          </w:rPrChange>
        </w:rPr>
        <w:t xml:space="preserve">. Neste objeto </w:t>
      </w:r>
      <w:proofErr w:type="gramStart"/>
      <w:r w:rsidRPr="004E7DBD">
        <w:rPr>
          <w:rPrChange w:id="11129" w:author="Alexandre Marcondes" w:date="2019-07-09T18:16:00Z">
            <w:rPr/>
          </w:rPrChange>
        </w:rPr>
        <w:t>é</w:t>
      </w:r>
      <w:proofErr w:type="gramEnd"/>
      <w:r w:rsidRPr="004E7DBD">
        <w:rPr>
          <w:rPrChange w:id="11130" w:author="Alexandre Marcondes" w:date="2019-07-09T18:16:00Z">
            <w:rPr/>
          </w:rPrChange>
        </w:rPr>
        <w:t xml:space="preserve"> inserida os dados de latitude, longitude e altura</w:t>
      </w:r>
    </w:p>
    <w:p w:rsidR="00014A08" w:rsidRPr="004E7DBD" w:rsidRDefault="00014A08" w:rsidP="007523D3">
      <w:pPr>
        <w:pStyle w:val="PargrafodaLista"/>
        <w:numPr>
          <w:ilvl w:val="0"/>
          <w:numId w:val="45"/>
        </w:numPr>
        <w:rPr>
          <w:rPrChange w:id="11131" w:author="Alexandre Marcondes" w:date="2019-07-09T18:16:00Z">
            <w:rPr/>
          </w:rPrChange>
        </w:rPr>
      </w:pPr>
      <w:r w:rsidRPr="004E7DBD">
        <w:rPr>
          <w:rPrChange w:id="11132" w:author="Alexandre Marcondes" w:date="2019-07-09T18:16:00Z">
            <w:rPr/>
          </w:rPrChange>
        </w:rPr>
        <w:t xml:space="preserve">Linha </w:t>
      </w:r>
      <w:r w:rsidR="00BC11D0" w:rsidRPr="004E7DBD">
        <w:rPr>
          <w:rPrChange w:id="11133" w:author="Alexandre Marcondes" w:date="2019-07-09T18:16:00Z">
            <w:rPr/>
          </w:rPrChange>
        </w:rPr>
        <w:t>220</w:t>
      </w:r>
      <w:r w:rsidRPr="004E7DBD">
        <w:rPr>
          <w:rPrChange w:id="11134" w:author="Alexandre Marcondes" w:date="2019-07-09T18:16:00Z">
            <w:rPr/>
          </w:rPrChange>
        </w:rPr>
        <w:t xml:space="preserve">: O valor do ângulo em trono do eixo Z é inserido na propriedade </w:t>
      </w:r>
      <w:proofErr w:type="spellStart"/>
      <w:r w:rsidRPr="004E7DBD">
        <w:rPr>
          <w:i/>
          <w:rPrChange w:id="11135" w:author="Alexandre Marcondes" w:date="2019-07-09T18:16:00Z">
            <w:rPr>
              <w:i/>
            </w:rPr>
          </w:rPrChange>
        </w:rPr>
        <w:t>heading</w:t>
      </w:r>
      <w:proofErr w:type="spellEnd"/>
      <w:r w:rsidRPr="004E7DBD">
        <w:rPr>
          <w:i/>
          <w:rPrChange w:id="11136" w:author="Alexandre Marcondes" w:date="2019-07-09T18:16:00Z">
            <w:rPr>
              <w:i/>
            </w:rPr>
          </w:rPrChange>
        </w:rPr>
        <w:t xml:space="preserve"> </w:t>
      </w:r>
      <w:r w:rsidRPr="004E7DBD">
        <w:rPr>
          <w:rPrChange w:id="11137" w:author="Alexandre Marcondes" w:date="2019-07-09T18:16:00Z">
            <w:rPr/>
          </w:rPrChange>
        </w:rPr>
        <w:t xml:space="preserve">do objeto </w:t>
      </w:r>
      <w:proofErr w:type="spellStart"/>
      <w:r w:rsidRPr="004E7DBD">
        <w:rPr>
          <w:i/>
          <w:rPrChange w:id="11138" w:author="Alexandre Marcondes" w:date="2019-07-09T18:16:00Z">
            <w:rPr>
              <w:i/>
            </w:rPr>
          </w:rPrChange>
        </w:rPr>
        <w:t>waypoint</w:t>
      </w:r>
      <w:proofErr w:type="spellEnd"/>
      <w:r w:rsidR="00BC11D0" w:rsidRPr="004E7DBD">
        <w:rPr>
          <w:rPrChange w:id="11139" w:author="Alexandre Marcondes" w:date="2019-07-09T18:16:00Z">
            <w:rPr/>
          </w:rPrChange>
        </w:rPr>
        <w:t>.</w:t>
      </w:r>
    </w:p>
    <w:p w:rsidR="00BC11D0" w:rsidRPr="004E7DBD" w:rsidRDefault="00014A08" w:rsidP="007523D3">
      <w:pPr>
        <w:pStyle w:val="PargrafodaLista"/>
        <w:numPr>
          <w:ilvl w:val="0"/>
          <w:numId w:val="45"/>
        </w:numPr>
        <w:rPr>
          <w:rPrChange w:id="11140" w:author="Alexandre Marcondes" w:date="2019-07-09T18:16:00Z">
            <w:rPr/>
          </w:rPrChange>
        </w:rPr>
      </w:pPr>
      <w:r w:rsidRPr="004E7DBD">
        <w:rPr>
          <w:rPrChange w:id="11141" w:author="Alexandre Marcondes" w:date="2019-07-09T18:16:00Z">
            <w:rPr/>
          </w:rPrChange>
        </w:rPr>
        <w:t xml:space="preserve">Linha </w:t>
      </w:r>
      <w:r w:rsidR="00BC11D0" w:rsidRPr="004E7DBD">
        <w:rPr>
          <w:rPrChange w:id="11142" w:author="Alexandre Marcondes" w:date="2019-07-09T18:16:00Z">
            <w:rPr/>
          </w:rPrChange>
        </w:rPr>
        <w:t>223</w:t>
      </w:r>
      <w:r w:rsidRPr="004E7DBD">
        <w:rPr>
          <w:rPrChange w:id="11143" w:author="Alexandre Marcondes" w:date="2019-07-09T18:16:00Z">
            <w:rPr/>
          </w:rPrChange>
        </w:rPr>
        <w:t>:</w:t>
      </w:r>
      <w:r w:rsidR="00BC11D0" w:rsidRPr="004E7DBD">
        <w:rPr>
          <w:rPrChange w:id="11144" w:author="Alexandre Marcondes" w:date="2019-07-09T18:16:00Z">
            <w:rPr/>
          </w:rPrChange>
        </w:rPr>
        <w:t xml:space="preserve"> O objeto </w:t>
      </w:r>
      <w:proofErr w:type="spellStart"/>
      <w:r w:rsidR="00BC11D0" w:rsidRPr="004E7DBD">
        <w:rPr>
          <w:i/>
          <w:rPrChange w:id="11145" w:author="Alexandre Marcondes" w:date="2019-07-09T18:16:00Z">
            <w:rPr>
              <w:i/>
            </w:rPr>
          </w:rPrChange>
        </w:rPr>
        <w:t>waypoint</w:t>
      </w:r>
      <w:proofErr w:type="spellEnd"/>
      <w:r w:rsidR="00BC11D0" w:rsidRPr="004E7DBD">
        <w:rPr>
          <w:i/>
          <w:rPrChange w:id="11146" w:author="Alexandre Marcondes" w:date="2019-07-09T18:16:00Z">
            <w:rPr>
              <w:i/>
            </w:rPr>
          </w:rPrChange>
        </w:rPr>
        <w:t xml:space="preserve"> </w:t>
      </w:r>
      <w:r w:rsidR="00BC11D0" w:rsidRPr="004E7DBD">
        <w:rPr>
          <w:rPrChange w:id="11147" w:author="Alexandre Marcondes" w:date="2019-07-09T18:16:00Z">
            <w:rPr/>
          </w:rPrChange>
        </w:rPr>
        <w:t xml:space="preserve">é inserido no </w:t>
      </w:r>
      <w:proofErr w:type="spellStart"/>
      <w:r w:rsidR="00BC11D0" w:rsidRPr="004E7DBD">
        <w:rPr>
          <w:i/>
          <w:rPrChange w:id="11148" w:author="Alexandre Marcondes" w:date="2019-07-09T18:16:00Z">
            <w:rPr>
              <w:i/>
            </w:rPr>
          </w:rPrChange>
        </w:rPr>
        <w:t>array</w:t>
      </w:r>
      <w:proofErr w:type="spellEnd"/>
      <w:r w:rsidR="00BC11D0" w:rsidRPr="004E7DBD">
        <w:rPr>
          <w:rPrChange w:id="11149" w:author="Alexandre Marcondes" w:date="2019-07-09T18:16:00Z">
            <w:rPr/>
          </w:rPrChange>
        </w:rPr>
        <w:t xml:space="preserve"> temporário de pontos</w:t>
      </w:r>
    </w:p>
    <w:p w:rsidR="00014A08" w:rsidRPr="004E7DBD" w:rsidRDefault="00BC11D0" w:rsidP="007523D3">
      <w:pPr>
        <w:pStyle w:val="PargrafodaLista"/>
        <w:numPr>
          <w:ilvl w:val="0"/>
          <w:numId w:val="45"/>
        </w:numPr>
        <w:rPr>
          <w:rPrChange w:id="11150" w:author="Alexandre Marcondes" w:date="2019-07-09T18:16:00Z">
            <w:rPr/>
          </w:rPrChange>
        </w:rPr>
      </w:pPr>
      <w:r w:rsidRPr="004E7DBD">
        <w:rPr>
          <w:rPrChange w:id="11151" w:author="Alexandre Marcondes" w:date="2019-07-09T18:16:00Z">
            <w:rPr/>
          </w:rPrChange>
        </w:rPr>
        <w:t xml:space="preserve">Entre 227 e 230: Uma variável do tipo </w:t>
      </w:r>
      <w:proofErr w:type="spellStart"/>
      <w:r w:rsidRPr="004E7DBD">
        <w:rPr>
          <w:i/>
          <w:rPrChange w:id="11152" w:author="Alexandre Marcondes" w:date="2019-07-09T18:16:00Z">
            <w:rPr>
              <w:i/>
            </w:rPr>
          </w:rPrChange>
        </w:rPr>
        <w:t>string</w:t>
      </w:r>
      <w:proofErr w:type="spellEnd"/>
      <w:r w:rsidRPr="004E7DBD">
        <w:rPr>
          <w:i/>
          <w:rPrChange w:id="11153" w:author="Alexandre Marcondes" w:date="2019-07-09T18:16:00Z">
            <w:rPr>
              <w:i/>
            </w:rPr>
          </w:rPrChange>
        </w:rPr>
        <w:t xml:space="preserve"> </w:t>
      </w:r>
      <w:r w:rsidRPr="004E7DBD">
        <w:rPr>
          <w:rPrChange w:id="11154" w:author="Alexandre Marcondes" w:date="2019-07-09T18:16:00Z">
            <w:rPr/>
          </w:rPrChange>
        </w:rPr>
        <w:t xml:space="preserve">é inicializada e os nela escritos os valores de latitude, longitude, altura e </w:t>
      </w:r>
      <w:proofErr w:type="gramStart"/>
      <w:r w:rsidRPr="004E7DBD">
        <w:rPr>
          <w:rPrChange w:id="11155" w:author="Alexandre Marcondes" w:date="2019-07-09T18:16:00Z">
            <w:rPr/>
          </w:rPrChange>
        </w:rPr>
        <w:t>orientação</w:t>
      </w:r>
      <w:proofErr w:type="gramEnd"/>
    </w:p>
    <w:p w:rsidR="00791D85" w:rsidRPr="004E7DBD" w:rsidRDefault="00BC11D0" w:rsidP="007523D3">
      <w:pPr>
        <w:pStyle w:val="PargrafodaLista"/>
        <w:numPr>
          <w:ilvl w:val="0"/>
          <w:numId w:val="45"/>
        </w:numPr>
        <w:rPr>
          <w:rPrChange w:id="11156" w:author="Alexandre Marcondes" w:date="2019-07-09T18:16:00Z">
            <w:rPr/>
          </w:rPrChange>
        </w:rPr>
      </w:pPr>
      <w:r w:rsidRPr="004E7DBD">
        <w:rPr>
          <w:rPrChange w:id="11157" w:author="Alexandre Marcondes" w:date="2019-07-09T18:16:00Z">
            <w:rPr/>
          </w:rPrChange>
        </w:rPr>
        <w:t xml:space="preserve">Linha 232: A </w:t>
      </w:r>
      <w:proofErr w:type="spellStart"/>
      <w:r w:rsidRPr="004E7DBD">
        <w:rPr>
          <w:i/>
          <w:rPrChange w:id="11158" w:author="Alexandre Marcondes" w:date="2019-07-09T18:16:00Z">
            <w:rPr>
              <w:i/>
            </w:rPr>
          </w:rPrChange>
        </w:rPr>
        <w:t>string</w:t>
      </w:r>
      <w:proofErr w:type="spellEnd"/>
      <w:r w:rsidRPr="004E7DBD">
        <w:rPr>
          <w:i/>
          <w:rPrChange w:id="11159" w:author="Alexandre Marcondes" w:date="2019-07-09T18:16:00Z">
            <w:rPr>
              <w:i/>
            </w:rPr>
          </w:rPrChange>
        </w:rPr>
        <w:t xml:space="preserve"> </w:t>
      </w:r>
      <w:r w:rsidRPr="004E7DBD">
        <w:rPr>
          <w:rPrChange w:id="11160" w:author="Alexandre Marcondes" w:date="2019-07-09T18:16:00Z">
            <w:rPr/>
          </w:rPrChange>
        </w:rPr>
        <w:t>contendo as informações do ponto é publica na interface do usuário</w:t>
      </w:r>
    </w:p>
    <w:p w:rsidR="00014A08" w:rsidRPr="004E7DBD" w:rsidRDefault="00014A08" w:rsidP="00791D85">
      <w:pPr>
        <w:ind w:firstLine="0"/>
        <w:rPr>
          <w:rPrChange w:id="11161" w:author="Alexandre Marcondes" w:date="2019-07-09T18:16:00Z">
            <w:rPr/>
          </w:rPrChange>
        </w:rPr>
      </w:pPr>
    </w:p>
    <w:p w:rsidR="00EB5BFA" w:rsidRPr="004E7DBD" w:rsidRDefault="00EB5BFA" w:rsidP="00EB5BFA">
      <w:pPr>
        <w:rPr>
          <w:rPrChange w:id="11162" w:author="Alexandre Marcondes" w:date="2019-07-09T18:16:00Z">
            <w:rPr/>
          </w:rPrChange>
        </w:rPr>
      </w:pPr>
    </w:p>
    <w:p w:rsidR="00FA721D" w:rsidRPr="004E7DBD" w:rsidRDefault="00057259" w:rsidP="0085318F">
      <w:pPr>
        <w:pStyle w:val="Ttulo1"/>
        <w:numPr>
          <w:ilvl w:val="0"/>
          <w:numId w:val="6"/>
        </w:numPr>
        <w:rPr>
          <w:rPrChange w:id="11163" w:author="Alexandre Marcondes" w:date="2019-07-09T18:16:00Z">
            <w:rPr/>
          </w:rPrChange>
        </w:rPr>
      </w:pPr>
      <w:bookmarkStart w:id="11164" w:name="_Toc9088221"/>
      <w:bookmarkStart w:id="11165" w:name="_Toc9088725"/>
      <w:bookmarkStart w:id="11166" w:name="_Toc9088930"/>
      <w:bookmarkStart w:id="11167" w:name="_Toc11256298"/>
      <w:r w:rsidRPr="004E7DBD">
        <w:rPr>
          <w:rPrChange w:id="11168" w:author="Alexandre Marcondes" w:date="2019-07-09T18:16:00Z">
            <w:rPr/>
          </w:rPrChange>
        </w:rPr>
        <w:lastRenderedPageBreak/>
        <w:t>RESULTADOS</w:t>
      </w:r>
      <w:bookmarkEnd w:id="11164"/>
      <w:bookmarkEnd w:id="11165"/>
      <w:bookmarkEnd w:id="11166"/>
      <w:bookmarkEnd w:id="11167"/>
    </w:p>
    <w:p w:rsidR="00DF2272" w:rsidRPr="004E7DBD" w:rsidRDefault="00DF2272" w:rsidP="00DF2272">
      <w:pPr>
        <w:ind w:firstLine="0"/>
        <w:rPr>
          <w:rPrChange w:id="11169" w:author="Alexandre Marcondes" w:date="2019-07-09T18:16:00Z">
            <w:rPr/>
          </w:rPrChange>
        </w:rPr>
      </w:pPr>
    </w:p>
    <w:p w:rsidR="00DF2272" w:rsidRPr="004E7DBD" w:rsidRDefault="00DF2272" w:rsidP="00DF2272">
      <w:pPr>
        <w:rPr>
          <w:rPrChange w:id="11170" w:author="Alexandre Marcondes" w:date="2019-07-09T18:16:00Z">
            <w:rPr/>
          </w:rPrChange>
        </w:rPr>
      </w:pPr>
      <w:r w:rsidRPr="004E7DBD">
        <w:rPr>
          <w:rPrChange w:id="11171" w:author="Alexandre Marcondes" w:date="2019-07-09T18:16:00Z">
            <w:rPr/>
          </w:rPrChange>
        </w:rPr>
        <w:t xml:space="preserve">Os testes realizados para avaliar a funcionalidade do sistema gerador de rotas em ambiente simulado </w:t>
      </w:r>
      <w:r w:rsidR="0061071F" w:rsidRPr="004E7DBD">
        <w:rPr>
          <w:rPrChange w:id="11172" w:author="Alexandre Marcondes" w:date="2019-07-09T18:16:00Z">
            <w:rPr/>
          </w:rPrChange>
        </w:rPr>
        <w:t>e</w:t>
      </w:r>
      <w:r w:rsidRPr="004E7DBD">
        <w:rPr>
          <w:rPrChange w:id="11173" w:author="Alexandre Marcondes" w:date="2019-07-09T18:16:00Z">
            <w:rPr/>
          </w:rPrChange>
        </w:rPr>
        <w:t xml:space="preserve"> execução </w:t>
      </w:r>
      <w:r w:rsidR="0061071F" w:rsidRPr="004E7DBD">
        <w:rPr>
          <w:rPrChange w:id="11174" w:author="Alexandre Marcondes" w:date="2019-07-09T18:16:00Z">
            <w:rPr/>
          </w:rPrChange>
        </w:rPr>
        <w:t xml:space="preserve">de rotas </w:t>
      </w:r>
      <w:r w:rsidRPr="004E7DBD">
        <w:rPr>
          <w:rPrChange w:id="11175" w:author="Alexandre Marcondes" w:date="2019-07-09T18:16:00Z">
            <w:rPr/>
          </w:rPrChange>
        </w:rPr>
        <w:t>simultânea em ambiente virtual e no gerenciador de voo são discutidos neste capítulo.</w:t>
      </w:r>
    </w:p>
    <w:p w:rsidR="00DF2272" w:rsidRPr="004E7DBD" w:rsidRDefault="00DF2272" w:rsidP="00DF2272">
      <w:pPr>
        <w:rPr>
          <w:rPrChange w:id="11176" w:author="Alexandre Marcondes" w:date="2019-07-09T18:16:00Z">
            <w:rPr/>
          </w:rPrChange>
        </w:rPr>
      </w:pPr>
      <w:r w:rsidRPr="004E7DBD">
        <w:rPr>
          <w:rPrChange w:id="11177" w:author="Alexandre Marcondes" w:date="2019-07-09T18:16:00Z">
            <w:rPr/>
          </w:rPrChange>
        </w:rPr>
        <w:t xml:space="preserve">Para que </w:t>
      </w:r>
      <w:proofErr w:type="gramStart"/>
      <w:r w:rsidRPr="004E7DBD">
        <w:rPr>
          <w:rPrChange w:id="11178" w:author="Alexandre Marcondes" w:date="2019-07-09T18:16:00Z">
            <w:rPr/>
          </w:rPrChange>
        </w:rPr>
        <w:t>ambos</w:t>
      </w:r>
      <w:proofErr w:type="gramEnd"/>
      <w:r w:rsidRPr="004E7DBD">
        <w:rPr>
          <w:rPrChange w:id="11179" w:author="Alexandre Marcondes" w:date="2019-07-09T18:16:00Z">
            <w:rPr/>
          </w:rPrChange>
        </w:rPr>
        <w:t xml:space="preserve"> testes sejam executáveis, condições de inicialização devem preceder os test</w:t>
      </w:r>
      <w:r w:rsidR="0061071F" w:rsidRPr="004E7DBD">
        <w:rPr>
          <w:rPrChange w:id="11180" w:author="Alexandre Marcondes" w:date="2019-07-09T18:16:00Z">
            <w:rPr/>
          </w:rPrChange>
        </w:rPr>
        <w:t>es</w:t>
      </w:r>
      <w:r w:rsidRPr="004E7DBD">
        <w:rPr>
          <w:rPrChange w:id="11181" w:author="Alexandre Marcondes" w:date="2019-07-09T18:16:00Z">
            <w:rPr/>
          </w:rPrChange>
        </w:rPr>
        <w:t>. A seguir são descritas as condições básicas</w:t>
      </w:r>
      <w:r w:rsidR="0061071F" w:rsidRPr="004E7DBD">
        <w:rPr>
          <w:rPrChange w:id="11182" w:author="Alexandre Marcondes" w:date="2019-07-09T18:16:00Z">
            <w:rPr/>
          </w:rPrChange>
        </w:rPr>
        <w:t xml:space="preserve"> de inicialização do sistema,</w:t>
      </w:r>
      <w:r w:rsidRPr="004E7DBD">
        <w:rPr>
          <w:rPrChange w:id="11183" w:author="Alexandre Marcondes" w:date="2019-07-09T18:16:00Z">
            <w:rPr/>
          </w:rPrChange>
        </w:rPr>
        <w:t xml:space="preserve"> e posteriormente são exibidos os procedimentos de teste </w:t>
      </w:r>
      <w:r w:rsidR="0061071F" w:rsidRPr="004E7DBD">
        <w:rPr>
          <w:rPrChange w:id="11184" w:author="Alexandre Marcondes" w:date="2019-07-09T18:16:00Z">
            <w:rPr/>
          </w:rPrChange>
        </w:rPr>
        <w:t>e finalmente uma seção dedicada a discutir os resultados obtidos.</w:t>
      </w:r>
    </w:p>
    <w:p w:rsidR="00DF2272" w:rsidRPr="004E7DBD" w:rsidRDefault="00DF2272" w:rsidP="00DF2272">
      <w:pPr>
        <w:rPr>
          <w:rPrChange w:id="11185" w:author="Alexandre Marcondes" w:date="2019-07-09T18:16:00Z">
            <w:rPr/>
          </w:rPrChange>
        </w:rPr>
      </w:pPr>
      <w:r w:rsidRPr="004E7DBD">
        <w:rPr>
          <w:rPrChange w:id="11186" w:author="Alexandre Marcondes" w:date="2019-07-09T18:16:00Z">
            <w:rPr/>
          </w:rPrChange>
        </w:rPr>
        <w:t>Para os testes de controle autônomo com o uso do gerenciador de voo em simulação</w:t>
      </w:r>
      <w:r w:rsidR="0061071F" w:rsidRPr="004E7DBD">
        <w:rPr>
          <w:rPrChange w:id="11187" w:author="Alexandre Marcondes" w:date="2019-07-09T18:16:00Z">
            <w:rPr/>
          </w:rPrChange>
        </w:rPr>
        <w:t>,</w:t>
      </w:r>
      <w:r w:rsidRPr="004E7DBD">
        <w:rPr>
          <w:rPrChange w:id="11188" w:author="Alexandre Marcondes" w:date="2019-07-09T18:16:00Z">
            <w:rPr/>
          </w:rPrChange>
        </w:rPr>
        <w:t xml:space="preserve"> as coordenadas</w:t>
      </w:r>
      <w:r w:rsidR="0061071F" w:rsidRPr="004E7DBD">
        <w:rPr>
          <w:rPrChange w:id="11189" w:author="Alexandre Marcondes" w:date="2019-07-09T18:16:00Z">
            <w:rPr/>
          </w:rPrChange>
        </w:rPr>
        <w:t xml:space="preserve"> geométricas</w:t>
      </w:r>
      <w:r w:rsidRPr="004E7DBD">
        <w:rPr>
          <w:rPrChange w:id="11190" w:author="Alexandre Marcondes" w:date="2019-07-09T18:16:00Z">
            <w:rPr/>
          </w:rPrChange>
        </w:rPr>
        <w:t xml:space="preserve"> de referência utilizadas foram:</w:t>
      </w:r>
    </w:p>
    <w:p w:rsidR="00DF2272" w:rsidRPr="004E7DBD" w:rsidRDefault="00DF2272" w:rsidP="00DF2272">
      <w:pPr>
        <w:rPr>
          <w:rPrChange w:id="11191" w:author="Alexandre Marcondes" w:date="2019-07-09T18:16:00Z">
            <w:rPr/>
          </w:rPrChange>
        </w:rPr>
      </w:pPr>
    </w:p>
    <w:p w:rsidR="00DF2272" w:rsidRPr="004E7DBD" w:rsidRDefault="00DF2272" w:rsidP="00DF2272">
      <w:pPr>
        <w:pStyle w:val="PargrafodaLista"/>
        <w:numPr>
          <w:ilvl w:val="0"/>
          <w:numId w:val="51"/>
        </w:numPr>
        <w:rPr>
          <w:rPrChange w:id="11192" w:author="Alexandre Marcondes" w:date="2019-07-09T18:16:00Z">
            <w:rPr/>
          </w:rPrChange>
        </w:rPr>
      </w:pPr>
      <w:r w:rsidRPr="004E7DBD">
        <w:rPr>
          <w:rPrChange w:id="11193" w:author="Alexandre Marcondes" w:date="2019-07-09T18:16:00Z">
            <w:rPr/>
          </w:rPrChange>
        </w:rPr>
        <w:t>Latitude: -27.5891397 °</w:t>
      </w:r>
    </w:p>
    <w:p w:rsidR="00DF2272" w:rsidRPr="004E7DBD" w:rsidRDefault="00DF2272" w:rsidP="00DF2272">
      <w:pPr>
        <w:pStyle w:val="PargrafodaLista"/>
        <w:numPr>
          <w:ilvl w:val="0"/>
          <w:numId w:val="51"/>
        </w:numPr>
        <w:rPr>
          <w:rPrChange w:id="11194" w:author="Alexandre Marcondes" w:date="2019-07-09T18:16:00Z">
            <w:rPr/>
          </w:rPrChange>
        </w:rPr>
      </w:pPr>
      <w:r w:rsidRPr="004E7DBD">
        <w:rPr>
          <w:rPrChange w:id="11195" w:author="Alexandre Marcondes" w:date="2019-07-09T18:16:00Z">
            <w:rPr/>
          </w:rPrChange>
        </w:rPr>
        <w:t>Longitude: -48.54069 °</w:t>
      </w:r>
    </w:p>
    <w:p w:rsidR="00DF2272" w:rsidRPr="004E7DBD" w:rsidRDefault="00DF2272" w:rsidP="00DF2272">
      <w:pPr>
        <w:ind w:left="1211" w:firstLine="0"/>
        <w:rPr>
          <w:rPrChange w:id="11196" w:author="Alexandre Marcondes" w:date="2019-07-09T18:16:00Z">
            <w:rPr/>
          </w:rPrChange>
        </w:rPr>
      </w:pPr>
    </w:p>
    <w:p w:rsidR="00DF2272" w:rsidRPr="004E7DBD" w:rsidRDefault="00DF2272" w:rsidP="00DF2272">
      <w:pPr>
        <w:rPr>
          <w:rPrChange w:id="11197" w:author="Alexandre Marcondes" w:date="2019-07-09T18:16:00Z">
            <w:rPr/>
          </w:rPrChange>
        </w:rPr>
      </w:pPr>
      <w:r w:rsidRPr="004E7DBD">
        <w:rPr>
          <w:rPrChange w:id="11198" w:author="Alexandre Marcondes" w:date="2019-07-09T18:16:00Z">
            <w:rPr/>
          </w:rPrChange>
        </w:rPr>
        <w:t>Essas coordenadas representam a coordenada (0,0) no ambiente simulado.</w:t>
      </w:r>
    </w:p>
    <w:p w:rsidR="00DF2272" w:rsidRPr="004E7DBD" w:rsidRDefault="00DF2272" w:rsidP="00DF2272">
      <w:pPr>
        <w:ind w:left="432" w:firstLine="0"/>
        <w:rPr>
          <w:rPrChange w:id="11199" w:author="Alexandre Marcondes" w:date="2019-07-09T18:16:00Z">
            <w:rPr/>
          </w:rPrChange>
        </w:rPr>
      </w:pPr>
    </w:p>
    <w:p w:rsidR="00DF2272" w:rsidRPr="004E7DBD" w:rsidRDefault="00DF2272" w:rsidP="00DF2272">
      <w:pPr>
        <w:pStyle w:val="Ttulo2"/>
        <w:numPr>
          <w:ilvl w:val="1"/>
          <w:numId w:val="6"/>
        </w:numPr>
        <w:rPr>
          <w:rPrChange w:id="11200" w:author="Alexandre Marcondes" w:date="2019-07-09T18:16:00Z">
            <w:rPr/>
          </w:rPrChange>
        </w:rPr>
      </w:pPr>
      <w:bookmarkStart w:id="11201" w:name="_Toc9088222"/>
      <w:bookmarkStart w:id="11202" w:name="_Toc9088726"/>
      <w:bookmarkStart w:id="11203" w:name="_Toc9088931"/>
      <w:bookmarkStart w:id="11204" w:name="_Toc11256299"/>
      <w:r w:rsidRPr="004E7DBD">
        <w:rPr>
          <w:rPrChange w:id="11205" w:author="Alexandre Marcondes" w:date="2019-07-09T18:16:00Z">
            <w:rPr/>
          </w:rPrChange>
        </w:rPr>
        <w:t>Inicialização</w:t>
      </w:r>
      <w:bookmarkEnd w:id="11201"/>
      <w:bookmarkEnd w:id="11202"/>
      <w:bookmarkEnd w:id="11203"/>
      <w:bookmarkEnd w:id="11204"/>
    </w:p>
    <w:p w:rsidR="00DF2272" w:rsidRPr="004E7DBD" w:rsidRDefault="00DF2272" w:rsidP="00DF2272">
      <w:pPr>
        <w:rPr>
          <w:rPrChange w:id="11206" w:author="Alexandre Marcondes" w:date="2019-07-09T18:16:00Z">
            <w:rPr/>
          </w:rPrChange>
        </w:rPr>
      </w:pPr>
    </w:p>
    <w:p w:rsidR="00DF2272" w:rsidRPr="004E7DBD" w:rsidRDefault="00DF2272" w:rsidP="00DF2272">
      <w:pPr>
        <w:rPr>
          <w:rPrChange w:id="11207" w:author="Alexandre Marcondes" w:date="2019-07-09T18:16:00Z">
            <w:rPr/>
          </w:rPrChange>
        </w:rPr>
      </w:pPr>
      <w:r w:rsidRPr="004E7DBD">
        <w:rPr>
          <w:rPrChange w:id="11208" w:author="Alexandre Marcondes" w:date="2019-07-09T18:16:00Z">
            <w:rPr/>
          </w:rPrChange>
        </w:rPr>
        <w:t>Na sequência de seções que seguem, as instruções devem ser executas para que os testes prossigam de maneira adequada.</w:t>
      </w:r>
    </w:p>
    <w:p w:rsidR="00DF2272" w:rsidRPr="004E7DBD" w:rsidRDefault="00DF2272" w:rsidP="00DF2272">
      <w:pPr>
        <w:rPr>
          <w:rPrChange w:id="11209" w:author="Alexandre Marcondes" w:date="2019-07-09T18:16:00Z">
            <w:rPr/>
          </w:rPrChange>
        </w:rPr>
      </w:pPr>
    </w:p>
    <w:p w:rsidR="00DF2272" w:rsidRPr="004E7DBD" w:rsidRDefault="00DF2272" w:rsidP="00DF2272">
      <w:pPr>
        <w:pStyle w:val="Ttulo3"/>
        <w:numPr>
          <w:ilvl w:val="2"/>
          <w:numId w:val="6"/>
        </w:numPr>
        <w:rPr>
          <w:rPrChange w:id="11210" w:author="Alexandre Marcondes" w:date="2019-07-09T18:16:00Z">
            <w:rPr/>
          </w:rPrChange>
        </w:rPr>
      </w:pPr>
      <w:bookmarkStart w:id="11211" w:name="_Toc9088223"/>
      <w:bookmarkStart w:id="11212" w:name="_Toc9088727"/>
      <w:bookmarkStart w:id="11213" w:name="_Toc9088932"/>
      <w:bookmarkStart w:id="11214" w:name="_Toc11256300"/>
      <w:r w:rsidRPr="004E7DBD">
        <w:rPr>
          <w:rPrChange w:id="11215" w:author="Alexandre Marcondes" w:date="2019-07-09T18:16:00Z">
            <w:rPr/>
          </w:rPrChange>
        </w:rPr>
        <w:t>Servidor ROS</w:t>
      </w:r>
      <w:bookmarkEnd w:id="11211"/>
      <w:bookmarkEnd w:id="11212"/>
      <w:bookmarkEnd w:id="11213"/>
      <w:bookmarkEnd w:id="11214"/>
    </w:p>
    <w:p w:rsidR="00DF2272" w:rsidRPr="004E7DBD" w:rsidRDefault="00DF2272" w:rsidP="00DF2272">
      <w:pPr>
        <w:rPr>
          <w:rPrChange w:id="11216" w:author="Alexandre Marcondes" w:date="2019-07-09T18:16:00Z">
            <w:rPr/>
          </w:rPrChange>
        </w:rPr>
      </w:pPr>
    </w:p>
    <w:p w:rsidR="00DF2272" w:rsidRPr="004E7DBD" w:rsidRDefault="00DF2272" w:rsidP="00DF2272">
      <w:pPr>
        <w:rPr>
          <w:rPrChange w:id="11217" w:author="Alexandre Marcondes" w:date="2019-07-09T18:16:00Z">
            <w:rPr/>
          </w:rPrChange>
        </w:rPr>
      </w:pPr>
      <w:r w:rsidRPr="004E7DBD">
        <w:rPr>
          <w:rPrChange w:id="11218" w:author="Alexandre Marcondes" w:date="2019-07-09T18:16:00Z">
            <w:rPr/>
          </w:rPrChange>
        </w:rPr>
        <w:t xml:space="preserve">Para realizar a configuração do servidor na estação de comando, é necessário inserir no </w:t>
      </w:r>
      <w:proofErr w:type="gramStart"/>
      <w:r w:rsidRPr="004E7DBD">
        <w:rPr>
          <w:rPrChange w:id="11219" w:author="Alexandre Marcondes" w:date="2019-07-09T18:16:00Z">
            <w:rPr/>
          </w:rPrChange>
        </w:rPr>
        <w:t xml:space="preserve">arquivo </w:t>
      </w:r>
      <w:r w:rsidRPr="004E7DBD">
        <w:rPr>
          <w:i/>
          <w:rPrChange w:id="11220" w:author="Alexandre Marcondes" w:date="2019-07-09T18:16:00Z">
            <w:rPr>
              <w:i/>
            </w:rPr>
          </w:rPrChange>
        </w:rPr>
        <w:t>.</w:t>
      </w:r>
      <w:proofErr w:type="spellStart"/>
      <w:proofErr w:type="gramEnd"/>
      <w:r w:rsidRPr="004E7DBD">
        <w:rPr>
          <w:i/>
          <w:rPrChange w:id="11221" w:author="Alexandre Marcondes" w:date="2019-07-09T18:16:00Z">
            <w:rPr>
              <w:i/>
            </w:rPr>
          </w:rPrChange>
        </w:rPr>
        <w:t>bashrc</w:t>
      </w:r>
      <w:proofErr w:type="spellEnd"/>
      <w:r w:rsidRPr="004E7DBD">
        <w:rPr>
          <w:rPrChange w:id="11222" w:author="Alexandre Marcondes" w:date="2019-07-09T18:16:00Z">
            <w:rPr/>
          </w:rPrChange>
        </w:rPr>
        <w:t xml:space="preserve"> a o comando:</w:t>
      </w:r>
    </w:p>
    <w:p w:rsidR="00DF2272" w:rsidRPr="004E7DBD" w:rsidRDefault="00DF2272" w:rsidP="00DF2272">
      <w:pPr>
        <w:rPr>
          <w:rPrChange w:id="11223" w:author="Alexandre Marcondes" w:date="2019-07-09T18:16:00Z">
            <w:rPr/>
          </w:rPrChange>
        </w:rPr>
      </w:pPr>
    </w:p>
    <w:p w:rsidR="00DF2272" w:rsidRPr="004E7DBD" w:rsidRDefault="00DF2272" w:rsidP="00DF2272">
      <w:pPr>
        <w:pStyle w:val="PargrafodaLista"/>
        <w:numPr>
          <w:ilvl w:val="0"/>
          <w:numId w:val="48"/>
        </w:numPr>
        <w:rPr>
          <w:rPrChange w:id="11224" w:author="Alexandre Marcondes" w:date="2019-07-09T18:16:00Z">
            <w:rPr/>
          </w:rPrChange>
        </w:rPr>
      </w:pPr>
      <w:proofErr w:type="spellStart"/>
      <w:proofErr w:type="gramStart"/>
      <w:r w:rsidRPr="004E7DBD">
        <w:rPr>
          <w:i/>
          <w:rPrChange w:id="11225" w:author="Alexandre Marcondes" w:date="2019-07-09T18:16:00Z">
            <w:rPr>
              <w:i/>
            </w:rPr>
          </w:rPrChange>
        </w:rPr>
        <w:t>export</w:t>
      </w:r>
      <w:proofErr w:type="spellEnd"/>
      <w:proofErr w:type="gramEnd"/>
      <w:r w:rsidRPr="004E7DBD">
        <w:rPr>
          <w:rPrChange w:id="11226" w:author="Alexandre Marcondes" w:date="2019-07-09T18:16:00Z">
            <w:rPr/>
          </w:rPrChange>
        </w:rPr>
        <w:t xml:space="preserve"> ROS_IP=”IP da máquina”:11311</w:t>
      </w:r>
    </w:p>
    <w:p w:rsidR="00DF2272" w:rsidRPr="004E7DBD" w:rsidRDefault="00DF2272" w:rsidP="00DF2272">
      <w:pPr>
        <w:rPr>
          <w:rPrChange w:id="11227" w:author="Alexandre Marcondes" w:date="2019-07-09T18:16:00Z">
            <w:rPr/>
          </w:rPrChange>
        </w:rPr>
      </w:pPr>
    </w:p>
    <w:p w:rsidR="00DF2272" w:rsidRPr="004E7DBD" w:rsidRDefault="00DF2272" w:rsidP="00DF2272">
      <w:pPr>
        <w:rPr>
          <w:rPrChange w:id="11228" w:author="Alexandre Marcondes" w:date="2019-07-09T18:16:00Z">
            <w:rPr/>
          </w:rPrChange>
        </w:rPr>
      </w:pPr>
      <w:r w:rsidRPr="004E7DBD">
        <w:rPr>
          <w:rPrChange w:id="11229" w:author="Alexandre Marcondes" w:date="2019-07-09T18:16:00Z">
            <w:rPr/>
          </w:rPrChange>
        </w:rPr>
        <w:t>No lugar de “IP da máquina” é o IP da estação de comando.</w:t>
      </w:r>
    </w:p>
    <w:p w:rsidR="00DF2272" w:rsidRPr="004E7DBD" w:rsidRDefault="00DF2272" w:rsidP="00DF2272">
      <w:pPr>
        <w:rPr>
          <w:rPrChange w:id="11230" w:author="Alexandre Marcondes" w:date="2019-07-09T18:16:00Z">
            <w:rPr/>
          </w:rPrChange>
        </w:rPr>
      </w:pPr>
    </w:p>
    <w:p w:rsidR="00DF2272" w:rsidRPr="004E7DBD" w:rsidRDefault="00DF2272" w:rsidP="00DF2272">
      <w:pPr>
        <w:pStyle w:val="Ttulo3"/>
        <w:numPr>
          <w:ilvl w:val="2"/>
          <w:numId w:val="6"/>
        </w:numPr>
        <w:rPr>
          <w:rPrChange w:id="11231" w:author="Alexandre Marcondes" w:date="2019-07-09T18:16:00Z">
            <w:rPr/>
          </w:rPrChange>
        </w:rPr>
      </w:pPr>
      <w:bookmarkStart w:id="11232" w:name="_Toc9088224"/>
      <w:bookmarkStart w:id="11233" w:name="_Toc9088728"/>
      <w:bookmarkStart w:id="11234" w:name="_Toc9088933"/>
      <w:bookmarkStart w:id="11235" w:name="_Toc11256301"/>
      <w:bookmarkStart w:id="11236" w:name="_Hlk8677510"/>
      <w:proofErr w:type="spellStart"/>
      <w:r w:rsidRPr="004E7DBD">
        <w:rPr>
          <w:rPrChange w:id="11237" w:author="Alexandre Marcondes" w:date="2019-07-09T18:16:00Z">
            <w:rPr/>
          </w:rPrChange>
        </w:rPr>
        <w:t>Launch</w:t>
      </w:r>
      <w:proofErr w:type="spellEnd"/>
      <w:r w:rsidRPr="004E7DBD">
        <w:rPr>
          <w:rPrChange w:id="11238" w:author="Alexandre Marcondes" w:date="2019-07-09T18:16:00Z">
            <w:rPr/>
          </w:rPrChange>
        </w:rPr>
        <w:t xml:space="preserve"> </w:t>
      </w:r>
      <w:proofErr w:type="gramStart"/>
      <w:r w:rsidRPr="004E7DBD">
        <w:rPr>
          <w:rPrChange w:id="11239" w:author="Alexandre Marcondes" w:date="2019-07-09T18:16:00Z">
            <w:rPr/>
          </w:rPrChange>
        </w:rPr>
        <w:t>files</w:t>
      </w:r>
      <w:bookmarkEnd w:id="11232"/>
      <w:bookmarkEnd w:id="11233"/>
      <w:bookmarkEnd w:id="11234"/>
      <w:bookmarkEnd w:id="11235"/>
      <w:proofErr w:type="gramEnd"/>
    </w:p>
    <w:p w:rsidR="00DF2272" w:rsidRPr="004E7DBD" w:rsidRDefault="00DF2272" w:rsidP="00DF2272">
      <w:pPr>
        <w:ind w:firstLine="0"/>
        <w:rPr>
          <w:rPrChange w:id="11240" w:author="Alexandre Marcondes" w:date="2019-07-09T18:16:00Z">
            <w:rPr/>
          </w:rPrChange>
        </w:rPr>
      </w:pPr>
    </w:p>
    <w:bookmarkEnd w:id="11236"/>
    <w:p w:rsidR="00DF2272" w:rsidRPr="004E7DBD" w:rsidRDefault="00DF2272" w:rsidP="00DF2272">
      <w:pPr>
        <w:rPr>
          <w:rPrChange w:id="11241" w:author="Alexandre Marcondes" w:date="2019-07-09T18:16:00Z">
            <w:rPr/>
          </w:rPrChange>
        </w:rPr>
      </w:pPr>
      <w:r w:rsidRPr="004E7DBD">
        <w:rPr>
          <w:rPrChange w:id="11242" w:author="Alexandre Marcondes" w:date="2019-07-09T18:16:00Z">
            <w:rPr/>
          </w:rPrChange>
        </w:rPr>
        <w:lastRenderedPageBreak/>
        <w:t xml:space="preserve">Para a inicialização de ambos os testes é necessário executar um </w:t>
      </w:r>
      <w:proofErr w:type="spellStart"/>
      <w:r w:rsidRPr="004E7DBD">
        <w:rPr>
          <w:i/>
          <w:rPrChange w:id="11243" w:author="Alexandre Marcondes" w:date="2019-07-09T18:16:00Z">
            <w:rPr>
              <w:i/>
            </w:rPr>
          </w:rPrChange>
        </w:rPr>
        <w:t>launch</w:t>
      </w:r>
      <w:proofErr w:type="spellEnd"/>
      <w:r w:rsidRPr="004E7DBD">
        <w:rPr>
          <w:i/>
          <w:rPrChange w:id="11244" w:author="Alexandre Marcondes" w:date="2019-07-09T18:16:00Z">
            <w:rPr>
              <w:i/>
            </w:rPr>
          </w:rPrChange>
        </w:rPr>
        <w:t xml:space="preserve"> file</w:t>
      </w:r>
      <w:r w:rsidRPr="004E7DBD">
        <w:rPr>
          <w:rPrChange w:id="11245" w:author="Alexandre Marcondes" w:date="2019-07-09T18:16:00Z">
            <w:rPr/>
          </w:rPrChange>
        </w:rPr>
        <w:t xml:space="preserve"> (ver seção </w:t>
      </w:r>
      <w:r w:rsidRPr="004E7DBD">
        <w:rPr>
          <w:rPrChange w:id="11246" w:author="Alexandre Marcondes" w:date="2019-07-09T18:16:00Z">
            <w:rPr/>
          </w:rPrChange>
        </w:rPr>
        <w:fldChar w:fldCharType="begin"/>
      </w:r>
      <w:r w:rsidRPr="004E7DBD">
        <w:rPr>
          <w:rPrChange w:id="11247" w:author="Alexandre Marcondes" w:date="2019-07-09T18:16:00Z">
            <w:rPr/>
          </w:rPrChange>
        </w:rPr>
        <w:instrText xml:space="preserve"> REF _Ref8677210 \r \h </w:instrText>
      </w:r>
      <w:r w:rsidRPr="004E7DBD">
        <w:rPr>
          <w:rPrChange w:id="11248" w:author="Alexandre Marcondes" w:date="2019-07-09T18:16:00Z">
            <w:rPr/>
          </w:rPrChange>
        </w:rPr>
      </w:r>
      <w:r w:rsidRPr="004E7DBD">
        <w:rPr>
          <w:rPrChange w:id="11249" w:author="Alexandre Marcondes" w:date="2019-07-09T18:16:00Z">
            <w:rPr/>
          </w:rPrChange>
        </w:rPr>
        <w:fldChar w:fldCharType="separate"/>
      </w:r>
      <w:r w:rsidR="00C239C6" w:rsidRPr="004E7DBD">
        <w:rPr>
          <w:rPrChange w:id="11250" w:author="Alexandre Marcondes" w:date="2019-07-09T18:16:00Z">
            <w:rPr/>
          </w:rPrChange>
        </w:rPr>
        <w:t>3.1.8</w:t>
      </w:r>
      <w:r w:rsidRPr="004E7DBD">
        <w:rPr>
          <w:rPrChange w:id="11251" w:author="Alexandre Marcondes" w:date="2019-07-09T18:16:00Z">
            <w:rPr/>
          </w:rPrChange>
        </w:rPr>
        <w:fldChar w:fldCharType="end"/>
      </w:r>
      <w:r w:rsidRPr="004E7DBD">
        <w:rPr>
          <w:rPrChange w:id="11252" w:author="Alexandre Marcondes" w:date="2019-07-09T18:16:00Z">
            <w:rPr/>
          </w:rPrChange>
        </w:rPr>
        <w:t>)</w:t>
      </w:r>
      <w:r w:rsidRPr="004E7DBD">
        <w:rPr>
          <w:i/>
          <w:rPrChange w:id="11253" w:author="Alexandre Marcondes" w:date="2019-07-09T18:16:00Z">
            <w:rPr>
              <w:i/>
            </w:rPr>
          </w:rPrChange>
        </w:rPr>
        <w:t xml:space="preserve"> </w:t>
      </w:r>
      <w:r w:rsidRPr="004E7DBD">
        <w:rPr>
          <w:rPrChange w:id="11254" w:author="Alexandre Marcondes" w:date="2019-07-09T18:16:00Z">
            <w:rPr/>
          </w:rPrChange>
        </w:rPr>
        <w:t>que inicializa os nodos necessários para a execução dos testes. Os nodos inicialização são:</w:t>
      </w:r>
    </w:p>
    <w:p w:rsidR="00DF2272" w:rsidRPr="004E7DBD" w:rsidRDefault="00DF2272" w:rsidP="00DF2272">
      <w:pPr>
        <w:rPr>
          <w:rPrChange w:id="11255" w:author="Alexandre Marcondes" w:date="2019-07-09T18:16:00Z">
            <w:rPr/>
          </w:rPrChange>
        </w:rPr>
      </w:pPr>
    </w:p>
    <w:p w:rsidR="00DF2272" w:rsidRPr="004E7DBD" w:rsidRDefault="00DF2272" w:rsidP="00DF2272">
      <w:pPr>
        <w:pStyle w:val="PargrafodaLista"/>
        <w:numPr>
          <w:ilvl w:val="0"/>
          <w:numId w:val="46"/>
        </w:numPr>
        <w:rPr>
          <w:rPrChange w:id="11256" w:author="Alexandre Marcondes" w:date="2019-07-09T18:16:00Z">
            <w:rPr/>
          </w:rPrChange>
        </w:rPr>
      </w:pPr>
      <w:proofErr w:type="spellStart"/>
      <w:r w:rsidRPr="004E7DBD">
        <w:rPr>
          <w:rPrChange w:id="11257" w:author="Alexandre Marcondes" w:date="2019-07-09T18:16:00Z">
            <w:rPr/>
          </w:rPrChange>
        </w:rPr>
        <w:t>Gazebo</w:t>
      </w:r>
      <w:proofErr w:type="spellEnd"/>
      <w:r w:rsidRPr="004E7DBD">
        <w:rPr>
          <w:rPrChange w:id="11258" w:author="Alexandre Marcondes" w:date="2019-07-09T18:16:00Z">
            <w:rPr/>
          </w:rPrChange>
        </w:rPr>
        <w:t xml:space="preserve"> + ambiente + VANT virtual:</w:t>
      </w:r>
    </w:p>
    <w:p w:rsidR="00DF2272" w:rsidRPr="004E7DBD" w:rsidRDefault="00DF2272" w:rsidP="00DF2272">
      <w:pPr>
        <w:pStyle w:val="PargrafodaLista"/>
        <w:numPr>
          <w:ilvl w:val="0"/>
          <w:numId w:val="46"/>
        </w:numPr>
        <w:rPr>
          <w:rPrChange w:id="11259" w:author="Alexandre Marcondes" w:date="2019-07-09T18:16:00Z">
            <w:rPr/>
          </w:rPrChange>
        </w:rPr>
      </w:pPr>
      <w:proofErr w:type="spellStart"/>
      <w:proofErr w:type="gramStart"/>
      <w:r w:rsidRPr="004E7DBD">
        <w:rPr>
          <w:rPrChange w:id="11260" w:author="Alexandre Marcondes" w:date="2019-07-09T18:16:00Z">
            <w:rPr/>
          </w:rPrChange>
        </w:rPr>
        <w:t>MoveIt</w:t>
      </w:r>
      <w:proofErr w:type="spellEnd"/>
      <w:proofErr w:type="gramEnd"/>
    </w:p>
    <w:p w:rsidR="00DF2272" w:rsidRPr="004E7DBD" w:rsidRDefault="00DF2272" w:rsidP="00DF2272">
      <w:pPr>
        <w:pStyle w:val="PargrafodaLista"/>
        <w:numPr>
          <w:ilvl w:val="0"/>
          <w:numId w:val="46"/>
        </w:numPr>
        <w:rPr>
          <w:rPrChange w:id="11261" w:author="Alexandre Marcondes" w:date="2019-07-09T18:16:00Z">
            <w:rPr/>
          </w:rPrChange>
        </w:rPr>
      </w:pPr>
      <w:proofErr w:type="gramStart"/>
      <w:r w:rsidRPr="004E7DBD">
        <w:rPr>
          <w:i/>
          <w:rPrChange w:id="11262" w:author="Alexandre Marcondes" w:date="2019-07-09T18:16:00Z">
            <w:rPr>
              <w:i/>
            </w:rPr>
          </w:rPrChange>
        </w:rPr>
        <w:t>pickpoint</w:t>
      </w:r>
      <w:proofErr w:type="gramEnd"/>
      <w:r w:rsidRPr="004E7DBD">
        <w:rPr>
          <w:i/>
          <w:rPrChange w:id="11263" w:author="Alexandre Marcondes" w:date="2019-07-09T18:16:00Z">
            <w:rPr>
              <w:i/>
            </w:rPr>
          </w:rPrChange>
        </w:rPr>
        <w:t>.py</w:t>
      </w:r>
    </w:p>
    <w:p w:rsidR="00DF2272" w:rsidRPr="004E7DBD" w:rsidRDefault="00DF2272" w:rsidP="00DF2272">
      <w:pPr>
        <w:pStyle w:val="PargrafodaLista"/>
        <w:numPr>
          <w:ilvl w:val="0"/>
          <w:numId w:val="46"/>
        </w:numPr>
        <w:rPr>
          <w:rPrChange w:id="11264" w:author="Alexandre Marcondes" w:date="2019-07-09T18:16:00Z">
            <w:rPr/>
          </w:rPrChange>
        </w:rPr>
      </w:pPr>
      <w:proofErr w:type="spellStart"/>
      <w:proofErr w:type="gramStart"/>
      <w:r w:rsidRPr="004E7DBD">
        <w:rPr>
          <w:i/>
          <w:rPrChange w:id="11265" w:author="Alexandre Marcondes" w:date="2019-07-09T18:16:00Z">
            <w:rPr>
              <w:i/>
            </w:rPr>
          </w:rPrChange>
        </w:rPr>
        <w:t>quad_joystick_interface</w:t>
      </w:r>
      <w:proofErr w:type="spellEnd"/>
      <w:proofErr w:type="gramEnd"/>
    </w:p>
    <w:p w:rsidR="00DF2272" w:rsidRPr="004E7DBD" w:rsidRDefault="00DF2272" w:rsidP="00DF2272">
      <w:pPr>
        <w:pStyle w:val="PargrafodaLista"/>
        <w:numPr>
          <w:ilvl w:val="0"/>
          <w:numId w:val="46"/>
        </w:numPr>
        <w:rPr>
          <w:rPrChange w:id="11266" w:author="Alexandre Marcondes" w:date="2019-07-09T18:16:00Z">
            <w:rPr/>
          </w:rPrChange>
        </w:rPr>
      </w:pPr>
      <w:proofErr w:type="spellStart"/>
      <w:proofErr w:type="gramStart"/>
      <w:r w:rsidRPr="004E7DBD">
        <w:rPr>
          <w:i/>
          <w:rPrChange w:id="11267" w:author="Alexandre Marcondes" w:date="2019-07-09T18:16:00Z">
            <w:rPr>
              <w:i/>
            </w:rPr>
          </w:rPrChange>
        </w:rPr>
        <w:t>position_controller_node</w:t>
      </w:r>
      <w:proofErr w:type="spellEnd"/>
      <w:proofErr w:type="gramEnd"/>
    </w:p>
    <w:p w:rsidR="00DF2272" w:rsidRPr="004E7DBD" w:rsidRDefault="00DF2272" w:rsidP="00DF2272">
      <w:pPr>
        <w:pStyle w:val="PargrafodaLista"/>
        <w:numPr>
          <w:ilvl w:val="0"/>
          <w:numId w:val="46"/>
        </w:numPr>
        <w:rPr>
          <w:rPrChange w:id="11268" w:author="Alexandre Marcondes" w:date="2019-07-09T18:16:00Z">
            <w:rPr/>
          </w:rPrChange>
        </w:rPr>
      </w:pPr>
      <w:proofErr w:type="spellStart"/>
      <w:proofErr w:type="gramStart"/>
      <w:r w:rsidRPr="004E7DBD">
        <w:rPr>
          <w:i/>
          <w:rPrChange w:id="11269" w:author="Alexandre Marcondes" w:date="2019-07-09T18:16:00Z">
            <w:rPr>
              <w:i/>
            </w:rPr>
          </w:rPrChange>
        </w:rPr>
        <w:t>atitude_controller_node</w:t>
      </w:r>
      <w:proofErr w:type="spellEnd"/>
      <w:proofErr w:type="gramEnd"/>
    </w:p>
    <w:p w:rsidR="00DF2272" w:rsidRPr="004E7DBD" w:rsidRDefault="00DF2272" w:rsidP="00DF2272">
      <w:pPr>
        <w:pStyle w:val="PargrafodaLista"/>
        <w:numPr>
          <w:ilvl w:val="0"/>
          <w:numId w:val="46"/>
        </w:numPr>
        <w:rPr>
          <w:rPrChange w:id="11270" w:author="Alexandre Marcondes" w:date="2019-07-09T18:16:00Z">
            <w:rPr/>
          </w:rPrChange>
        </w:rPr>
      </w:pPr>
      <w:proofErr w:type="spellStart"/>
      <w:proofErr w:type="gramStart"/>
      <w:r w:rsidRPr="004E7DBD">
        <w:rPr>
          <w:i/>
          <w:rPrChange w:id="11271" w:author="Alexandre Marcondes" w:date="2019-07-09T18:16:00Z">
            <w:rPr>
              <w:i/>
            </w:rPr>
          </w:rPrChange>
        </w:rPr>
        <w:t>waypoint_node_publisher</w:t>
      </w:r>
      <w:proofErr w:type="spellEnd"/>
      <w:proofErr w:type="gramEnd"/>
    </w:p>
    <w:p w:rsidR="00DF2272" w:rsidRPr="004E7DBD" w:rsidRDefault="00DF2272" w:rsidP="00DF2272">
      <w:pPr>
        <w:pStyle w:val="PargrafodaLista"/>
        <w:numPr>
          <w:ilvl w:val="0"/>
          <w:numId w:val="46"/>
        </w:numPr>
        <w:rPr>
          <w:rPrChange w:id="11272" w:author="Alexandre Marcondes" w:date="2019-07-09T18:16:00Z">
            <w:rPr/>
          </w:rPrChange>
        </w:rPr>
      </w:pPr>
      <w:proofErr w:type="spellStart"/>
      <w:proofErr w:type="gramStart"/>
      <w:r w:rsidRPr="004E7DBD">
        <w:rPr>
          <w:i/>
          <w:rPrChange w:id="11273" w:author="Alexandre Marcondes" w:date="2019-07-09T18:16:00Z">
            <w:rPr>
              <w:i/>
            </w:rPr>
          </w:rPrChange>
        </w:rPr>
        <w:t>joint_state_node</w:t>
      </w:r>
      <w:proofErr w:type="spellEnd"/>
      <w:proofErr w:type="gramEnd"/>
    </w:p>
    <w:p w:rsidR="00DF2272" w:rsidRPr="004E7DBD" w:rsidRDefault="00DF2272" w:rsidP="00DF2272">
      <w:pPr>
        <w:pStyle w:val="PargrafodaLista"/>
        <w:numPr>
          <w:ilvl w:val="0"/>
          <w:numId w:val="46"/>
        </w:numPr>
        <w:rPr>
          <w:rPrChange w:id="11274" w:author="Alexandre Marcondes" w:date="2019-07-09T18:16:00Z">
            <w:rPr/>
          </w:rPrChange>
        </w:rPr>
      </w:pPr>
      <w:proofErr w:type="spellStart"/>
      <w:proofErr w:type="gramStart"/>
      <w:r w:rsidRPr="004E7DBD">
        <w:rPr>
          <w:i/>
          <w:rPrChange w:id="11275" w:author="Alexandre Marcondes" w:date="2019-07-09T18:16:00Z">
            <w:rPr>
              <w:i/>
            </w:rPr>
          </w:rPrChange>
        </w:rPr>
        <w:t>robot_state_publisher</w:t>
      </w:r>
      <w:proofErr w:type="spellEnd"/>
      <w:proofErr w:type="gramEnd"/>
    </w:p>
    <w:p w:rsidR="00DF2272" w:rsidRPr="004E7DBD" w:rsidRDefault="00DF2272" w:rsidP="00DF2272">
      <w:pPr>
        <w:pStyle w:val="PargrafodaLista"/>
        <w:numPr>
          <w:ilvl w:val="0"/>
          <w:numId w:val="46"/>
        </w:numPr>
        <w:rPr>
          <w:rPrChange w:id="11276" w:author="Alexandre Marcondes" w:date="2019-07-09T18:16:00Z">
            <w:rPr/>
          </w:rPrChange>
        </w:rPr>
      </w:pPr>
      <w:proofErr w:type="spellStart"/>
      <w:proofErr w:type="gramStart"/>
      <w:r w:rsidRPr="004E7DBD">
        <w:rPr>
          <w:i/>
          <w:rPrChange w:id="11277" w:author="Alexandre Marcondes" w:date="2019-07-09T18:16:00Z">
            <w:rPr>
              <w:i/>
            </w:rPr>
          </w:rPrChange>
        </w:rPr>
        <w:t>action_controller</w:t>
      </w:r>
      <w:proofErr w:type="spellEnd"/>
      <w:proofErr w:type="gramEnd"/>
    </w:p>
    <w:p w:rsidR="00DF2272" w:rsidRPr="004E7DBD" w:rsidRDefault="00DF2272" w:rsidP="00DF2272">
      <w:pPr>
        <w:pStyle w:val="PargrafodaLista"/>
        <w:numPr>
          <w:ilvl w:val="0"/>
          <w:numId w:val="46"/>
        </w:numPr>
        <w:rPr>
          <w:rPrChange w:id="11278" w:author="Alexandre Marcondes" w:date="2019-07-09T18:16:00Z">
            <w:rPr/>
          </w:rPrChange>
        </w:rPr>
      </w:pPr>
      <w:proofErr w:type="spellStart"/>
      <w:proofErr w:type="gramStart"/>
      <w:r w:rsidRPr="004E7DBD">
        <w:rPr>
          <w:i/>
          <w:rPrChange w:id="11279" w:author="Alexandre Marcondes" w:date="2019-07-09T18:16:00Z">
            <w:rPr>
              <w:i/>
            </w:rPr>
          </w:rPrChange>
        </w:rPr>
        <w:t>joy_node</w:t>
      </w:r>
      <w:proofErr w:type="spellEnd"/>
      <w:proofErr w:type="gramEnd"/>
    </w:p>
    <w:p w:rsidR="00DF2272" w:rsidRPr="004E7DBD" w:rsidRDefault="00DF2272" w:rsidP="00DF2272">
      <w:pPr>
        <w:pStyle w:val="PargrafodaLista"/>
        <w:numPr>
          <w:ilvl w:val="0"/>
          <w:numId w:val="46"/>
        </w:numPr>
        <w:rPr>
          <w:rPrChange w:id="11280" w:author="Alexandre Marcondes" w:date="2019-07-09T18:16:00Z">
            <w:rPr/>
          </w:rPrChange>
        </w:rPr>
      </w:pPr>
      <w:proofErr w:type="spellStart"/>
      <w:proofErr w:type="gramStart"/>
      <w:r w:rsidRPr="004E7DBD">
        <w:rPr>
          <w:i/>
          <w:rPrChange w:id="11281" w:author="Alexandre Marcondes" w:date="2019-07-09T18:16:00Z">
            <w:rPr>
              <w:i/>
            </w:rPr>
          </w:rPrChange>
        </w:rPr>
        <w:t>robot_description</w:t>
      </w:r>
      <w:proofErr w:type="spellEnd"/>
      <w:proofErr w:type="gramEnd"/>
    </w:p>
    <w:p w:rsidR="00DF2272" w:rsidRPr="004E7DBD" w:rsidRDefault="00DF2272" w:rsidP="00DF2272">
      <w:pPr>
        <w:pStyle w:val="PargrafodaLista"/>
        <w:numPr>
          <w:ilvl w:val="0"/>
          <w:numId w:val="46"/>
        </w:numPr>
        <w:rPr>
          <w:rPrChange w:id="11282" w:author="Alexandre Marcondes" w:date="2019-07-09T18:16:00Z">
            <w:rPr/>
          </w:rPrChange>
        </w:rPr>
      </w:pPr>
      <w:proofErr w:type="spellStart"/>
      <w:proofErr w:type="gramStart"/>
      <w:r w:rsidRPr="004E7DBD">
        <w:rPr>
          <w:i/>
          <w:rPrChange w:id="11283" w:author="Alexandre Marcondes" w:date="2019-07-09T18:16:00Z">
            <w:rPr>
              <w:i/>
            </w:rPr>
          </w:rPrChange>
        </w:rPr>
        <w:t>launch_map</w:t>
      </w:r>
      <w:proofErr w:type="gramEnd"/>
      <w:r w:rsidRPr="004E7DBD">
        <w:rPr>
          <w:i/>
          <w:rPrChange w:id="11284" w:author="Alexandre Marcondes" w:date="2019-07-09T18:16:00Z">
            <w:rPr>
              <w:i/>
            </w:rPr>
          </w:rPrChange>
        </w:rPr>
        <w:t>.launch</w:t>
      </w:r>
      <w:proofErr w:type="spellEnd"/>
    </w:p>
    <w:p w:rsidR="00DF2272" w:rsidRPr="004E7DBD" w:rsidRDefault="00DF2272" w:rsidP="00DF2272">
      <w:pPr>
        <w:pStyle w:val="PargrafodaLista"/>
        <w:numPr>
          <w:ilvl w:val="0"/>
          <w:numId w:val="46"/>
        </w:numPr>
        <w:rPr>
          <w:rPrChange w:id="11285" w:author="Alexandre Marcondes" w:date="2019-07-09T18:16:00Z">
            <w:rPr/>
          </w:rPrChange>
        </w:rPr>
      </w:pPr>
      <w:proofErr w:type="spellStart"/>
      <w:proofErr w:type="gramStart"/>
      <w:r w:rsidRPr="004E7DBD">
        <w:rPr>
          <w:i/>
          <w:rPrChange w:id="11286" w:author="Alexandre Marcondes" w:date="2019-07-09T18:16:00Z">
            <w:rPr>
              <w:i/>
            </w:rPr>
          </w:rPrChange>
        </w:rPr>
        <w:t>rviz</w:t>
      </w:r>
      <w:proofErr w:type="spellEnd"/>
      <w:proofErr w:type="gramEnd"/>
    </w:p>
    <w:p w:rsidR="00DF2272" w:rsidRPr="004E7DBD" w:rsidRDefault="00DF2272" w:rsidP="00DF2272">
      <w:pPr>
        <w:rPr>
          <w:rPrChange w:id="11287" w:author="Alexandre Marcondes" w:date="2019-07-09T18:16:00Z">
            <w:rPr/>
          </w:rPrChange>
        </w:rPr>
      </w:pPr>
    </w:p>
    <w:p w:rsidR="00DF2272" w:rsidRPr="004E7DBD" w:rsidRDefault="00DF2272" w:rsidP="00DF2272">
      <w:pPr>
        <w:rPr>
          <w:rPrChange w:id="11288" w:author="Alexandre Marcondes" w:date="2019-07-09T18:16:00Z">
            <w:rPr/>
          </w:rPrChange>
        </w:rPr>
      </w:pPr>
      <w:r w:rsidRPr="004E7DBD">
        <w:rPr>
          <w:rPrChange w:id="11289" w:author="Alexandre Marcondes" w:date="2019-07-09T18:16:00Z">
            <w:rPr/>
          </w:rPrChange>
        </w:rPr>
        <w:t xml:space="preserve">A </w:t>
      </w:r>
      <w:r w:rsidRPr="004E7DBD">
        <w:rPr>
          <w:rPrChange w:id="11290" w:author="Alexandre Marcondes" w:date="2019-07-09T18:16:00Z">
            <w:rPr/>
          </w:rPrChange>
        </w:rPr>
        <w:fldChar w:fldCharType="begin"/>
      </w:r>
      <w:r w:rsidRPr="004E7DBD">
        <w:rPr>
          <w:rPrChange w:id="11291" w:author="Alexandre Marcondes" w:date="2019-07-09T18:16:00Z">
            <w:rPr/>
          </w:rPrChange>
        </w:rPr>
        <w:instrText xml:space="preserve"> REF _Ref8682297 \h </w:instrText>
      </w:r>
      <w:r w:rsidRPr="004E7DBD">
        <w:rPr>
          <w:rPrChange w:id="11292" w:author="Alexandre Marcondes" w:date="2019-07-09T18:16:00Z">
            <w:rPr/>
          </w:rPrChange>
        </w:rPr>
      </w:r>
      <w:r w:rsidRPr="004E7DBD">
        <w:rPr>
          <w:rPrChange w:id="11293" w:author="Alexandre Marcondes" w:date="2019-07-09T18:16:00Z">
            <w:rPr/>
          </w:rPrChange>
        </w:rPr>
        <w:fldChar w:fldCharType="separate"/>
      </w:r>
      <w:r w:rsidR="00C239C6" w:rsidRPr="004E7DBD">
        <w:rPr>
          <w:rPrChange w:id="11294" w:author="Alexandre Marcondes" w:date="2019-07-09T18:16:00Z">
            <w:rPr/>
          </w:rPrChange>
        </w:rPr>
        <w:t xml:space="preserve">Figura </w:t>
      </w:r>
      <w:r w:rsidR="00C239C6" w:rsidRPr="004E7DBD">
        <w:rPr>
          <w:noProof/>
          <w:rPrChange w:id="11295" w:author="Alexandre Marcondes" w:date="2019-07-09T18:16:00Z">
            <w:rPr>
              <w:noProof/>
            </w:rPr>
          </w:rPrChange>
        </w:rPr>
        <w:t>47</w:t>
      </w:r>
      <w:r w:rsidRPr="004E7DBD">
        <w:rPr>
          <w:rPrChange w:id="11296" w:author="Alexandre Marcondes" w:date="2019-07-09T18:16:00Z">
            <w:rPr/>
          </w:rPrChange>
        </w:rPr>
        <w:fldChar w:fldCharType="end"/>
      </w:r>
      <w:r w:rsidRPr="004E7DBD">
        <w:rPr>
          <w:rPrChange w:id="11297" w:author="Alexandre Marcondes" w:date="2019-07-09T18:16:00Z">
            <w:rPr/>
          </w:rPrChange>
        </w:rPr>
        <w:t xml:space="preserve"> apresenta um trecho do código do deste </w:t>
      </w:r>
      <w:proofErr w:type="spellStart"/>
      <w:r w:rsidRPr="004E7DBD">
        <w:rPr>
          <w:i/>
          <w:rPrChange w:id="11298" w:author="Alexandre Marcondes" w:date="2019-07-09T18:16:00Z">
            <w:rPr>
              <w:i/>
            </w:rPr>
          </w:rPrChange>
        </w:rPr>
        <w:t>launch</w:t>
      </w:r>
      <w:proofErr w:type="spellEnd"/>
      <w:r w:rsidRPr="004E7DBD">
        <w:rPr>
          <w:i/>
          <w:rPrChange w:id="11299" w:author="Alexandre Marcondes" w:date="2019-07-09T18:16:00Z">
            <w:rPr>
              <w:i/>
            </w:rPr>
          </w:rPrChange>
        </w:rPr>
        <w:t xml:space="preserve"> file </w:t>
      </w:r>
      <w:r w:rsidRPr="004E7DBD">
        <w:rPr>
          <w:rPrChange w:id="11300" w:author="Alexandre Marcondes" w:date="2019-07-09T18:16:00Z">
            <w:rPr/>
          </w:rPrChange>
        </w:rPr>
        <w:t xml:space="preserve">onde é inicializado o </w:t>
      </w:r>
      <w:proofErr w:type="spellStart"/>
      <w:r w:rsidRPr="004E7DBD">
        <w:rPr>
          <w:i/>
          <w:rPrChange w:id="11301" w:author="Alexandre Marcondes" w:date="2019-07-09T18:16:00Z">
            <w:rPr>
              <w:i/>
            </w:rPr>
          </w:rPrChange>
        </w:rPr>
        <w:t>pickpoint</w:t>
      </w:r>
      <w:proofErr w:type="spellEnd"/>
      <w:r w:rsidRPr="004E7DBD">
        <w:rPr>
          <w:i/>
          <w:rPrChange w:id="11302" w:author="Alexandre Marcondes" w:date="2019-07-09T18:16:00Z">
            <w:rPr>
              <w:i/>
            </w:rPr>
          </w:rPrChange>
        </w:rPr>
        <w:t xml:space="preserve"> </w:t>
      </w:r>
      <w:r w:rsidRPr="004E7DBD">
        <w:rPr>
          <w:rPrChange w:id="11303" w:author="Alexandre Marcondes" w:date="2019-07-09T18:16:00Z">
            <w:rPr/>
          </w:rPrChange>
        </w:rPr>
        <w:t xml:space="preserve">e o </w:t>
      </w:r>
      <w:proofErr w:type="spellStart"/>
      <w:proofErr w:type="gramStart"/>
      <w:r w:rsidRPr="004E7DBD">
        <w:rPr>
          <w:i/>
          <w:rPrChange w:id="11304" w:author="Alexandre Marcondes" w:date="2019-07-09T18:16:00Z">
            <w:rPr>
              <w:i/>
            </w:rPr>
          </w:rPrChange>
        </w:rPr>
        <w:t>launch_map.</w:t>
      </w:r>
      <w:proofErr w:type="gramEnd"/>
      <w:r w:rsidRPr="004E7DBD">
        <w:rPr>
          <w:i/>
          <w:rPrChange w:id="11305" w:author="Alexandre Marcondes" w:date="2019-07-09T18:16:00Z">
            <w:rPr>
              <w:i/>
            </w:rPr>
          </w:rPrChange>
        </w:rPr>
        <w:t>launch</w:t>
      </w:r>
      <w:proofErr w:type="spellEnd"/>
      <w:r w:rsidRPr="004E7DBD">
        <w:rPr>
          <w:rPrChange w:id="11306" w:author="Alexandre Marcondes" w:date="2019-07-09T18:16:00Z">
            <w:rPr/>
          </w:rPrChange>
        </w:rPr>
        <w:t>.</w:t>
      </w:r>
    </w:p>
    <w:p w:rsidR="00DF2272" w:rsidRPr="004E7DBD" w:rsidRDefault="00DF2272" w:rsidP="00DF2272">
      <w:pPr>
        <w:rPr>
          <w:rPrChange w:id="11307" w:author="Alexandre Marcondes" w:date="2019-07-09T18:16:00Z">
            <w:rPr/>
          </w:rPrChange>
        </w:rPr>
      </w:pPr>
    </w:p>
    <w:p w:rsidR="00DF2272" w:rsidRPr="004E7DBD" w:rsidRDefault="00DF2272" w:rsidP="00DF2272">
      <w:pPr>
        <w:pStyle w:val="Legenda"/>
        <w:keepNext/>
        <w:jc w:val="center"/>
        <w:rPr>
          <w:rPrChange w:id="11308" w:author="Alexandre Marcondes" w:date="2019-07-09T18:16:00Z">
            <w:rPr/>
          </w:rPrChange>
        </w:rPr>
      </w:pPr>
      <w:bookmarkStart w:id="11309" w:name="_Ref8682297"/>
      <w:bookmarkStart w:id="11310" w:name="_Toc9086590"/>
      <w:bookmarkStart w:id="11311" w:name="_Toc9086915"/>
      <w:bookmarkStart w:id="11312" w:name="_Toc9087042"/>
      <w:bookmarkStart w:id="11313" w:name="_Toc9088053"/>
      <w:bookmarkStart w:id="11314" w:name="_Toc9088394"/>
      <w:bookmarkStart w:id="11315" w:name="_Toc9088519"/>
      <w:r w:rsidRPr="004E7DBD">
        <w:rPr>
          <w:rPrChange w:id="11316" w:author="Alexandre Marcondes" w:date="2019-07-09T18:16:00Z">
            <w:rPr/>
          </w:rPrChange>
        </w:rPr>
        <w:t xml:space="preserve">Figura </w:t>
      </w:r>
      <w:r w:rsidRPr="004E7DBD">
        <w:rPr>
          <w:noProof/>
          <w:rPrChange w:id="11317" w:author="Alexandre Marcondes" w:date="2019-07-09T18:16:00Z">
            <w:rPr>
              <w:noProof/>
            </w:rPr>
          </w:rPrChange>
        </w:rPr>
        <w:fldChar w:fldCharType="begin"/>
      </w:r>
      <w:r w:rsidRPr="004E7DBD">
        <w:rPr>
          <w:noProof/>
          <w:rPrChange w:id="11318" w:author="Alexandre Marcondes" w:date="2019-07-09T18:16:00Z">
            <w:rPr>
              <w:noProof/>
            </w:rPr>
          </w:rPrChange>
        </w:rPr>
        <w:instrText xml:space="preserve"> SEQ Figura \* ARABIC </w:instrText>
      </w:r>
      <w:r w:rsidRPr="004E7DBD">
        <w:rPr>
          <w:noProof/>
          <w:rPrChange w:id="11319" w:author="Alexandre Marcondes" w:date="2019-07-09T18:16:00Z">
            <w:rPr>
              <w:noProof/>
            </w:rPr>
          </w:rPrChange>
        </w:rPr>
        <w:fldChar w:fldCharType="separate"/>
      </w:r>
      <w:r w:rsidR="00881DF2" w:rsidRPr="004E7DBD">
        <w:rPr>
          <w:noProof/>
          <w:rPrChange w:id="11320" w:author="Alexandre Marcondes" w:date="2019-07-09T18:16:00Z">
            <w:rPr>
              <w:noProof/>
            </w:rPr>
          </w:rPrChange>
        </w:rPr>
        <w:t>47</w:t>
      </w:r>
      <w:r w:rsidRPr="004E7DBD">
        <w:rPr>
          <w:noProof/>
          <w:rPrChange w:id="11321" w:author="Alexandre Marcondes" w:date="2019-07-09T18:16:00Z">
            <w:rPr>
              <w:noProof/>
            </w:rPr>
          </w:rPrChange>
        </w:rPr>
        <w:fldChar w:fldCharType="end"/>
      </w:r>
      <w:bookmarkEnd w:id="11309"/>
      <w:r w:rsidRPr="004E7DBD">
        <w:rPr>
          <w:rPrChange w:id="11322" w:author="Alexandre Marcondes" w:date="2019-07-09T18:16:00Z">
            <w:rPr/>
          </w:rPrChange>
        </w:rPr>
        <w:t xml:space="preserve"> - </w:t>
      </w:r>
      <w:proofErr w:type="spellStart"/>
      <w:r w:rsidRPr="004E7DBD">
        <w:rPr>
          <w:rPrChange w:id="11323" w:author="Alexandre Marcondes" w:date="2019-07-09T18:16:00Z">
            <w:rPr/>
          </w:rPrChange>
        </w:rPr>
        <w:t>Launch</w:t>
      </w:r>
      <w:proofErr w:type="spellEnd"/>
      <w:r w:rsidRPr="004E7DBD">
        <w:rPr>
          <w:rPrChange w:id="11324" w:author="Alexandre Marcondes" w:date="2019-07-09T18:16:00Z">
            <w:rPr/>
          </w:rPrChange>
        </w:rPr>
        <w:t xml:space="preserve"> file</w:t>
      </w:r>
      <w:bookmarkEnd w:id="11310"/>
      <w:bookmarkEnd w:id="11311"/>
      <w:bookmarkEnd w:id="11312"/>
      <w:bookmarkEnd w:id="11313"/>
      <w:bookmarkEnd w:id="11314"/>
      <w:bookmarkEnd w:id="11315"/>
    </w:p>
    <w:bookmarkStart w:id="11325" w:name="_MON_1619292445"/>
    <w:bookmarkEnd w:id="11325"/>
    <w:p w:rsidR="00DF2272" w:rsidRPr="004E7DBD" w:rsidRDefault="00DF2272" w:rsidP="00DF2272">
      <w:pPr>
        <w:rPr>
          <w:rPrChange w:id="11326" w:author="Alexandre Marcondes" w:date="2019-07-09T18:16:00Z">
            <w:rPr/>
          </w:rPrChange>
        </w:rPr>
      </w:pPr>
      <w:r w:rsidRPr="004E7DBD">
        <w:rPr>
          <w:rPrChange w:id="11327" w:author="Alexandre Marcondes" w:date="2019-07-09T18:16:00Z">
            <w:rPr/>
          </w:rPrChange>
        </w:rPr>
        <w:object w:dxaOrig="8504" w:dyaOrig="1229">
          <v:shape id="_x0000_i1043" type="#_x0000_t75" style="width:425.25pt;height:61.5pt" o:ole="">
            <v:imagedata r:id="rId76" o:title=""/>
          </v:shape>
          <o:OLEObject Type="Embed" ProgID="Word.OpenDocumentText.12" ShapeID="_x0000_i1043" DrawAspect="Content" ObjectID="_1624201433" r:id="rId77"/>
        </w:object>
      </w:r>
    </w:p>
    <w:p w:rsidR="00DF2272" w:rsidRPr="004E7DBD" w:rsidRDefault="00DF2272" w:rsidP="00DF2272">
      <w:pPr>
        <w:jc w:val="center"/>
        <w:rPr>
          <w:rPrChange w:id="11328" w:author="Alexandre Marcondes" w:date="2019-07-09T18:16:00Z">
            <w:rPr/>
          </w:rPrChange>
        </w:rPr>
      </w:pPr>
      <w:r w:rsidRPr="004E7DBD">
        <w:rPr>
          <w:rPrChange w:id="11329" w:author="Alexandre Marcondes" w:date="2019-07-09T18:16:00Z">
            <w:rPr/>
          </w:rPrChange>
        </w:rPr>
        <w:t>Fonte: Arquivo pessoal</w:t>
      </w:r>
    </w:p>
    <w:p w:rsidR="00DF2272" w:rsidRPr="004E7DBD" w:rsidRDefault="00DF2272" w:rsidP="00DF2272">
      <w:pPr>
        <w:rPr>
          <w:rPrChange w:id="11330" w:author="Alexandre Marcondes" w:date="2019-07-09T18:16:00Z">
            <w:rPr/>
          </w:rPrChange>
        </w:rPr>
      </w:pPr>
    </w:p>
    <w:p w:rsidR="00DF2272" w:rsidRPr="004E7DBD" w:rsidRDefault="00DF2272" w:rsidP="00DF2272">
      <w:pPr>
        <w:rPr>
          <w:rPrChange w:id="11331" w:author="Alexandre Marcondes" w:date="2019-07-09T18:16:00Z">
            <w:rPr/>
          </w:rPrChange>
        </w:rPr>
      </w:pPr>
      <w:r w:rsidRPr="004E7DBD">
        <w:rPr>
          <w:rPrChange w:id="11332" w:author="Alexandre Marcondes" w:date="2019-07-09T18:16:00Z">
            <w:rPr/>
          </w:rPrChange>
        </w:rPr>
        <w:t xml:space="preserve">Após o término da execução do </w:t>
      </w:r>
      <w:proofErr w:type="spellStart"/>
      <w:r w:rsidRPr="004E7DBD">
        <w:rPr>
          <w:i/>
          <w:rPrChange w:id="11333" w:author="Alexandre Marcondes" w:date="2019-07-09T18:16:00Z">
            <w:rPr>
              <w:i/>
            </w:rPr>
          </w:rPrChange>
        </w:rPr>
        <w:t>launch</w:t>
      </w:r>
      <w:proofErr w:type="spellEnd"/>
      <w:r w:rsidRPr="004E7DBD">
        <w:rPr>
          <w:rPrChange w:id="11334" w:author="Alexandre Marcondes" w:date="2019-07-09T18:16:00Z">
            <w:rPr/>
          </w:rPrChange>
        </w:rPr>
        <w:t xml:space="preserve"> </w:t>
      </w:r>
      <w:r w:rsidRPr="004E7DBD">
        <w:rPr>
          <w:i/>
          <w:rPrChange w:id="11335" w:author="Alexandre Marcondes" w:date="2019-07-09T18:16:00Z">
            <w:rPr>
              <w:i/>
            </w:rPr>
          </w:rPrChange>
        </w:rPr>
        <w:t>file</w:t>
      </w:r>
      <w:r w:rsidRPr="004E7DBD">
        <w:rPr>
          <w:rPrChange w:id="11336" w:author="Alexandre Marcondes" w:date="2019-07-09T18:16:00Z">
            <w:rPr/>
          </w:rPrChange>
        </w:rPr>
        <w:t xml:space="preserve">, é exibida a telado do </w:t>
      </w:r>
      <w:proofErr w:type="spellStart"/>
      <w:r w:rsidRPr="004E7DBD">
        <w:rPr>
          <w:rPrChange w:id="11337" w:author="Alexandre Marcondes" w:date="2019-07-09T18:16:00Z">
            <w:rPr/>
          </w:rPrChange>
        </w:rPr>
        <w:t>Rviz</w:t>
      </w:r>
      <w:proofErr w:type="spellEnd"/>
      <w:r w:rsidRPr="004E7DBD">
        <w:rPr>
          <w:rPrChange w:id="11338" w:author="Alexandre Marcondes" w:date="2019-07-09T18:16:00Z">
            <w:rPr/>
          </w:rPrChange>
        </w:rPr>
        <w:t xml:space="preserve"> e do </w:t>
      </w:r>
      <w:proofErr w:type="spellStart"/>
      <w:r w:rsidRPr="004E7DBD">
        <w:rPr>
          <w:rPrChange w:id="11339" w:author="Alexandre Marcondes" w:date="2019-07-09T18:16:00Z">
            <w:rPr/>
          </w:rPrChange>
        </w:rPr>
        <w:t>gazebo</w:t>
      </w:r>
      <w:proofErr w:type="spellEnd"/>
      <w:r w:rsidRPr="004E7DBD">
        <w:rPr>
          <w:rPrChange w:id="11340" w:author="Alexandre Marcondes" w:date="2019-07-09T18:16:00Z">
            <w:rPr/>
          </w:rPrChange>
        </w:rPr>
        <w:t xml:space="preserve"> conforme composição na </w:t>
      </w:r>
      <w:r w:rsidRPr="004E7DBD">
        <w:rPr>
          <w:rPrChange w:id="11341" w:author="Alexandre Marcondes" w:date="2019-07-09T18:16:00Z">
            <w:rPr/>
          </w:rPrChange>
        </w:rPr>
        <w:fldChar w:fldCharType="begin"/>
      </w:r>
      <w:r w:rsidRPr="004E7DBD">
        <w:rPr>
          <w:rPrChange w:id="11342" w:author="Alexandre Marcondes" w:date="2019-07-09T18:16:00Z">
            <w:rPr/>
          </w:rPrChange>
        </w:rPr>
        <w:instrText xml:space="preserve"> REF _Ref8680046 \h </w:instrText>
      </w:r>
      <w:r w:rsidRPr="004E7DBD">
        <w:rPr>
          <w:rPrChange w:id="11343" w:author="Alexandre Marcondes" w:date="2019-07-09T18:16:00Z">
            <w:rPr/>
          </w:rPrChange>
        </w:rPr>
      </w:r>
      <w:r w:rsidRPr="004E7DBD">
        <w:rPr>
          <w:rPrChange w:id="11344" w:author="Alexandre Marcondes" w:date="2019-07-09T18:16:00Z">
            <w:rPr/>
          </w:rPrChange>
        </w:rPr>
        <w:fldChar w:fldCharType="separate"/>
      </w:r>
      <w:r w:rsidR="00C239C6" w:rsidRPr="004E7DBD">
        <w:rPr>
          <w:rPrChange w:id="11345" w:author="Alexandre Marcondes" w:date="2019-07-09T18:16:00Z">
            <w:rPr/>
          </w:rPrChange>
        </w:rPr>
        <w:t xml:space="preserve">Figura </w:t>
      </w:r>
      <w:r w:rsidR="00C239C6" w:rsidRPr="004E7DBD">
        <w:rPr>
          <w:noProof/>
          <w:rPrChange w:id="11346" w:author="Alexandre Marcondes" w:date="2019-07-09T18:16:00Z">
            <w:rPr>
              <w:noProof/>
            </w:rPr>
          </w:rPrChange>
        </w:rPr>
        <w:t>48</w:t>
      </w:r>
      <w:r w:rsidRPr="004E7DBD">
        <w:rPr>
          <w:rPrChange w:id="11347" w:author="Alexandre Marcondes" w:date="2019-07-09T18:16:00Z">
            <w:rPr/>
          </w:rPrChange>
        </w:rPr>
        <w:fldChar w:fldCharType="end"/>
      </w:r>
      <w:r w:rsidRPr="004E7DBD">
        <w:rPr>
          <w:rPrChange w:id="11348" w:author="Alexandre Marcondes" w:date="2019-07-09T18:16:00Z">
            <w:rPr/>
          </w:rPrChange>
        </w:rPr>
        <w:t xml:space="preserve"> abaixo.</w:t>
      </w:r>
    </w:p>
    <w:p w:rsidR="00DF2272" w:rsidRPr="004E7DBD" w:rsidRDefault="00DF2272" w:rsidP="00DF2272">
      <w:pPr>
        <w:rPr>
          <w:rPrChange w:id="11349" w:author="Alexandre Marcondes" w:date="2019-07-09T18:16:00Z">
            <w:rPr/>
          </w:rPrChange>
        </w:rPr>
      </w:pPr>
    </w:p>
    <w:p w:rsidR="00DF2272" w:rsidRPr="004E7DBD" w:rsidRDefault="00DF2272" w:rsidP="00DF2272">
      <w:pPr>
        <w:pStyle w:val="Legenda"/>
        <w:keepNext/>
        <w:jc w:val="center"/>
        <w:rPr>
          <w:rPrChange w:id="11350" w:author="Alexandre Marcondes" w:date="2019-07-09T18:16:00Z">
            <w:rPr/>
          </w:rPrChange>
        </w:rPr>
      </w:pPr>
      <w:bookmarkStart w:id="11351" w:name="_Ref8680046"/>
      <w:bookmarkStart w:id="11352" w:name="_Toc9086591"/>
      <w:bookmarkStart w:id="11353" w:name="_Toc9086916"/>
      <w:bookmarkStart w:id="11354" w:name="_Toc9087043"/>
      <w:bookmarkStart w:id="11355" w:name="_Toc9088054"/>
      <w:bookmarkStart w:id="11356" w:name="_Toc9088395"/>
      <w:bookmarkStart w:id="11357" w:name="_Toc9088520"/>
      <w:r w:rsidRPr="004E7DBD">
        <w:rPr>
          <w:rPrChange w:id="11358" w:author="Alexandre Marcondes" w:date="2019-07-09T18:16:00Z">
            <w:rPr/>
          </w:rPrChange>
        </w:rPr>
        <w:lastRenderedPageBreak/>
        <w:t xml:space="preserve">Figura </w:t>
      </w:r>
      <w:r w:rsidRPr="004E7DBD">
        <w:rPr>
          <w:noProof/>
          <w:rPrChange w:id="11359" w:author="Alexandre Marcondes" w:date="2019-07-09T18:16:00Z">
            <w:rPr>
              <w:noProof/>
            </w:rPr>
          </w:rPrChange>
        </w:rPr>
        <w:fldChar w:fldCharType="begin"/>
      </w:r>
      <w:r w:rsidRPr="004E7DBD">
        <w:rPr>
          <w:noProof/>
          <w:rPrChange w:id="11360" w:author="Alexandre Marcondes" w:date="2019-07-09T18:16:00Z">
            <w:rPr>
              <w:noProof/>
            </w:rPr>
          </w:rPrChange>
        </w:rPr>
        <w:instrText xml:space="preserve"> SEQ Figura \* ARABIC </w:instrText>
      </w:r>
      <w:r w:rsidRPr="004E7DBD">
        <w:rPr>
          <w:noProof/>
          <w:rPrChange w:id="11361" w:author="Alexandre Marcondes" w:date="2019-07-09T18:16:00Z">
            <w:rPr>
              <w:noProof/>
            </w:rPr>
          </w:rPrChange>
        </w:rPr>
        <w:fldChar w:fldCharType="separate"/>
      </w:r>
      <w:r w:rsidR="00881DF2" w:rsidRPr="004E7DBD">
        <w:rPr>
          <w:noProof/>
          <w:rPrChange w:id="11362" w:author="Alexandre Marcondes" w:date="2019-07-09T18:16:00Z">
            <w:rPr>
              <w:noProof/>
            </w:rPr>
          </w:rPrChange>
        </w:rPr>
        <w:t>48</w:t>
      </w:r>
      <w:r w:rsidRPr="004E7DBD">
        <w:rPr>
          <w:noProof/>
          <w:rPrChange w:id="11363" w:author="Alexandre Marcondes" w:date="2019-07-09T18:16:00Z">
            <w:rPr>
              <w:noProof/>
            </w:rPr>
          </w:rPrChange>
        </w:rPr>
        <w:fldChar w:fldCharType="end"/>
      </w:r>
      <w:bookmarkEnd w:id="11351"/>
      <w:r w:rsidRPr="004E7DBD">
        <w:rPr>
          <w:rPrChange w:id="11364" w:author="Alexandre Marcondes" w:date="2019-07-09T18:16:00Z">
            <w:rPr/>
          </w:rPrChange>
        </w:rPr>
        <w:t xml:space="preserve"> - Subestação no </w:t>
      </w:r>
      <w:proofErr w:type="spellStart"/>
      <w:proofErr w:type="gramStart"/>
      <w:r w:rsidRPr="004E7DBD">
        <w:rPr>
          <w:rPrChange w:id="11365" w:author="Alexandre Marcondes" w:date="2019-07-09T18:16:00Z">
            <w:rPr/>
          </w:rPrChange>
        </w:rPr>
        <w:t>RViz</w:t>
      </w:r>
      <w:proofErr w:type="spellEnd"/>
      <w:proofErr w:type="gramEnd"/>
      <w:r w:rsidRPr="004E7DBD">
        <w:rPr>
          <w:rPrChange w:id="11366" w:author="Alexandre Marcondes" w:date="2019-07-09T18:16:00Z">
            <w:rPr/>
          </w:rPrChange>
        </w:rPr>
        <w:t xml:space="preserve"> e </w:t>
      </w:r>
      <w:proofErr w:type="spellStart"/>
      <w:r w:rsidRPr="004E7DBD">
        <w:rPr>
          <w:rPrChange w:id="11367" w:author="Alexandre Marcondes" w:date="2019-07-09T18:16:00Z">
            <w:rPr/>
          </w:rPrChange>
        </w:rPr>
        <w:t>Gazebo</w:t>
      </w:r>
      <w:bookmarkEnd w:id="11352"/>
      <w:bookmarkEnd w:id="11353"/>
      <w:bookmarkEnd w:id="11354"/>
      <w:bookmarkEnd w:id="11355"/>
      <w:bookmarkEnd w:id="11356"/>
      <w:bookmarkEnd w:id="11357"/>
      <w:proofErr w:type="spellEnd"/>
    </w:p>
    <w:p w:rsidR="00DF2272" w:rsidRPr="004E7DBD" w:rsidRDefault="00DF2272" w:rsidP="00DF2272">
      <w:pPr>
        <w:rPr>
          <w:rPrChange w:id="11368" w:author="Alexandre Marcondes" w:date="2019-07-09T18:16:00Z">
            <w:rPr/>
          </w:rPrChange>
        </w:rPr>
      </w:pPr>
      <w:r w:rsidRPr="004E7DBD">
        <w:rPr>
          <w:noProof/>
          <w:lang w:eastAsia="pt-BR"/>
          <w:rPrChange w:id="11369" w:author="Alexandre Marcondes" w:date="2019-07-09T18:16:00Z">
            <w:rPr>
              <w:noProof/>
              <w:lang w:eastAsia="pt-BR"/>
            </w:rPr>
          </w:rPrChange>
        </w:rPr>
        <w:drawing>
          <wp:inline distT="0" distB="0" distL="0" distR="0" wp14:anchorId="3C08F35F" wp14:editId="3E6D4EE4">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Pr="004E7DBD" w:rsidRDefault="00DF2272" w:rsidP="00DF2272">
      <w:pPr>
        <w:rPr>
          <w:rPrChange w:id="11370" w:author="Alexandre Marcondes" w:date="2019-07-09T18:16:00Z">
            <w:rPr/>
          </w:rPrChange>
        </w:rPr>
      </w:pPr>
      <w:r w:rsidRPr="004E7DBD">
        <w:rPr>
          <w:rPrChange w:id="11371" w:author="Alexandre Marcondes" w:date="2019-07-09T18:16:00Z">
            <w:rPr/>
          </w:rPrChange>
        </w:rPr>
        <w:t>Fonte: Arquivo pessoal</w:t>
      </w:r>
    </w:p>
    <w:p w:rsidR="00DF2272" w:rsidRPr="004E7DBD" w:rsidRDefault="00DF2272" w:rsidP="00DF2272">
      <w:pPr>
        <w:rPr>
          <w:rPrChange w:id="11372" w:author="Alexandre Marcondes" w:date="2019-07-09T18:16:00Z">
            <w:rPr/>
          </w:rPrChange>
        </w:rPr>
      </w:pPr>
    </w:p>
    <w:p w:rsidR="00DF2272" w:rsidRPr="004E7DBD" w:rsidRDefault="00DF2272" w:rsidP="00DF2272">
      <w:pPr>
        <w:pStyle w:val="Ttulo3"/>
        <w:numPr>
          <w:ilvl w:val="2"/>
          <w:numId w:val="6"/>
        </w:numPr>
        <w:rPr>
          <w:rPrChange w:id="11373" w:author="Alexandre Marcondes" w:date="2019-07-09T18:16:00Z">
            <w:rPr/>
          </w:rPrChange>
        </w:rPr>
      </w:pPr>
      <w:bookmarkStart w:id="11374" w:name="_Toc9088225"/>
      <w:bookmarkStart w:id="11375" w:name="_Toc9088729"/>
      <w:bookmarkStart w:id="11376" w:name="_Toc9088934"/>
      <w:bookmarkStart w:id="11377" w:name="_Toc11256302"/>
      <w:r w:rsidRPr="004E7DBD">
        <w:rPr>
          <w:rPrChange w:id="11378" w:author="Alexandre Marcondes" w:date="2019-07-09T18:16:00Z">
            <w:rPr/>
          </w:rPrChange>
        </w:rPr>
        <w:t>Equipamentos e Conexão</w:t>
      </w:r>
      <w:bookmarkEnd w:id="11374"/>
      <w:bookmarkEnd w:id="11375"/>
      <w:bookmarkEnd w:id="11376"/>
      <w:bookmarkEnd w:id="11377"/>
    </w:p>
    <w:p w:rsidR="00DF2272" w:rsidRPr="004E7DBD" w:rsidRDefault="00DF2272" w:rsidP="00DF2272">
      <w:pPr>
        <w:rPr>
          <w:rPrChange w:id="11379" w:author="Alexandre Marcondes" w:date="2019-07-09T18:16:00Z">
            <w:rPr/>
          </w:rPrChange>
        </w:rPr>
      </w:pPr>
    </w:p>
    <w:p w:rsidR="00DF2272" w:rsidRPr="004E7DBD" w:rsidRDefault="00DF2272" w:rsidP="00DF2272">
      <w:pPr>
        <w:rPr>
          <w:rPrChange w:id="11380" w:author="Alexandre Marcondes" w:date="2019-07-09T18:16:00Z">
            <w:rPr/>
          </w:rPrChange>
        </w:rPr>
      </w:pPr>
      <w:r w:rsidRPr="004E7DBD">
        <w:rPr>
          <w:rPrChange w:id="11381" w:author="Alexandre Marcondes" w:date="2019-07-09T18:16:00Z">
            <w:rPr/>
          </w:rPrChange>
        </w:rPr>
        <w:t>A seguir os procedimentos de conexão</w:t>
      </w:r>
    </w:p>
    <w:p w:rsidR="00DF2272" w:rsidRPr="004E7DBD" w:rsidRDefault="00DF2272" w:rsidP="00DF2272">
      <w:pPr>
        <w:rPr>
          <w:rPrChange w:id="11382" w:author="Alexandre Marcondes" w:date="2019-07-09T18:16:00Z">
            <w:rPr/>
          </w:rPrChange>
        </w:rPr>
      </w:pPr>
    </w:p>
    <w:p w:rsidR="00DF2272" w:rsidRPr="004E7DBD" w:rsidRDefault="00DF2272" w:rsidP="00DF2272">
      <w:pPr>
        <w:pStyle w:val="PargrafodaLista"/>
        <w:numPr>
          <w:ilvl w:val="0"/>
          <w:numId w:val="47"/>
        </w:numPr>
        <w:rPr>
          <w:rPrChange w:id="11383" w:author="Alexandre Marcondes" w:date="2019-07-09T18:16:00Z">
            <w:rPr/>
          </w:rPrChange>
        </w:rPr>
      </w:pPr>
      <w:r w:rsidRPr="004E7DBD">
        <w:rPr>
          <w:rPrChange w:id="11384" w:author="Alexandre Marcondes" w:date="2019-07-09T18:16:00Z">
            <w:rPr/>
          </w:rPrChange>
        </w:rPr>
        <w:t xml:space="preserve">Ligar VANT </w:t>
      </w:r>
      <w:r w:rsidRPr="004E7DBD">
        <w:rPr>
          <w:i/>
          <w:rPrChange w:id="11385" w:author="Alexandre Marcondes" w:date="2019-07-09T18:16:00Z">
            <w:rPr>
              <w:i/>
            </w:rPr>
          </w:rPrChange>
        </w:rPr>
        <w:t>Inspire</w:t>
      </w:r>
      <w:r w:rsidRPr="004E7DBD">
        <w:rPr>
          <w:rPrChange w:id="11386" w:author="Alexandre Marcondes" w:date="2019-07-09T18:16:00Z">
            <w:rPr/>
          </w:rPrChange>
        </w:rPr>
        <w:t xml:space="preserve"> </w:t>
      </w:r>
      <w:proofErr w:type="gramStart"/>
      <w:r w:rsidRPr="004E7DBD">
        <w:rPr>
          <w:rPrChange w:id="11387" w:author="Alexandre Marcondes" w:date="2019-07-09T18:16:00Z">
            <w:rPr/>
          </w:rPrChange>
        </w:rPr>
        <w:t>1</w:t>
      </w:r>
      <w:proofErr w:type="gramEnd"/>
    </w:p>
    <w:p w:rsidR="00DF2272" w:rsidRPr="004E7DBD" w:rsidRDefault="00DF2272" w:rsidP="00DF2272">
      <w:pPr>
        <w:pStyle w:val="PargrafodaLista"/>
        <w:numPr>
          <w:ilvl w:val="0"/>
          <w:numId w:val="47"/>
        </w:numPr>
        <w:rPr>
          <w:rPrChange w:id="11388" w:author="Alexandre Marcondes" w:date="2019-07-09T18:16:00Z">
            <w:rPr/>
          </w:rPrChange>
        </w:rPr>
      </w:pPr>
      <w:r w:rsidRPr="004E7DBD">
        <w:rPr>
          <w:rPrChange w:id="11389" w:author="Alexandre Marcondes" w:date="2019-07-09T18:16:00Z">
            <w:rPr/>
          </w:rPrChange>
        </w:rPr>
        <w:t>Ligar controle de rádio</w:t>
      </w:r>
    </w:p>
    <w:p w:rsidR="00DF2272" w:rsidRPr="004E7DBD" w:rsidRDefault="00DF2272" w:rsidP="00DF2272">
      <w:pPr>
        <w:pStyle w:val="PargrafodaLista"/>
        <w:numPr>
          <w:ilvl w:val="0"/>
          <w:numId w:val="47"/>
        </w:numPr>
        <w:rPr>
          <w:rPrChange w:id="11390" w:author="Alexandre Marcondes" w:date="2019-07-09T18:16:00Z">
            <w:rPr/>
          </w:rPrChange>
        </w:rPr>
      </w:pPr>
      <w:r w:rsidRPr="004E7DBD">
        <w:rPr>
          <w:rPrChange w:id="11391" w:author="Alexandre Marcondes" w:date="2019-07-09T18:16:00Z">
            <w:rPr/>
          </w:rPrChange>
        </w:rPr>
        <w:t xml:space="preserve">Posicionar celular no </w:t>
      </w:r>
      <w:r w:rsidRPr="004E7DBD">
        <w:rPr>
          <w:i/>
          <w:rPrChange w:id="11392" w:author="Alexandre Marcondes" w:date="2019-07-09T18:16:00Z">
            <w:rPr>
              <w:i/>
            </w:rPr>
          </w:rPrChange>
        </w:rPr>
        <w:t xml:space="preserve">socket </w:t>
      </w:r>
      <w:r w:rsidRPr="004E7DBD">
        <w:rPr>
          <w:rPrChange w:id="11393" w:author="Alexandre Marcondes" w:date="2019-07-09T18:16:00Z">
            <w:rPr/>
          </w:rPrChange>
        </w:rPr>
        <w:t>do controle de rádio e ajustar na posição</w:t>
      </w:r>
    </w:p>
    <w:p w:rsidR="00DF2272" w:rsidRPr="004E7DBD" w:rsidRDefault="00DF2272" w:rsidP="00DF2272">
      <w:pPr>
        <w:pStyle w:val="PargrafodaLista"/>
        <w:numPr>
          <w:ilvl w:val="0"/>
          <w:numId w:val="47"/>
        </w:numPr>
        <w:rPr>
          <w:rPrChange w:id="11394" w:author="Alexandre Marcondes" w:date="2019-07-09T18:16:00Z">
            <w:rPr/>
          </w:rPrChange>
        </w:rPr>
      </w:pPr>
      <w:r w:rsidRPr="004E7DBD">
        <w:rPr>
          <w:rPrChange w:id="11395" w:author="Alexandre Marcondes" w:date="2019-07-09T18:16:00Z">
            <w:rPr/>
          </w:rPrChange>
        </w:rPr>
        <w:t xml:space="preserve">Conectar a ponta USB de um </w:t>
      </w:r>
      <w:proofErr w:type="gramStart"/>
      <w:r w:rsidRPr="004E7DBD">
        <w:rPr>
          <w:rPrChange w:id="11396" w:author="Alexandre Marcondes" w:date="2019-07-09T18:16:00Z">
            <w:rPr/>
          </w:rPrChange>
        </w:rPr>
        <w:t>baco</w:t>
      </w:r>
      <w:proofErr w:type="gramEnd"/>
      <w:r w:rsidRPr="004E7DBD">
        <w:rPr>
          <w:rPrChange w:id="11397" w:author="Alexandre Marcondes" w:date="2019-07-09T18:16:00Z">
            <w:rPr/>
          </w:rPrChange>
        </w:rPr>
        <w:t xml:space="preserve"> USB-Mini, no controle de rádio um cabo USB</w:t>
      </w:r>
    </w:p>
    <w:p w:rsidR="00DF2272" w:rsidRPr="004E7DBD" w:rsidRDefault="00DF2272" w:rsidP="00DF2272">
      <w:pPr>
        <w:pStyle w:val="PargrafodaLista"/>
        <w:numPr>
          <w:ilvl w:val="0"/>
          <w:numId w:val="47"/>
        </w:numPr>
        <w:rPr>
          <w:rPrChange w:id="11398" w:author="Alexandre Marcondes" w:date="2019-07-09T18:16:00Z">
            <w:rPr/>
          </w:rPrChange>
        </w:rPr>
      </w:pPr>
      <w:r w:rsidRPr="004E7DBD">
        <w:rPr>
          <w:rPrChange w:id="11399" w:author="Alexandre Marcondes" w:date="2019-07-09T18:16:00Z">
            <w:rPr/>
          </w:rPrChange>
        </w:rPr>
        <w:t xml:space="preserve">Conectar o celular a uma rede </w:t>
      </w:r>
      <w:proofErr w:type="spellStart"/>
      <w:r w:rsidRPr="004E7DBD">
        <w:rPr>
          <w:rPrChange w:id="11400" w:author="Alexandre Marcondes" w:date="2019-07-09T18:16:00Z">
            <w:rPr/>
          </w:rPrChange>
        </w:rPr>
        <w:t>Wifi</w:t>
      </w:r>
      <w:proofErr w:type="spellEnd"/>
      <w:r w:rsidRPr="004E7DBD">
        <w:rPr>
          <w:rPrChange w:id="11401" w:author="Alexandre Marcondes" w:date="2019-07-09T18:16:00Z">
            <w:rPr/>
          </w:rPrChange>
        </w:rPr>
        <w:t xml:space="preserve"> com conexão </w:t>
      </w:r>
      <w:r w:rsidR="00215C39" w:rsidRPr="004E7DBD">
        <w:rPr>
          <w:rPrChange w:id="11402" w:author="Alexandre Marcondes" w:date="2019-07-09T18:16:00Z">
            <w:rPr/>
          </w:rPrChange>
        </w:rPr>
        <w:t>à</w:t>
      </w:r>
      <w:r w:rsidRPr="004E7DBD">
        <w:rPr>
          <w:rPrChange w:id="11403" w:author="Alexandre Marcondes" w:date="2019-07-09T18:16:00Z">
            <w:rPr/>
          </w:rPrChange>
        </w:rPr>
        <w:t xml:space="preserve"> internet, ou hospedar uma rede, porém com conexão à </w:t>
      </w:r>
      <w:proofErr w:type="gramStart"/>
      <w:r w:rsidRPr="004E7DBD">
        <w:rPr>
          <w:rPrChange w:id="11404" w:author="Alexandre Marcondes" w:date="2019-07-09T18:16:00Z">
            <w:rPr/>
          </w:rPrChange>
        </w:rPr>
        <w:t>internet</w:t>
      </w:r>
      <w:proofErr w:type="gramEnd"/>
    </w:p>
    <w:p w:rsidR="00DF2272" w:rsidRPr="004E7DBD" w:rsidRDefault="00DF2272" w:rsidP="00DF2272">
      <w:pPr>
        <w:pStyle w:val="PargrafodaLista"/>
        <w:numPr>
          <w:ilvl w:val="0"/>
          <w:numId w:val="47"/>
        </w:numPr>
        <w:rPr>
          <w:rPrChange w:id="11405" w:author="Alexandre Marcondes" w:date="2019-07-09T18:16:00Z">
            <w:rPr/>
          </w:rPrChange>
        </w:rPr>
      </w:pPr>
      <w:r w:rsidRPr="004E7DBD">
        <w:rPr>
          <w:rPrChange w:id="11406" w:author="Alexandre Marcondes" w:date="2019-07-09T18:16:00Z">
            <w:rPr/>
          </w:rPrChange>
        </w:rPr>
        <w:t>Conectar o controle genérico USB na estação de comando</w:t>
      </w:r>
    </w:p>
    <w:p w:rsidR="00DF2272" w:rsidRPr="004E7DBD" w:rsidRDefault="00DF2272" w:rsidP="00DF2272">
      <w:pPr>
        <w:pStyle w:val="PargrafodaLista"/>
        <w:numPr>
          <w:ilvl w:val="0"/>
          <w:numId w:val="47"/>
        </w:numPr>
        <w:rPr>
          <w:rPrChange w:id="11407" w:author="Alexandre Marcondes" w:date="2019-07-09T18:16:00Z">
            <w:rPr/>
          </w:rPrChange>
        </w:rPr>
      </w:pPr>
      <w:r w:rsidRPr="004E7DBD">
        <w:rPr>
          <w:rPrChange w:id="11408" w:author="Alexandre Marcondes" w:date="2019-07-09T18:16:00Z">
            <w:rPr/>
          </w:rPrChange>
        </w:rPr>
        <w:t xml:space="preserve">Ligar a estação de comando e conectar na mesma rede </w:t>
      </w:r>
      <w:proofErr w:type="spellStart"/>
      <w:r w:rsidRPr="004E7DBD">
        <w:rPr>
          <w:rPrChange w:id="11409" w:author="Alexandre Marcondes" w:date="2019-07-09T18:16:00Z">
            <w:rPr/>
          </w:rPrChange>
        </w:rPr>
        <w:t>Wifi</w:t>
      </w:r>
      <w:proofErr w:type="spellEnd"/>
      <w:r w:rsidRPr="004E7DBD">
        <w:rPr>
          <w:rPrChange w:id="11410" w:author="Alexandre Marcondes" w:date="2019-07-09T18:16:00Z">
            <w:rPr/>
          </w:rPrChange>
        </w:rPr>
        <w:t>. Executar o comando “</w:t>
      </w:r>
      <w:proofErr w:type="spellStart"/>
      <w:r w:rsidRPr="004E7DBD">
        <w:rPr>
          <w:i/>
          <w:rPrChange w:id="11411" w:author="Alexandre Marcondes" w:date="2019-07-09T18:16:00Z">
            <w:rPr>
              <w:i/>
            </w:rPr>
          </w:rPrChange>
        </w:rPr>
        <w:t>roslaunch</w:t>
      </w:r>
      <w:proofErr w:type="spellEnd"/>
      <w:r w:rsidRPr="004E7DBD">
        <w:rPr>
          <w:i/>
          <w:rPrChange w:id="11412" w:author="Alexandre Marcondes" w:date="2019-07-09T18:16:00Z">
            <w:rPr>
              <w:i/>
            </w:rPr>
          </w:rPrChange>
        </w:rPr>
        <w:t xml:space="preserve"> quad_3dnav </w:t>
      </w:r>
      <w:proofErr w:type="spellStart"/>
      <w:r w:rsidRPr="004E7DBD">
        <w:rPr>
          <w:i/>
          <w:rPrChange w:id="11413" w:author="Alexandre Marcondes" w:date="2019-07-09T18:16:00Z">
            <w:rPr>
              <w:i/>
            </w:rPr>
          </w:rPrChange>
        </w:rPr>
        <w:t>quad_3dnav</w:t>
      </w:r>
      <w:proofErr w:type="spellEnd"/>
      <w:r w:rsidRPr="004E7DBD">
        <w:rPr>
          <w:rPrChange w:id="11414" w:author="Alexandre Marcondes" w:date="2019-07-09T18:16:00Z">
            <w:rPr/>
          </w:rPrChange>
        </w:rPr>
        <w:t>” no terminal</w:t>
      </w:r>
    </w:p>
    <w:p w:rsidR="00DF2272" w:rsidRPr="004E7DBD" w:rsidRDefault="00DF2272" w:rsidP="00DF2272">
      <w:pPr>
        <w:pStyle w:val="PargrafodaLista"/>
        <w:numPr>
          <w:ilvl w:val="0"/>
          <w:numId w:val="47"/>
        </w:numPr>
        <w:rPr>
          <w:rPrChange w:id="11415" w:author="Alexandre Marcondes" w:date="2019-07-09T18:16:00Z">
            <w:rPr/>
          </w:rPrChange>
        </w:rPr>
      </w:pPr>
      <w:r w:rsidRPr="004E7DBD">
        <w:rPr>
          <w:rPrChange w:id="11416" w:author="Alexandre Marcondes" w:date="2019-07-09T18:16:00Z">
            <w:rPr/>
          </w:rPrChange>
        </w:rPr>
        <w:t xml:space="preserve">Inicializar o aplicativo </w:t>
      </w:r>
      <w:proofErr w:type="spellStart"/>
      <w:proofErr w:type="gramStart"/>
      <w:r w:rsidRPr="004E7DBD">
        <w:rPr>
          <w:i/>
          <w:rPrChange w:id="11417" w:author="Alexandre Marcondes" w:date="2019-07-09T18:16:00Z">
            <w:rPr>
              <w:i/>
            </w:rPr>
          </w:rPrChange>
        </w:rPr>
        <w:t>DJISimulatorDemo</w:t>
      </w:r>
      <w:proofErr w:type="spellEnd"/>
      <w:proofErr w:type="gramEnd"/>
      <w:r w:rsidRPr="004E7DBD">
        <w:rPr>
          <w:rPrChange w:id="11418" w:author="Alexandre Marcondes" w:date="2019-07-09T18:16:00Z">
            <w:rPr/>
          </w:rPrChange>
        </w:rPr>
        <w:t xml:space="preserve"> (gerenciador de voo)</w:t>
      </w:r>
      <w:r w:rsidRPr="004E7DBD">
        <w:rPr>
          <w:i/>
          <w:rPrChange w:id="11419" w:author="Alexandre Marcondes" w:date="2019-07-09T18:16:00Z">
            <w:rPr>
              <w:i/>
            </w:rPr>
          </w:rPrChange>
        </w:rPr>
        <w:t xml:space="preserve"> </w:t>
      </w:r>
      <w:r w:rsidRPr="004E7DBD">
        <w:rPr>
          <w:rPrChange w:id="11420" w:author="Alexandre Marcondes" w:date="2019-07-09T18:16:00Z">
            <w:rPr/>
          </w:rPrChange>
        </w:rPr>
        <w:t>no celular, e digitar o IP no campo MASTER URI e clicar em conectar</w:t>
      </w:r>
    </w:p>
    <w:p w:rsidR="00DF2272" w:rsidRPr="004E7DBD" w:rsidRDefault="00DF2272" w:rsidP="00DF2272">
      <w:pPr>
        <w:pStyle w:val="PargrafodaLista"/>
        <w:numPr>
          <w:ilvl w:val="0"/>
          <w:numId w:val="47"/>
        </w:numPr>
        <w:rPr>
          <w:rPrChange w:id="11421" w:author="Alexandre Marcondes" w:date="2019-07-09T18:16:00Z">
            <w:rPr/>
          </w:rPrChange>
        </w:rPr>
      </w:pPr>
      <w:r w:rsidRPr="004E7DBD">
        <w:rPr>
          <w:rPrChange w:id="11422" w:author="Alexandre Marcondes" w:date="2019-07-09T18:16:00Z">
            <w:rPr/>
          </w:rPrChange>
        </w:rPr>
        <w:lastRenderedPageBreak/>
        <w:t xml:space="preserve">Conectar o a parte mini do cabo USB no celular. Na caixa de mensagem escolher o aplicativo </w:t>
      </w:r>
      <w:proofErr w:type="spellStart"/>
      <w:proofErr w:type="gramStart"/>
      <w:r w:rsidRPr="004E7DBD">
        <w:rPr>
          <w:i/>
          <w:rPrChange w:id="11423" w:author="Alexandre Marcondes" w:date="2019-07-09T18:16:00Z">
            <w:rPr>
              <w:i/>
            </w:rPr>
          </w:rPrChange>
        </w:rPr>
        <w:t>DJISimulatorDemo</w:t>
      </w:r>
      <w:proofErr w:type="spellEnd"/>
      <w:proofErr w:type="gramEnd"/>
      <w:r w:rsidRPr="004E7DBD">
        <w:rPr>
          <w:rPrChange w:id="11424" w:author="Alexandre Marcondes" w:date="2019-07-09T18:16:00Z">
            <w:rPr/>
          </w:rPrChange>
        </w:rPr>
        <w:t xml:space="preserve"> e aguardar a mensagem </w:t>
      </w:r>
      <w:r w:rsidRPr="004E7DBD">
        <w:rPr>
          <w:i/>
          <w:rPrChange w:id="11425" w:author="Alexandre Marcondes" w:date="2019-07-09T18:16:00Z">
            <w:rPr>
              <w:i/>
            </w:rPr>
          </w:rPrChange>
        </w:rPr>
        <w:t xml:space="preserve">“Inspire 1 </w:t>
      </w:r>
      <w:proofErr w:type="spellStart"/>
      <w:r w:rsidRPr="004E7DBD">
        <w:rPr>
          <w:i/>
          <w:rPrChange w:id="11426" w:author="Alexandre Marcondes" w:date="2019-07-09T18:16:00Z">
            <w:rPr>
              <w:i/>
            </w:rPr>
          </w:rPrChange>
        </w:rPr>
        <w:t>Connected</w:t>
      </w:r>
      <w:proofErr w:type="spellEnd"/>
      <w:r w:rsidRPr="004E7DBD">
        <w:rPr>
          <w:i/>
          <w:rPrChange w:id="11427" w:author="Alexandre Marcondes" w:date="2019-07-09T18:16:00Z">
            <w:rPr>
              <w:i/>
            </w:rPr>
          </w:rPrChange>
        </w:rPr>
        <w:t>”</w:t>
      </w:r>
      <w:r w:rsidRPr="004E7DBD">
        <w:rPr>
          <w:rPrChange w:id="11428" w:author="Alexandre Marcondes" w:date="2019-07-09T18:16:00Z">
            <w:rPr/>
          </w:rPrChange>
        </w:rPr>
        <w:t xml:space="preserve"> na caixa de texto superior</w:t>
      </w:r>
    </w:p>
    <w:p w:rsidR="00DF2272" w:rsidRPr="004E7DBD" w:rsidRDefault="00DF2272" w:rsidP="00DF2272">
      <w:pPr>
        <w:pStyle w:val="PargrafodaLista"/>
        <w:numPr>
          <w:ilvl w:val="0"/>
          <w:numId w:val="47"/>
        </w:numPr>
        <w:rPr>
          <w:rPrChange w:id="11429" w:author="Alexandre Marcondes" w:date="2019-07-09T18:16:00Z">
            <w:rPr/>
          </w:rPrChange>
        </w:rPr>
      </w:pPr>
      <w:r w:rsidRPr="004E7DBD">
        <w:rPr>
          <w:rPrChange w:id="11430" w:author="Alexandre Marcondes" w:date="2019-07-09T18:16:00Z">
            <w:rPr/>
          </w:rPrChange>
        </w:rPr>
        <w:t xml:space="preserve">Gira </w:t>
      </w:r>
      <w:proofErr w:type="gramStart"/>
      <w:r w:rsidRPr="004E7DBD">
        <w:rPr>
          <w:rPrChange w:id="11431" w:author="Alexandre Marcondes" w:date="2019-07-09T18:16:00Z">
            <w:rPr/>
          </w:rPrChange>
        </w:rPr>
        <w:t>4</w:t>
      </w:r>
      <w:proofErr w:type="gramEnd"/>
      <w:r w:rsidRPr="004E7DBD">
        <w:rPr>
          <w:rPrChange w:id="11432" w:author="Alexandre Marcondes" w:date="2019-07-09T18:16:00Z">
            <w:rPr/>
          </w:rPrChange>
        </w:rPr>
        <w:t xml:space="preserve"> vezes a tecla de função </w:t>
      </w:r>
      <w:r w:rsidRPr="004E7DBD">
        <w:rPr>
          <w:i/>
          <w:rPrChange w:id="11433" w:author="Alexandre Marcondes" w:date="2019-07-09T18:16:00Z">
            <w:rPr>
              <w:i/>
            </w:rPr>
          </w:rPrChange>
        </w:rPr>
        <w:t xml:space="preserve">Land </w:t>
      </w:r>
      <w:r w:rsidRPr="004E7DBD">
        <w:rPr>
          <w:rPrChange w:id="11434" w:author="Alexandre Marcondes" w:date="2019-07-09T18:16:00Z">
            <w:rPr/>
          </w:rPrChange>
        </w:rPr>
        <w:t>no controle de rádio para fazer o VANT entrar na posição de pouso.</w:t>
      </w:r>
    </w:p>
    <w:p w:rsidR="00DF2272" w:rsidRPr="004E7DBD" w:rsidRDefault="00DF2272" w:rsidP="00DF2272">
      <w:pPr>
        <w:rPr>
          <w:rPrChange w:id="11435" w:author="Alexandre Marcondes" w:date="2019-07-09T18:16:00Z">
            <w:rPr/>
          </w:rPrChange>
        </w:rPr>
      </w:pPr>
    </w:p>
    <w:p w:rsidR="00DF2272" w:rsidRPr="004E7DBD" w:rsidRDefault="00DF2272" w:rsidP="00DF2272">
      <w:pPr>
        <w:rPr>
          <w:rPrChange w:id="11436" w:author="Alexandre Marcondes" w:date="2019-07-09T18:16:00Z">
            <w:rPr/>
          </w:rPrChange>
        </w:rPr>
      </w:pPr>
      <w:r w:rsidRPr="004E7DBD">
        <w:rPr>
          <w:rPrChange w:id="11437" w:author="Alexandre Marcondes" w:date="2019-07-09T18:16:00Z">
            <w:rPr/>
          </w:rPrChange>
        </w:rPr>
        <w:t xml:space="preserve">A configuração física (esq.) e do gerenciador de voo (dir.) do teste pode ser observada na </w:t>
      </w:r>
      <w:r w:rsidRPr="004E7DBD">
        <w:rPr>
          <w:rPrChange w:id="11438" w:author="Alexandre Marcondes" w:date="2019-07-09T18:16:00Z">
            <w:rPr/>
          </w:rPrChange>
        </w:rPr>
        <w:fldChar w:fldCharType="begin"/>
      </w:r>
      <w:r w:rsidRPr="004E7DBD">
        <w:rPr>
          <w:rPrChange w:id="11439" w:author="Alexandre Marcondes" w:date="2019-07-09T18:16:00Z">
            <w:rPr/>
          </w:rPrChange>
        </w:rPr>
        <w:instrText xml:space="preserve"> REF _Ref8678847 \h </w:instrText>
      </w:r>
      <w:r w:rsidRPr="004E7DBD">
        <w:rPr>
          <w:rPrChange w:id="11440" w:author="Alexandre Marcondes" w:date="2019-07-09T18:16:00Z">
            <w:rPr/>
          </w:rPrChange>
        </w:rPr>
      </w:r>
      <w:r w:rsidRPr="004E7DBD">
        <w:rPr>
          <w:rPrChange w:id="11441" w:author="Alexandre Marcondes" w:date="2019-07-09T18:16:00Z">
            <w:rPr/>
          </w:rPrChange>
        </w:rPr>
        <w:fldChar w:fldCharType="separate"/>
      </w:r>
      <w:r w:rsidR="00C239C6" w:rsidRPr="004E7DBD">
        <w:rPr>
          <w:rPrChange w:id="11442" w:author="Alexandre Marcondes" w:date="2019-07-09T18:16:00Z">
            <w:rPr/>
          </w:rPrChange>
        </w:rPr>
        <w:t xml:space="preserve">Figura </w:t>
      </w:r>
      <w:r w:rsidR="00C239C6" w:rsidRPr="004E7DBD">
        <w:rPr>
          <w:noProof/>
          <w:rPrChange w:id="11443" w:author="Alexandre Marcondes" w:date="2019-07-09T18:16:00Z">
            <w:rPr>
              <w:noProof/>
            </w:rPr>
          </w:rPrChange>
        </w:rPr>
        <w:t>49</w:t>
      </w:r>
      <w:r w:rsidRPr="004E7DBD">
        <w:rPr>
          <w:rPrChange w:id="11444" w:author="Alexandre Marcondes" w:date="2019-07-09T18:16:00Z">
            <w:rPr/>
          </w:rPrChange>
        </w:rPr>
        <w:fldChar w:fldCharType="end"/>
      </w:r>
      <w:r w:rsidRPr="004E7DBD">
        <w:rPr>
          <w:rPrChange w:id="11445" w:author="Alexandre Marcondes" w:date="2019-07-09T18:16:00Z">
            <w:rPr/>
          </w:rPrChange>
        </w:rPr>
        <w:t xml:space="preserve"> abaixo.</w:t>
      </w:r>
    </w:p>
    <w:p w:rsidR="00DF2272" w:rsidRPr="004E7DBD" w:rsidRDefault="00DF2272" w:rsidP="00DF2272">
      <w:pPr>
        <w:rPr>
          <w:rPrChange w:id="11446" w:author="Alexandre Marcondes" w:date="2019-07-09T18:16:00Z">
            <w:rPr/>
          </w:rPrChange>
        </w:rPr>
      </w:pPr>
    </w:p>
    <w:p w:rsidR="00DF2272" w:rsidRPr="004E7DBD" w:rsidRDefault="00DF2272" w:rsidP="00DF2272">
      <w:pPr>
        <w:pStyle w:val="Legenda"/>
        <w:keepNext/>
        <w:jc w:val="center"/>
        <w:rPr>
          <w:rPrChange w:id="11447" w:author="Alexandre Marcondes" w:date="2019-07-09T18:16:00Z">
            <w:rPr/>
          </w:rPrChange>
        </w:rPr>
      </w:pPr>
      <w:bookmarkStart w:id="11448" w:name="_Ref8678847"/>
      <w:bookmarkStart w:id="11449" w:name="_Toc9086592"/>
      <w:bookmarkStart w:id="11450" w:name="_Toc9086917"/>
      <w:bookmarkStart w:id="11451" w:name="_Toc9087044"/>
      <w:bookmarkStart w:id="11452" w:name="_Toc9088055"/>
      <w:bookmarkStart w:id="11453" w:name="_Toc9088396"/>
      <w:bookmarkStart w:id="11454" w:name="_Toc9088521"/>
      <w:r w:rsidRPr="004E7DBD">
        <w:rPr>
          <w:rPrChange w:id="11455" w:author="Alexandre Marcondes" w:date="2019-07-09T18:16:00Z">
            <w:rPr/>
          </w:rPrChange>
        </w:rPr>
        <w:t xml:space="preserve">Figura </w:t>
      </w:r>
      <w:r w:rsidRPr="004E7DBD">
        <w:rPr>
          <w:noProof/>
          <w:rPrChange w:id="11456" w:author="Alexandre Marcondes" w:date="2019-07-09T18:16:00Z">
            <w:rPr>
              <w:noProof/>
            </w:rPr>
          </w:rPrChange>
        </w:rPr>
        <w:fldChar w:fldCharType="begin"/>
      </w:r>
      <w:r w:rsidRPr="004E7DBD">
        <w:rPr>
          <w:noProof/>
          <w:rPrChange w:id="11457" w:author="Alexandre Marcondes" w:date="2019-07-09T18:16:00Z">
            <w:rPr>
              <w:noProof/>
            </w:rPr>
          </w:rPrChange>
        </w:rPr>
        <w:instrText xml:space="preserve"> SEQ Figura \* ARABIC </w:instrText>
      </w:r>
      <w:r w:rsidRPr="004E7DBD">
        <w:rPr>
          <w:noProof/>
          <w:rPrChange w:id="11458" w:author="Alexandre Marcondes" w:date="2019-07-09T18:16:00Z">
            <w:rPr>
              <w:noProof/>
            </w:rPr>
          </w:rPrChange>
        </w:rPr>
        <w:fldChar w:fldCharType="separate"/>
      </w:r>
      <w:r w:rsidR="00881DF2" w:rsidRPr="004E7DBD">
        <w:rPr>
          <w:noProof/>
          <w:rPrChange w:id="11459" w:author="Alexandre Marcondes" w:date="2019-07-09T18:16:00Z">
            <w:rPr>
              <w:noProof/>
            </w:rPr>
          </w:rPrChange>
        </w:rPr>
        <w:t>49</w:t>
      </w:r>
      <w:r w:rsidRPr="004E7DBD">
        <w:rPr>
          <w:noProof/>
          <w:rPrChange w:id="11460" w:author="Alexandre Marcondes" w:date="2019-07-09T18:16:00Z">
            <w:rPr>
              <w:noProof/>
            </w:rPr>
          </w:rPrChange>
        </w:rPr>
        <w:fldChar w:fldCharType="end"/>
      </w:r>
      <w:bookmarkEnd w:id="11448"/>
      <w:r w:rsidRPr="004E7DBD">
        <w:rPr>
          <w:rPrChange w:id="11461" w:author="Alexandre Marcondes" w:date="2019-07-09T18:16:00Z">
            <w:rPr/>
          </w:rPrChange>
        </w:rPr>
        <w:t xml:space="preserve"> - </w:t>
      </w:r>
      <w:proofErr w:type="spellStart"/>
      <w:r w:rsidRPr="004E7DBD">
        <w:rPr>
          <w:rPrChange w:id="11462" w:author="Alexandre Marcondes" w:date="2019-07-09T18:16:00Z">
            <w:rPr/>
          </w:rPrChange>
        </w:rPr>
        <w:t>Configuracao</w:t>
      </w:r>
      <w:proofErr w:type="spellEnd"/>
      <w:r w:rsidRPr="004E7DBD">
        <w:rPr>
          <w:rPrChange w:id="11463" w:author="Alexandre Marcondes" w:date="2019-07-09T18:16:00Z">
            <w:rPr/>
          </w:rPrChange>
        </w:rPr>
        <w:t xml:space="preserve"> de teste</w:t>
      </w:r>
      <w:bookmarkEnd w:id="11449"/>
      <w:bookmarkEnd w:id="11450"/>
      <w:bookmarkEnd w:id="11451"/>
      <w:bookmarkEnd w:id="11452"/>
      <w:bookmarkEnd w:id="11453"/>
      <w:bookmarkEnd w:id="11454"/>
    </w:p>
    <w:p w:rsidR="00DF2272" w:rsidRPr="004E7DBD" w:rsidRDefault="00DF2272" w:rsidP="00DF2272">
      <w:pPr>
        <w:rPr>
          <w:rPrChange w:id="11464" w:author="Alexandre Marcondes" w:date="2019-07-09T18:16:00Z">
            <w:rPr/>
          </w:rPrChange>
        </w:rPr>
      </w:pPr>
      <w:r w:rsidRPr="004E7DBD">
        <w:rPr>
          <w:noProof/>
          <w:lang w:eastAsia="pt-BR"/>
          <w:rPrChange w:id="11465" w:author="Alexandre Marcondes" w:date="2019-07-09T18:16:00Z">
            <w:rPr>
              <w:noProof/>
              <w:lang w:eastAsia="pt-BR"/>
            </w:rPr>
          </w:rPrChange>
        </w:rPr>
        <w:drawing>
          <wp:inline distT="0" distB="0" distL="0" distR="0" wp14:anchorId="36D35998" wp14:editId="6520FCCD">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Pr="004E7DBD" w:rsidRDefault="00DF2272" w:rsidP="00DF2272">
      <w:pPr>
        <w:rPr>
          <w:rPrChange w:id="11466" w:author="Alexandre Marcondes" w:date="2019-07-09T18:16:00Z">
            <w:rPr/>
          </w:rPrChange>
        </w:rPr>
      </w:pPr>
      <w:r w:rsidRPr="004E7DBD">
        <w:rPr>
          <w:rPrChange w:id="11467" w:author="Alexandre Marcondes" w:date="2019-07-09T18:16:00Z">
            <w:rPr/>
          </w:rPrChange>
        </w:rPr>
        <w:t>Fonte: Arquivo pessoal</w:t>
      </w:r>
    </w:p>
    <w:p w:rsidR="00DF2272" w:rsidRPr="004E7DBD" w:rsidRDefault="00DF2272" w:rsidP="00DF2272">
      <w:pPr>
        <w:rPr>
          <w:rPrChange w:id="11468" w:author="Alexandre Marcondes" w:date="2019-07-09T18:16:00Z">
            <w:rPr/>
          </w:rPrChange>
        </w:rPr>
      </w:pPr>
    </w:p>
    <w:p w:rsidR="00DF2272" w:rsidRPr="004E7DBD" w:rsidRDefault="00DF2272" w:rsidP="00DF2272">
      <w:pPr>
        <w:pStyle w:val="Ttulo2"/>
        <w:numPr>
          <w:ilvl w:val="1"/>
          <w:numId w:val="6"/>
        </w:numPr>
        <w:rPr>
          <w:rPrChange w:id="11469" w:author="Alexandre Marcondes" w:date="2019-07-09T18:16:00Z">
            <w:rPr/>
          </w:rPrChange>
        </w:rPr>
      </w:pPr>
      <w:bookmarkStart w:id="11470" w:name="_Toc9088226"/>
      <w:bookmarkStart w:id="11471" w:name="_Toc9088730"/>
      <w:bookmarkStart w:id="11472" w:name="_Toc9088935"/>
      <w:bookmarkStart w:id="11473" w:name="_Toc11256303"/>
      <w:r w:rsidRPr="004E7DBD">
        <w:rPr>
          <w:rPrChange w:id="11474" w:author="Alexandre Marcondes" w:date="2019-07-09T18:16:00Z">
            <w:rPr/>
          </w:rPrChange>
        </w:rPr>
        <w:t>Teste do VANT autônomo em ambiente VIRTUAL</w:t>
      </w:r>
      <w:bookmarkEnd w:id="11470"/>
      <w:bookmarkEnd w:id="11471"/>
      <w:bookmarkEnd w:id="11472"/>
      <w:bookmarkEnd w:id="11473"/>
    </w:p>
    <w:p w:rsidR="00DF2272" w:rsidRPr="004E7DBD" w:rsidRDefault="00DF2272" w:rsidP="00DF2272">
      <w:pPr>
        <w:rPr>
          <w:rPrChange w:id="11475" w:author="Alexandre Marcondes" w:date="2019-07-09T18:16:00Z">
            <w:rPr/>
          </w:rPrChange>
        </w:rPr>
      </w:pPr>
    </w:p>
    <w:p w:rsidR="00DF2272" w:rsidRPr="004E7DBD" w:rsidRDefault="00DF2272" w:rsidP="00DF2272">
      <w:pPr>
        <w:rPr>
          <w:rPrChange w:id="11476" w:author="Alexandre Marcondes" w:date="2019-07-09T18:16:00Z">
            <w:rPr/>
          </w:rPrChange>
        </w:rPr>
      </w:pPr>
      <w:r w:rsidRPr="004E7DBD">
        <w:rPr>
          <w:rPrChange w:id="11477" w:author="Alexandre Marcondes" w:date="2019-07-09T18:16:00Z">
            <w:rPr/>
          </w:rPrChange>
        </w:rPr>
        <w:t xml:space="preserve">O controle autônomo direto do VANT é realizado via posicionamento do cursor de posição </w:t>
      </w:r>
      <w:proofErr w:type="gramStart"/>
      <w:r w:rsidRPr="004E7DBD">
        <w:rPr>
          <w:rPrChange w:id="11478" w:author="Alexandre Marcondes" w:date="2019-07-09T18:16:00Z">
            <w:rPr/>
          </w:rPrChange>
        </w:rPr>
        <w:t>a</w:t>
      </w:r>
      <w:proofErr w:type="gramEnd"/>
      <w:r w:rsidRPr="004E7DBD">
        <w:rPr>
          <w:rPrChange w:id="11479" w:author="Alexandre Marcondes" w:date="2019-07-09T18:16:00Z">
            <w:rPr/>
          </w:rPrChange>
        </w:rPr>
        <w:t xml:space="preserve"> aba </w:t>
      </w:r>
      <w:r w:rsidRPr="004E7DBD">
        <w:rPr>
          <w:i/>
          <w:rPrChange w:id="11480" w:author="Alexandre Marcondes" w:date="2019-07-09T18:16:00Z">
            <w:rPr>
              <w:i/>
            </w:rPr>
          </w:rPrChange>
        </w:rPr>
        <w:t xml:space="preserve">Planning </w:t>
      </w:r>
      <w:r w:rsidRPr="004E7DBD">
        <w:rPr>
          <w:rPrChange w:id="11481" w:author="Alexandre Marcondes" w:date="2019-07-09T18:16:00Z">
            <w:rPr/>
          </w:rPrChange>
        </w:rPr>
        <w:t xml:space="preserve">do </w:t>
      </w:r>
      <w:proofErr w:type="spellStart"/>
      <w:r w:rsidRPr="004E7DBD">
        <w:rPr>
          <w:rPrChange w:id="11482" w:author="Alexandre Marcondes" w:date="2019-07-09T18:16:00Z">
            <w:rPr/>
          </w:rPrChange>
        </w:rPr>
        <w:t>Rviz</w:t>
      </w:r>
      <w:proofErr w:type="spellEnd"/>
      <w:r w:rsidRPr="004E7DBD">
        <w:rPr>
          <w:rPrChange w:id="11483" w:author="Alexandre Marcondes" w:date="2019-07-09T18:16:00Z">
            <w:rPr/>
          </w:rPrChange>
        </w:rPr>
        <w:t>. Para realizar este teste deve-se ativar o modo autônomo, selecionar uma posição, planejar e executar a rota.</w:t>
      </w:r>
    </w:p>
    <w:p w:rsidR="00DF2272" w:rsidRPr="004E7DBD" w:rsidRDefault="00DF2272" w:rsidP="00DF2272">
      <w:pPr>
        <w:rPr>
          <w:rPrChange w:id="11484" w:author="Alexandre Marcondes" w:date="2019-07-09T18:16:00Z">
            <w:rPr/>
          </w:rPrChange>
        </w:rPr>
      </w:pPr>
      <w:r w:rsidRPr="004E7DBD">
        <w:rPr>
          <w:rPrChange w:id="11485" w:author="Alexandre Marcondes" w:date="2019-07-09T18:16:00Z">
            <w:rPr/>
          </w:rPrChange>
        </w:rPr>
        <w:t xml:space="preserve">Para ativar o modo autônomo do VANT é necessário apertar a tecla L1 do controle USB. Para definir uma posição basta segurar o cursor e arrastar o mouse no ambiente até a localização para a qual </w:t>
      </w:r>
      <w:proofErr w:type="gramStart"/>
      <w:r w:rsidRPr="004E7DBD">
        <w:rPr>
          <w:rPrChange w:id="11486" w:author="Alexandre Marcondes" w:date="2019-07-09T18:16:00Z">
            <w:rPr/>
          </w:rPrChange>
        </w:rPr>
        <w:t>deseja-se</w:t>
      </w:r>
      <w:proofErr w:type="gramEnd"/>
      <w:r w:rsidRPr="004E7DBD">
        <w:rPr>
          <w:rPrChange w:id="11487" w:author="Alexandre Marcondes" w:date="2019-07-09T18:16:00Z">
            <w:rPr/>
          </w:rPrChange>
        </w:rPr>
        <w:t xml:space="preserve"> navegar. Pode-se transladar o curso e mudar o ângulo em torno de Z. </w:t>
      </w:r>
    </w:p>
    <w:p w:rsidR="00DF2272" w:rsidRPr="004E7DBD" w:rsidRDefault="00DF2272" w:rsidP="00DF2272">
      <w:pPr>
        <w:rPr>
          <w:rPrChange w:id="11488" w:author="Alexandre Marcondes" w:date="2019-07-09T18:16:00Z">
            <w:rPr/>
          </w:rPrChange>
        </w:rPr>
      </w:pPr>
      <w:r w:rsidRPr="004E7DBD">
        <w:rPr>
          <w:rPrChange w:id="11489" w:author="Alexandre Marcondes" w:date="2019-07-09T18:16:00Z">
            <w:rPr/>
          </w:rPrChange>
        </w:rPr>
        <w:t xml:space="preserve">Na aba </w:t>
      </w:r>
      <w:r w:rsidRPr="004E7DBD">
        <w:rPr>
          <w:i/>
          <w:rPrChange w:id="11490" w:author="Alexandre Marcondes" w:date="2019-07-09T18:16:00Z">
            <w:rPr>
              <w:i/>
            </w:rPr>
          </w:rPrChange>
        </w:rPr>
        <w:t>Planning</w:t>
      </w:r>
      <w:r w:rsidRPr="004E7DBD">
        <w:rPr>
          <w:rPrChange w:id="11491" w:author="Alexandre Marcondes" w:date="2019-07-09T18:16:00Z">
            <w:rPr/>
          </w:rPrChange>
        </w:rPr>
        <w:t>,</w:t>
      </w:r>
      <w:r w:rsidRPr="004E7DBD">
        <w:rPr>
          <w:i/>
          <w:rPrChange w:id="11492" w:author="Alexandre Marcondes" w:date="2019-07-09T18:16:00Z">
            <w:rPr>
              <w:i/>
            </w:rPr>
          </w:rPrChange>
        </w:rPr>
        <w:t xml:space="preserve"> </w:t>
      </w:r>
      <w:r w:rsidRPr="004E7DBD">
        <w:rPr>
          <w:rPrChange w:id="11493" w:author="Alexandre Marcondes" w:date="2019-07-09T18:16:00Z">
            <w:rPr/>
          </w:rPrChange>
        </w:rPr>
        <w:t xml:space="preserve">após o posicionamento do cursor no ponto desejado, é necessário acionar o botão </w:t>
      </w:r>
      <w:proofErr w:type="spellStart"/>
      <w:r w:rsidRPr="004E7DBD">
        <w:rPr>
          <w:i/>
          <w:rPrChange w:id="11494" w:author="Alexandre Marcondes" w:date="2019-07-09T18:16:00Z">
            <w:rPr>
              <w:i/>
            </w:rPr>
          </w:rPrChange>
        </w:rPr>
        <w:t>Plan</w:t>
      </w:r>
      <w:proofErr w:type="spellEnd"/>
      <w:r w:rsidRPr="004E7DBD">
        <w:rPr>
          <w:rPrChange w:id="11495" w:author="Alexandre Marcondes" w:date="2019-07-09T18:16:00Z">
            <w:rPr/>
          </w:rPrChange>
        </w:rPr>
        <w:t xml:space="preserve">, aguardar o </w:t>
      </w:r>
      <w:proofErr w:type="spellStart"/>
      <w:proofErr w:type="gramStart"/>
      <w:r w:rsidRPr="004E7DBD">
        <w:rPr>
          <w:i/>
          <w:rPrChange w:id="11496" w:author="Alexandre Marcondes" w:date="2019-07-09T18:16:00Z">
            <w:rPr>
              <w:i/>
            </w:rPr>
          </w:rPrChange>
        </w:rPr>
        <w:t>MoveIt</w:t>
      </w:r>
      <w:proofErr w:type="spellEnd"/>
      <w:proofErr w:type="gramEnd"/>
      <w:r w:rsidRPr="004E7DBD">
        <w:rPr>
          <w:i/>
          <w:rPrChange w:id="11497" w:author="Alexandre Marcondes" w:date="2019-07-09T18:16:00Z">
            <w:rPr>
              <w:i/>
            </w:rPr>
          </w:rPrChange>
        </w:rPr>
        <w:t xml:space="preserve"> </w:t>
      </w:r>
      <w:r w:rsidRPr="004E7DBD">
        <w:rPr>
          <w:rPrChange w:id="11498" w:author="Alexandre Marcondes" w:date="2019-07-09T18:16:00Z">
            <w:rPr/>
          </w:rPrChange>
        </w:rPr>
        <w:t xml:space="preserve">calcular a rota, pressionar o </w:t>
      </w:r>
      <w:r w:rsidRPr="004E7DBD">
        <w:rPr>
          <w:rPrChange w:id="11499" w:author="Alexandre Marcondes" w:date="2019-07-09T18:16:00Z">
            <w:rPr/>
          </w:rPrChange>
        </w:rPr>
        <w:lastRenderedPageBreak/>
        <w:t xml:space="preserve">botão </w:t>
      </w:r>
      <w:r w:rsidRPr="004E7DBD">
        <w:rPr>
          <w:i/>
          <w:rPrChange w:id="11500" w:author="Alexandre Marcondes" w:date="2019-07-09T18:16:00Z">
            <w:rPr>
              <w:i/>
            </w:rPr>
          </w:rPrChange>
        </w:rPr>
        <w:t xml:space="preserve">Execute </w:t>
      </w:r>
      <w:r w:rsidRPr="004E7DBD">
        <w:rPr>
          <w:rPrChange w:id="11501" w:author="Alexandre Marcondes" w:date="2019-07-09T18:16:00Z">
            <w:rPr/>
          </w:rPrChange>
        </w:rPr>
        <w:t xml:space="preserve">e por fim, acompanhar a execução no </w:t>
      </w:r>
      <w:proofErr w:type="spellStart"/>
      <w:r w:rsidRPr="004E7DBD">
        <w:rPr>
          <w:rPrChange w:id="11502" w:author="Alexandre Marcondes" w:date="2019-07-09T18:16:00Z">
            <w:rPr/>
          </w:rPrChange>
        </w:rPr>
        <w:t>Rviz</w:t>
      </w:r>
      <w:proofErr w:type="spellEnd"/>
      <w:r w:rsidRPr="004E7DBD">
        <w:rPr>
          <w:rPrChange w:id="11503" w:author="Alexandre Marcondes" w:date="2019-07-09T18:16:00Z">
            <w:rPr/>
          </w:rPrChange>
        </w:rPr>
        <w:t xml:space="preserve"> ou </w:t>
      </w:r>
      <w:proofErr w:type="spellStart"/>
      <w:r w:rsidRPr="004E7DBD">
        <w:rPr>
          <w:rPrChange w:id="11504" w:author="Alexandre Marcondes" w:date="2019-07-09T18:16:00Z">
            <w:rPr/>
          </w:rPrChange>
        </w:rPr>
        <w:t>Gazebo</w:t>
      </w:r>
      <w:proofErr w:type="spellEnd"/>
      <w:r w:rsidRPr="004E7DBD">
        <w:rPr>
          <w:rPrChange w:id="11505" w:author="Alexandre Marcondes" w:date="2019-07-09T18:16:00Z">
            <w:rPr/>
          </w:rPrChange>
        </w:rPr>
        <w:t xml:space="preserve">. Na </w:t>
      </w:r>
      <w:r w:rsidRPr="004E7DBD">
        <w:rPr>
          <w:rPrChange w:id="11506" w:author="Alexandre Marcondes" w:date="2019-07-09T18:16:00Z">
            <w:rPr/>
          </w:rPrChange>
        </w:rPr>
        <w:fldChar w:fldCharType="begin"/>
      </w:r>
      <w:r w:rsidRPr="004E7DBD">
        <w:rPr>
          <w:rPrChange w:id="11507" w:author="Alexandre Marcondes" w:date="2019-07-09T18:16:00Z">
            <w:rPr/>
          </w:rPrChange>
        </w:rPr>
        <w:instrText xml:space="preserve"> REF _Ref8684445 \h </w:instrText>
      </w:r>
      <w:r w:rsidRPr="004E7DBD">
        <w:rPr>
          <w:rPrChange w:id="11508" w:author="Alexandre Marcondes" w:date="2019-07-09T18:16:00Z">
            <w:rPr/>
          </w:rPrChange>
        </w:rPr>
      </w:r>
      <w:r w:rsidRPr="004E7DBD">
        <w:rPr>
          <w:rPrChange w:id="11509" w:author="Alexandre Marcondes" w:date="2019-07-09T18:16:00Z">
            <w:rPr/>
          </w:rPrChange>
        </w:rPr>
        <w:fldChar w:fldCharType="separate"/>
      </w:r>
      <w:r w:rsidR="00C239C6" w:rsidRPr="004E7DBD">
        <w:rPr>
          <w:rPrChange w:id="11510" w:author="Alexandre Marcondes" w:date="2019-07-09T18:16:00Z">
            <w:rPr/>
          </w:rPrChange>
        </w:rPr>
        <w:t xml:space="preserve">Figura </w:t>
      </w:r>
      <w:r w:rsidR="00C239C6" w:rsidRPr="004E7DBD">
        <w:rPr>
          <w:noProof/>
          <w:rPrChange w:id="11511" w:author="Alexandre Marcondes" w:date="2019-07-09T18:16:00Z">
            <w:rPr>
              <w:noProof/>
            </w:rPr>
          </w:rPrChange>
        </w:rPr>
        <w:t>50</w:t>
      </w:r>
      <w:r w:rsidRPr="004E7DBD">
        <w:rPr>
          <w:rPrChange w:id="11512" w:author="Alexandre Marcondes" w:date="2019-07-09T18:16:00Z">
            <w:rPr/>
          </w:rPrChange>
        </w:rPr>
        <w:fldChar w:fldCharType="end"/>
      </w:r>
      <w:r w:rsidRPr="004E7DBD">
        <w:rPr>
          <w:rPrChange w:id="11513" w:author="Alexandre Marcondes" w:date="2019-07-09T18:16:00Z">
            <w:rPr/>
          </w:rPrChange>
        </w:rPr>
        <w:t xml:space="preserve"> é exibido o cálculo da rota em torno de um obstáculo dentro da subestação em uma vista superior (esq.) e lateral (dir.).</w:t>
      </w:r>
    </w:p>
    <w:p w:rsidR="00DF2272" w:rsidRPr="004E7DBD" w:rsidRDefault="00DF2272" w:rsidP="00DF2272">
      <w:pPr>
        <w:rPr>
          <w:rPrChange w:id="11514" w:author="Alexandre Marcondes" w:date="2019-07-09T18:16:00Z">
            <w:rPr/>
          </w:rPrChange>
        </w:rPr>
      </w:pPr>
    </w:p>
    <w:p w:rsidR="00DF2272" w:rsidRPr="004E7DBD" w:rsidRDefault="00DF2272" w:rsidP="00DF2272">
      <w:pPr>
        <w:pStyle w:val="Legenda"/>
        <w:keepNext/>
        <w:jc w:val="center"/>
        <w:rPr>
          <w:rPrChange w:id="11515" w:author="Alexandre Marcondes" w:date="2019-07-09T18:16:00Z">
            <w:rPr/>
          </w:rPrChange>
        </w:rPr>
      </w:pPr>
      <w:bookmarkStart w:id="11516" w:name="_Ref8684445"/>
      <w:bookmarkStart w:id="11517" w:name="_Toc9086593"/>
      <w:bookmarkStart w:id="11518" w:name="_Toc9086918"/>
      <w:bookmarkStart w:id="11519" w:name="_Toc9087045"/>
      <w:bookmarkStart w:id="11520" w:name="_Toc9088056"/>
      <w:bookmarkStart w:id="11521" w:name="_Toc9088397"/>
      <w:bookmarkStart w:id="11522" w:name="_Toc9088522"/>
      <w:r w:rsidRPr="004E7DBD">
        <w:rPr>
          <w:rPrChange w:id="11523" w:author="Alexandre Marcondes" w:date="2019-07-09T18:16:00Z">
            <w:rPr/>
          </w:rPrChange>
        </w:rPr>
        <w:t xml:space="preserve">Figura </w:t>
      </w:r>
      <w:r w:rsidRPr="004E7DBD">
        <w:rPr>
          <w:noProof/>
          <w:rPrChange w:id="11524" w:author="Alexandre Marcondes" w:date="2019-07-09T18:16:00Z">
            <w:rPr>
              <w:noProof/>
            </w:rPr>
          </w:rPrChange>
        </w:rPr>
        <w:fldChar w:fldCharType="begin"/>
      </w:r>
      <w:r w:rsidRPr="004E7DBD">
        <w:rPr>
          <w:noProof/>
          <w:rPrChange w:id="11525" w:author="Alexandre Marcondes" w:date="2019-07-09T18:16:00Z">
            <w:rPr>
              <w:noProof/>
            </w:rPr>
          </w:rPrChange>
        </w:rPr>
        <w:instrText xml:space="preserve"> SEQ Figura \* ARABIC </w:instrText>
      </w:r>
      <w:r w:rsidRPr="004E7DBD">
        <w:rPr>
          <w:noProof/>
          <w:rPrChange w:id="11526" w:author="Alexandre Marcondes" w:date="2019-07-09T18:16:00Z">
            <w:rPr>
              <w:noProof/>
            </w:rPr>
          </w:rPrChange>
        </w:rPr>
        <w:fldChar w:fldCharType="separate"/>
      </w:r>
      <w:r w:rsidR="00881DF2" w:rsidRPr="004E7DBD">
        <w:rPr>
          <w:noProof/>
          <w:rPrChange w:id="11527" w:author="Alexandre Marcondes" w:date="2019-07-09T18:16:00Z">
            <w:rPr>
              <w:noProof/>
            </w:rPr>
          </w:rPrChange>
        </w:rPr>
        <w:t>50</w:t>
      </w:r>
      <w:r w:rsidRPr="004E7DBD">
        <w:rPr>
          <w:noProof/>
          <w:rPrChange w:id="11528" w:author="Alexandre Marcondes" w:date="2019-07-09T18:16:00Z">
            <w:rPr>
              <w:noProof/>
            </w:rPr>
          </w:rPrChange>
        </w:rPr>
        <w:fldChar w:fldCharType="end"/>
      </w:r>
      <w:bookmarkEnd w:id="11516"/>
      <w:r w:rsidRPr="004E7DBD">
        <w:rPr>
          <w:rPrChange w:id="11529" w:author="Alexandre Marcondes" w:date="2019-07-09T18:16:00Z">
            <w:rPr/>
          </w:rPrChange>
        </w:rPr>
        <w:t xml:space="preserve"> - Controle Autônomo no </w:t>
      </w:r>
      <w:proofErr w:type="spellStart"/>
      <w:proofErr w:type="gramStart"/>
      <w:r w:rsidRPr="004E7DBD">
        <w:rPr>
          <w:rPrChange w:id="11530" w:author="Alexandre Marcondes" w:date="2019-07-09T18:16:00Z">
            <w:rPr/>
          </w:rPrChange>
        </w:rPr>
        <w:t>RViz</w:t>
      </w:r>
      <w:bookmarkEnd w:id="11517"/>
      <w:bookmarkEnd w:id="11518"/>
      <w:bookmarkEnd w:id="11519"/>
      <w:bookmarkEnd w:id="11520"/>
      <w:bookmarkEnd w:id="11521"/>
      <w:bookmarkEnd w:id="11522"/>
      <w:proofErr w:type="spellEnd"/>
      <w:proofErr w:type="gramEnd"/>
    </w:p>
    <w:p w:rsidR="00DF2272" w:rsidRPr="004E7DBD" w:rsidRDefault="00DF2272" w:rsidP="00DF2272">
      <w:pPr>
        <w:jc w:val="center"/>
        <w:rPr>
          <w:rPrChange w:id="11531" w:author="Alexandre Marcondes" w:date="2019-07-09T18:16:00Z">
            <w:rPr/>
          </w:rPrChange>
        </w:rPr>
      </w:pPr>
      <w:r w:rsidRPr="004E7DBD">
        <w:rPr>
          <w:noProof/>
          <w:lang w:eastAsia="pt-BR"/>
          <w:rPrChange w:id="11532" w:author="Alexandre Marcondes" w:date="2019-07-09T18:16:00Z">
            <w:rPr>
              <w:noProof/>
              <w:lang w:eastAsia="pt-BR"/>
            </w:rPr>
          </w:rPrChange>
        </w:rPr>
        <w:drawing>
          <wp:inline distT="0" distB="0" distL="0" distR="0" wp14:anchorId="46B7052B" wp14:editId="764E17E3">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Pr="004E7DBD" w:rsidRDefault="00DF2272" w:rsidP="00DF2272">
      <w:pPr>
        <w:jc w:val="center"/>
        <w:rPr>
          <w:rPrChange w:id="11533" w:author="Alexandre Marcondes" w:date="2019-07-09T18:16:00Z">
            <w:rPr/>
          </w:rPrChange>
        </w:rPr>
      </w:pPr>
      <w:r w:rsidRPr="004E7DBD">
        <w:rPr>
          <w:rPrChange w:id="11534" w:author="Alexandre Marcondes" w:date="2019-07-09T18:16:00Z">
            <w:rPr/>
          </w:rPrChange>
        </w:rPr>
        <w:t>Fonte: Arquivo pessoal</w:t>
      </w:r>
    </w:p>
    <w:p w:rsidR="00DF2272" w:rsidRPr="004E7DBD" w:rsidRDefault="00DF2272" w:rsidP="00DF2272">
      <w:pPr>
        <w:rPr>
          <w:rPrChange w:id="11535" w:author="Alexandre Marcondes" w:date="2019-07-09T18:16:00Z">
            <w:rPr/>
          </w:rPrChange>
        </w:rPr>
      </w:pPr>
    </w:p>
    <w:p w:rsidR="00DF2272" w:rsidRPr="004E7DBD" w:rsidRDefault="00DF2272" w:rsidP="00DF2272">
      <w:pPr>
        <w:rPr>
          <w:rPrChange w:id="11536" w:author="Alexandre Marcondes" w:date="2019-07-09T18:16:00Z">
            <w:rPr/>
          </w:rPrChange>
        </w:rPr>
      </w:pPr>
    </w:p>
    <w:p w:rsidR="00DF2272" w:rsidRPr="004E7DBD" w:rsidRDefault="00DF2272" w:rsidP="00DF2272">
      <w:pPr>
        <w:pStyle w:val="Ttulo2"/>
        <w:numPr>
          <w:ilvl w:val="1"/>
          <w:numId w:val="6"/>
        </w:numPr>
        <w:rPr>
          <w:rPrChange w:id="11537" w:author="Alexandre Marcondes" w:date="2019-07-09T18:16:00Z">
            <w:rPr/>
          </w:rPrChange>
        </w:rPr>
      </w:pPr>
      <w:bookmarkStart w:id="11538" w:name="_Toc9088227"/>
      <w:bookmarkStart w:id="11539" w:name="_Toc9088731"/>
      <w:bookmarkStart w:id="11540" w:name="_Toc9088936"/>
      <w:bookmarkStart w:id="11541" w:name="_Toc11256304"/>
      <w:r w:rsidRPr="004E7DBD">
        <w:rPr>
          <w:rPrChange w:id="11542" w:author="Alexandre Marcondes" w:date="2019-07-09T18:16:00Z">
            <w:rPr/>
          </w:rPrChange>
        </w:rPr>
        <w:t>Teste do VANT autônomo em ambiente VIRTUAL + Gerenciador de Voo</w:t>
      </w:r>
      <w:bookmarkEnd w:id="11538"/>
      <w:bookmarkEnd w:id="11539"/>
      <w:bookmarkEnd w:id="11540"/>
      <w:bookmarkEnd w:id="11541"/>
    </w:p>
    <w:p w:rsidR="00DF2272" w:rsidRPr="004E7DBD" w:rsidRDefault="00DF2272" w:rsidP="00DF2272">
      <w:pPr>
        <w:rPr>
          <w:rPrChange w:id="11543" w:author="Alexandre Marcondes" w:date="2019-07-09T18:16:00Z">
            <w:rPr/>
          </w:rPrChange>
        </w:rPr>
      </w:pPr>
    </w:p>
    <w:p w:rsidR="00DF2272" w:rsidRPr="004E7DBD" w:rsidRDefault="00DF2272" w:rsidP="00DF2272">
      <w:pPr>
        <w:rPr>
          <w:rPrChange w:id="11544" w:author="Alexandre Marcondes" w:date="2019-07-09T18:16:00Z">
            <w:rPr/>
          </w:rPrChange>
        </w:rPr>
      </w:pPr>
      <w:r w:rsidRPr="004E7DBD">
        <w:rPr>
          <w:rPrChange w:id="11545" w:author="Alexandre Marcondes" w:date="2019-07-09T18:16:00Z">
            <w:rPr/>
          </w:rPrChange>
        </w:rPr>
        <w:t xml:space="preserve">O teste do VANT autônomo comunicando com o gerenciador de voo </w:t>
      </w:r>
      <w:proofErr w:type="gramStart"/>
      <w:r w:rsidRPr="004E7DBD">
        <w:rPr>
          <w:rPrChange w:id="11546" w:author="Alexandre Marcondes" w:date="2019-07-09T18:16:00Z">
            <w:rPr/>
          </w:rPrChange>
        </w:rPr>
        <w:t>validou</w:t>
      </w:r>
      <w:proofErr w:type="gramEnd"/>
      <w:r w:rsidRPr="004E7DBD">
        <w:rPr>
          <w:rPrChange w:id="11547" w:author="Alexandre Marcondes" w:date="2019-07-09T18:16:00Z">
            <w:rPr/>
          </w:rPrChange>
        </w:rPr>
        <w:t xml:space="preserve"> a todos os módulos do sistema. O teste foi dividido em </w:t>
      </w:r>
      <w:proofErr w:type="gramStart"/>
      <w:r w:rsidRPr="004E7DBD">
        <w:rPr>
          <w:rPrChange w:id="11548" w:author="Alexandre Marcondes" w:date="2019-07-09T18:16:00Z">
            <w:rPr/>
          </w:rPrChange>
        </w:rPr>
        <w:t>3</w:t>
      </w:r>
      <w:proofErr w:type="gramEnd"/>
      <w:r w:rsidRPr="004E7DBD">
        <w:rPr>
          <w:rPrChange w:id="11549" w:author="Alexandre Marcondes" w:date="2019-07-09T18:16:00Z">
            <w:rPr/>
          </w:rPrChange>
        </w:rPr>
        <w:t xml:space="preserve"> etapas, na primeira foi realizada a coleta e criação do arquivo de pontos, na segunda os pontos foram executados ignorando as rotas adaptativas e na terceira todas as rotas adaptativas foram executadas.</w:t>
      </w:r>
    </w:p>
    <w:p w:rsidR="00DF2272" w:rsidRPr="004E7DBD" w:rsidRDefault="00DF2272" w:rsidP="00DF2272">
      <w:pPr>
        <w:rPr>
          <w:rPrChange w:id="11550" w:author="Alexandre Marcondes" w:date="2019-07-09T18:16:00Z">
            <w:rPr/>
          </w:rPrChange>
        </w:rPr>
      </w:pPr>
      <w:r w:rsidRPr="004E7DBD">
        <w:rPr>
          <w:rPrChange w:id="11551" w:author="Alexandre Marcondes" w:date="2019-07-09T18:16:00Z">
            <w:rPr/>
          </w:rPrChange>
        </w:rPr>
        <w:t>Para o teste com o gerenciador de voo, além dos procedimentos de inicialização, o botão “</w:t>
      </w:r>
      <w:r w:rsidRPr="004E7DBD">
        <w:rPr>
          <w:i/>
          <w:rPrChange w:id="11552" w:author="Alexandre Marcondes" w:date="2019-07-09T18:16:00Z">
            <w:rPr>
              <w:i/>
            </w:rPr>
          </w:rPrChange>
        </w:rPr>
        <w:t>Start Simulator</w:t>
      </w:r>
      <w:r w:rsidRPr="004E7DBD">
        <w:rPr>
          <w:rPrChange w:id="11553" w:author="Alexandre Marcondes" w:date="2019-07-09T18:16:00Z">
            <w:rPr/>
          </w:rPrChange>
        </w:rPr>
        <w:t xml:space="preserve">” foi pressionado para simular o controlador de voo do VANT. </w:t>
      </w:r>
    </w:p>
    <w:p w:rsidR="00DF2272" w:rsidRPr="004E7DBD" w:rsidRDefault="00DF2272" w:rsidP="00DF2272">
      <w:pPr>
        <w:rPr>
          <w:rPrChange w:id="11554" w:author="Alexandre Marcondes" w:date="2019-07-09T18:16:00Z">
            <w:rPr/>
          </w:rPrChange>
        </w:rPr>
      </w:pPr>
    </w:p>
    <w:p w:rsidR="00DF2272" w:rsidRPr="004E7DBD" w:rsidRDefault="00DF2272" w:rsidP="00DF2272">
      <w:pPr>
        <w:pStyle w:val="Ttulo3"/>
        <w:numPr>
          <w:ilvl w:val="2"/>
          <w:numId w:val="6"/>
        </w:numPr>
        <w:rPr>
          <w:rPrChange w:id="11555" w:author="Alexandre Marcondes" w:date="2019-07-09T18:16:00Z">
            <w:rPr/>
          </w:rPrChange>
        </w:rPr>
      </w:pPr>
      <w:bookmarkStart w:id="11556" w:name="_Toc9088228"/>
      <w:bookmarkStart w:id="11557" w:name="_Toc9088732"/>
      <w:bookmarkStart w:id="11558" w:name="_Toc9088937"/>
      <w:bookmarkStart w:id="11559" w:name="_Toc11256305"/>
      <w:r w:rsidRPr="004E7DBD">
        <w:rPr>
          <w:rPrChange w:id="11560" w:author="Alexandre Marcondes" w:date="2019-07-09T18:16:00Z">
            <w:rPr/>
          </w:rPrChange>
        </w:rPr>
        <w:t>Coleta de pontos</w:t>
      </w:r>
      <w:bookmarkEnd w:id="11556"/>
      <w:bookmarkEnd w:id="11557"/>
      <w:bookmarkEnd w:id="11558"/>
      <w:bookmarkEnd w:id="11559"/>
    </w:p>
    <w:p w:rsidR="00DF2272" w:rsidRPr="004E7DBD" w:rsidRDefault="00DF2272" w:rsidP="00DF2272">
      <w:pPr>
        <w:rPr>
          <w:rPrChange w:id="11561" w:author="Alexandre Marcondes" w:date="2019-07-09T18:16:00Z">
            <w:rPr/>
          </w:rPrChange>
        </w:rPr>
      </w:pPr>
    </w:p>
    <w:p w:rsidR="00DF2272" w:rsidRPr="004E7DBD" w:rsidRDefault="00DF2272" w:rsidP="00DF2272">
      <w:pPr>
        <w:rPr>
          <w:rPrChange w:id="11562" w:author="Alexandre Marcondes" w:date="2019-07-09T18:16:00Z">
            <w:rPr/>
          </w:rPrChange>
        </w:rPr>
      </w:pPr>
      <w:r w:rsidRPr="004E7DBD">
        <w:rPr>
          <w:rPrChange w:id="11563" w:author="Alexandre Marcondes" w:date="2019-07-09T18:16:00Z">
            <w:rPr/>
          </w:rPrChange>
        </w:rPr>
        <w:t xml:space="preserve">Para realizar a coleta de pontos o modo manual foi ativado pressionando a tecla “Círculo” do controle. Em seguida o VANT foi posicionado em 15 pontos </w:t>
      </w:r>
      <w:r w:rsidRPr="004E7DBD">
        <w:rPr>
          <w:rPrChange w:id="11564" w:author="Alexandre Marcondes" w:date="2019-07-09T18:16:00Z">
            <w:rPr/>
          </w:rPrChange>
        </w:rPr>
        <w:lastRenderedPageBreak/>
        <w:t xml:space="preserve">diferentes da subestação, sendo que </w:t>
      </w:r>
      <w:proofErr w:type="gramStart"/>
      <w:r w:rsidRPr="004E7DBD">
        <w:rPr>
          <w:rPrChange w:id="11565" w:author="Alexandre Marcondes" w:date="2019-07-09T18:16:00Z">
            <w:rPr/>
          </w:rPrChange>
        </w:rPr>
        <w:t>5</w:t>
      </w:r>
      <w:proofErr w:type="gramEnd"/>
      <w:r w:rsidRPr="004E7DBD">
        <w:rPr>
          <w:rPrChange w:id="11566" w:author="Alexandre Marcondes" w:date="2019-07-09T18:16:00Z">
            <w:rPr/>
          </w:rPrChange>
        </w:rPr>
        <w:t xml:space="preserve"> desses pontos foram de rotas adaptativas. Para coleta de pontos o botão </w:t>
      </w:r>
      <w:proofErr w:type="spellStart"/>
      <w:r w:rsidRPr="004E7DBD">
        <w:rPr>
          <w:i/>
          <w:rPrChange w:id="11567" w:author="Alexandre Marcondes" w:date="2019-07-09T18:16:00Z">
            <w:rPr>
              <w:i/>
            </w:rPr>
          </w:rPrChange>
        </w:rPr>
        <w:t>select</w:t>
      </w:r>
      <w:proofErr w:type="spellEnd"/>
      <w:r w:rsidRPr="004E7DBD">
        <w:rPr>
          <w:rPrChange w:id="11568" w:author="Alexandre Marcondes" w:date="2019-07-09T18:16:00Z">
            <w:rPr/>
          </w:rPrChange>
        </w:rPr>
        <w:t xml:space="preserve"> foi pressionado após a estabilização em cada uma das posições. Os pontos, </w:t>
      </w:r>
      <w:r w:rsidRPr="004E7DBD">
        <w:rPr>
          <w:rPrChange w:id="11569" w:author="Alexandre Marcondes" w:date="2019-07-09T18:16:00Z">
            <w:rPr/>
          </w:rPrChange>
        </w:rPr>
        <w:fldChar w:fldCharType="begin"/>
      </w:r>
      <w:r w:rsidRPr="004E7DBD">
        <w:rPr>
          <w:rPrChange w:id="11570" w:author="Alexandre Marcondes" w:date="2019-07-09T18:16:00Z">
            <w:rPr/>
          </w:rPrChange>
        </w:rPr>
        <w:instrText xml:space="preserve"> REF _Ref8864289 \h </w:instrText>
      </w:r>
      <w:r w:rsidRPr="004E7DBD">
        <w:rPr>
          <w:rPrChange w:id="11571" w:author="Alexandre Marcondes" w:date="2019-07-09T18:16:00Z">
            <w:rPr/>
          </w:rPrChange>
        </w:rPr>
      </w:r>
      <w:r w:rsidRPr="004E7DBD">
        <w:rPr>
          <w:rPrChange w:id="11572" w:author="Alexandre Marcondes" w:date="2019-07-09T18:16:00Z">
            <w:rPr/>
          </w:rPrChange>
        </w:rPr>
        <w:fldChar w:fldCharType="separate"/>
      </w:r>
      <w:r w:rsidR="00C239C6" w:rsidRPr="004E7DBD">
        <w:rPr>
          <w:rPrChange w:id="11573" w:author="Alexandre Marcondes" w:date="2019-07-09T18:16:00Z">
            <w:rPr/>
          </w:rPrChange>
        </w:rPr>
        <w:t xml:space="preserve">Figura </w:t>
      </w:r>
      <w:r w:rsidR="00C239C6" w:rsidRPr="004E7DBD">
        <w:rPr>
          <w:noProof/>
          <w:rPrChange w:id="11574" w:author="Alexandre Marcondes" w:date="2019-07-09T18:16:00Z">
            <w:rPr>
              <w:noProof/>
            </w:rPr>
          </w:rPrChange>
        </w:rPr>
        <w:t>51</w:t>
      </w:r>
      <w:r w:rsidRPr="004E7DBD">
        <w:rPr>
          <w:rPrChange w:id="11575" w:author="Alexandre Marcondes" w:date="2019-07-09T18:16:00Z">
            <w:rPr/>
          </w:rPrChange>
        </w:rPr>
        <w:fldChar w:fldCharType="end"/>
      </w:r>
      <w:r w:rsidRPr="004E7DBD">
        <w:rPr>
          <w:rPrChange w:id="11576" w:author="Alexandre Marcondes" w:date="2019-07-09T18:16:00Z">
            <w:rPr/>
          </w:rPrChange>
        </w:rPr>
        <w:t>, abaixo representam os pontos coletados.</w:t>
      </w:r>
    </w:p>
    <w:p w:rsidR="00DF2272" w:rsidRPr="004E7DBD" w:rsidRDefault="00DF2272" w:rsidP="00DF2272">
      <w:pPr>
        <w:rPr>
          <w:rPrChange w:id="11577" w:author="Alexandre Marcondes" w:date="2019-07-09T18:16:00Z">
            <w:rPr/>
          </w:rPrChange>
        </w:rPr>
      </w:pPr>
    </w:p>
    <w:p w:rsidR="00DF2272" w:rsidRPr="004E7DBD" w:rsidRDefault="00DF2272" w:rsidP="00DF2272">
      <w:pPr>
        <w:pStyle w:val="Legenda"/>
        <w:keepNext/>
        <w:jc w:val="center"/>
        <w:rPr>
          <w:rPrChange w:id="11578" w:author="Alexandre Marcondes" w:date="2019-07-09T18:16:00Z">
            <w:rPr/>
          </w:rPrChange>
        </w:rPr>
      </w:pPr>
      <w:bookmarkStart w:id="11579" w:name="_Ref8864289"/>
      <w:bookmarkStart w:id="11580" w:name="_Toc9086594"/>
      <w:bookmarkStart w:id="11581" w:name="_Toc9086919"/>
      <w:bookmarkStart w:id="11582" w:name="_Toc9087046"/>
      <w:bookmarkStart w:id="11583" w:name="_Toc9088057"/>
      <w:bookmarkStart w:id="11584" w:name="_Toc9088398"/>
      <w:bookmarkStart w:id="11585" w:name="_Toc9088523"/>
      <w:r w:rsidRPr="004E7DBD">
        <w:rPr>
          <w:rPrChange w:id="11586" w:author="Alexandre Marcondes" w:date="2019-07-09T18:16:00Z">
            <w:rPr/>
          </w:rPrChange>
        </w:rPr>
        <w:t xml:space="preserve">Figura </w:t>
      </w:r>
      <w:r w:rsidRPr="004E7DBD">
        <w:rPr>
          <w:noProof/>
          <w:rPrChange w:id="11587" w:author="Alexandre Marcondes" w:date="2019-07-09T18:16:00Z">
            <w:rPr>
              <w:noProof/>
            </w:rPr>
          </w:rPrChange>
        </w:rPr>
        <w:fldChar w:fldCharType="begin"/>
      </w:r>
      <w:r w:rsidRPr="004E7DBD">
        <w:rPr>
          <w:noProof/>
          <w:rPrChange w:id="11588" w:author="Alexandre Marcondes" w:date="2019-07-09T18:16:00Z">
            <w:rPr>
              <w:noProof/>
            </w:rPr>
          </w:rPrChange>
        </w:rPr>
        <w:instrText xml:space="preserve"> SEQ Figura \* ARABIC </w:instrText>
      </w:r>
      <w:r w:rsidRPr="004E7DBD">
        <w:rPr>
          <w:noProof/>
          <w:rPrChange w:id="11589" w:author="Alexandre Marcondes" w:date="2019-07-09T18:16:00Z">
            <w:rPr>
              <w:noProof/>
            </w:rPr>
          </w:rPrChange>
        </w:rPr>
        <w:fldChar w:fldCharType="separate"/>
      </w:r>
      <w:r w:rsidR="00881DF2" w:rsidRPr="004E7DBD">
        <w:rPr>
          <w:noProof/>
          <w:rPrChange w:id="11590" w:author="Alexandre Marcondes" w:date="2019-07-09T18:16:00Z">
            <w:rPr>
              <w:noProof/>
            </w:rPr>
          </w:rPrChange>
        </w:rPr>
        <w:t>51</w:t>
      </w:r>
      <w:r w:rsidRPr="004E7DBD">
        <w:rPr>
          <w:noProof/>
          <w:rPrChange w:id="11591" w:author="Alexandre Marcondes" w:date="2019-07-09T18:16:00Z">
            <w:rPr>
              <w:noProof/>
            </w:rPr>
          </w:rPrChange>
        </w:rPr>
        <w:fldChar w:fldCharType="end"/>
      </w:r>
      <w:bookmarkEnd w:id="11579"/>
      <w:r w:rsidRPr="004E7DBD">
        <w:rPr>
          <w:rPrChange w:id="11592" w:author="Alexandre Marcondes" w:date="2019-07-09T18:16:00Z">
            <w:rPr/>
          </w:rPrChange>
        </w:rPr>
        <w:t xml:space="preserve"> - Pontos coletados</w:t>
      </w:r>
      <w:bookmarkEnd w:id="11580"/>
      <w:bookmarkEnd w:id="11581"/>
      <w:bookmarkEnd w:id="11582"/>
      <w:bookmarkEnd w:id="11583"/>
      <w:bookmarkEnd w:id="11584"/>
      <w:bookmarkEnd w:id="11585"/>
    </w:p>
    <w:p w:rsidR="00DF2272" w:rsidRPr="004E7DBD" w:rsidRDefault="00DF2272" w:rsidP="00DF2272">
      <w:pPr>
        <w:ind w:firstLine="0"/>
        <w:jc w:val="center"/>
        <w:rPr>
          <w:rPrChange w:id="11593" w:author="Alexandre Marcondes" w:date="2019-07-09T18:16:00Z">
            <w:rPr/>
          </w:rPrChange>
        </w:rPr>
      </w:pPr>
      <w:r w:rsidRPr="004E7DBD">
        <w:rPr>
          <w:noProof/>
          <w:lang w:eastAsia="pt-BR"/>
          <w:rPrChange w:id="11594" w:author="Alexandre Marcondes" w:date="2019-07-09T18:16:00Z">
            <w:rPr>
              <w:noProof/>
              <w:lang w:eastAsia="pt-BR"/>
            </w:rPr>
          </w:rPrChange>
        </w:rPr>
        <w:drawing>
          <wp:inline distT="0" distB="0" distL="0" distR="0" wp14:anchorId="57571D4B" wp14:editId="440BA9AD">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Pr="004E7DBD" w:rsidRDefault="00DF2272" w:rsidP="00DF2272">
      <w:pPr>
        <w:ind w:firstLine="0"/>
        <w:jc w:val="center"/>
        <w:rPr>
          <w:rPrChange w:id="11595" w:author="Alexandre Marcondes" w:date="2019-07-09T18:16:00Z">
            <w:rPr/>
          </w:rPrChange>
        </w:rPr>
      </w:pPr>
      <w:r w:rsidRPr="004E7DBD">
        <w:rPr>
          <w:rPrChange w:id="11596" w:author="Alexandre Marcondes" w:date="2019-07-09T18:16:00Z">
            <w:rPr/>
          </w:rPrChange>
        </w:rPr>
        <w:t>Fonte: Arquivo pessoal</w:t>
      </w:r>
    </w:p>
    <w:p w:rsidR="00DF2272" w:rsidRPr="004E7DBD" w:rsidRDefault="00DF2272" w:rsidP="00DF2272">
      <w:pPr>
        <w:rPr>
          <w:rPrChange w:id="11597" w:author="Alexandre Marcondes" w:date="2019-07-09T18:16:00Z">
            <w:rPr/>
          </w:rPrChange>
        </w:rPr>
      </w:pPr>
    </w:p>
    <w:p w:rsidR="00DF2272" w:rsidRPr="004E7DBD" w:rsidRDefault="00DF2272" w:rsidP="00DF2272">
      <w:pPr>
        <w:rPr>
          <w:rPrChange w:id="11598" w:author="Alexandre Marcondes" w:date="2019-07-09T18:16:00Z">
            <w:rPr/>
          </w:rPrChange>
        </w:rPr>
      </w:pPr>
      <w:r w:rsidRPr="004E7DBD">
        <w:rPr>
          <w:rPrChange w:id="11599" w:author="Alexandre Marcondes" w:date="2019-07-09T18:16:00Z">
            <w:rPr/>
          </w:rPrChange>
        </w:rPr>
        <w:t xml:space="preserve">A </w:t>
      </w:r>
      <w:r w:rsidRPr="004E7DBD">
        <w:rPr>
          <w:rPrChange w:id="11600" w:author="Alexandre Marcondes" w:date="2019-07-09T18:16:00Z">
            <w:rPr/>
          </w:rPrChange>
        </w:rPr>
        <w:fldChar w:fldCharType="begin"/>
      </w:r>
      <w:r w:rsidRPr="004E7DBD">
        <w:rPr>
          <w:rPrChange w:id="11601" w:author="Alexandre Marcondes" w:date="2019-07-09T18:16:00Z">
            <w:rPr/>
          </w:rPrChange>
        </w:rPr>
        <w:instrText xml:space="preserve"> REF _Ref8770941 \h </w:instrText>
      </w:r>
      <w:r w:rsidRPr="004E7DBD">
        <w:rPr>
          <w:rPrChange w:id="11602" w:author="Alexandre Marcondes" w:date="2019-07-09T18:16:00Z">
            <w:rPr/>
          </w:rPrChange>
        </w:rPr>
      </w:r>
      <w:r w:rsidRPr="004E7DBD">
        <w:rPr>
          <w:rPrChange w:id="11603" w:author="Alexandre Marcondes" w:date="2019-07-09T18:16:00Z">
            <w:rPr/>
          </w:rPrChange>
        </w:rPr>
        <w:fldChar w:fldCharType="separate"/>
      </w:r>
      <w:r w:rsidR="00C239C6" w:rsidRPr="004E7DBD">
        <w:rPr>
          <w:rPrChange w:id="11604" w:author="Alexandre Marcondes" w:date="2019-07-09T18:16:00Z">
            <w:rPr/>
          </w:rPrChange>
        </w:rPr>
        <w:t xml:space="preserve">Figura </w:t>
      </w:r>
      <w:r w:rsidR="00C239C6" w:rsidRPr="004E7DBD">
        <w:rPr>
          <w:noProof/>
          <w:rPrChange w:id="11605" w:author="Alexandre Marcondes" w:date="2019-07-09T18:16:00Z">
            <w:rPr>
              <w:noProof/>
            </w:rPr>
          </w:rPrChange>
        </w:rPr>
        <w:t>52</w:t>
      </w:r>
      <w:r w:rsidRPr="004E7DBD">
        <w:rPr>
          <w:rPrChange w:id="11606" w:author="Alexandre Marcondes" w:date="2019-07-09T18:16:00Z">
            <w:rPr/>
          </w:rPrChange>
        </w:rPr>
        <w:fldChar w:fldCharType="end"/>
      </w:r>
      <w:r w:rsidRPr="004E7DBD">
        <w:rPr>
          <w:rPrChange w:id="11607" w:author="Alexandre Marcondes" w:date="2019-07-09T18:16:00Z">
            <w:rPr/>
          </w:rPrChange>
        </w:rPr>
        <w:t xml:space="preserve"> abaixo representa o momento da coleta ponto </w:t>
      </w:r>
      <w:proofErr w:type="gramStart"/>
      <w:r w:rsidRPr="004E7DBD">
        <w:rPr>
          <w:rPrChange w:id="11608" w:author="Alexandre Marcondes" w:date="2019-07-09T18:16:00Z">
            <w:rPr/>
          </w:rPrChange>
        </w:rPr>
        <w:t>2</w:t>
      </w:r>
      <w:proofErr w:type="gramEnd"/>
      <w:r w:rsidRPr="004E7DBD">
        <w:rPr>
          <w:rPrChange w:id="11609" w:author="Alexandre Marcondes" w:date="2019-07-09T18:16:00Z">
            <w:rPr/>
          </w:rPrChange>
        </w:rPr>
        <w:t xml:space="preserve"> da </w:t>
      </w:r>
      <w:r w:rsidRPr="004E7DBD">
        <w:rPr>
          <w:rPrChange w:id="11610" w:author="Alexandre Marcondes" w:date="2019-07-09T18:16:00Z">
            <w:rPr/>
          </w:rPrChange>
        </w:rPr>
        <w:fldChar w:fldCharType="begin"/>
      </w:r>
      <w:r w:rsidRPr="004E7DBD">
        <w:rPr>
          <w:rPrChange w:id="11611" w:author="Alexandre Marcondes" w:date="2019-07-09T18:16:00Z">
            <w:rPr/>
          </w:rPrChange>
        </w:rPr>
        <w:instrText xml:space="preserve"> REF _Ref8864289 \h </w:instrText>
      </w:r>
      <w:r w:rsidRPr="004E7DBD">
        <w:rPr>
          <w:rPrChange w:id="11612" w:author="Alexandre Marcondes" w:date="2019-07-09T18:16:00Z">
            <w:rPr/>
          </w:rPrChange>
        </w:rPr>
      </w:r>
      <w:r w:rsidRPr="004E7DBD">
        <w:rPr>
          <w:rPrChange w:id="11613" w:author="Alexandre Marcondes" w:date="2019-07-09T18:16:00Z">
            <w:rPr/>
          </w:rPrChange>
        </w:rPr>
        <w:fldChar w:fldCharType="separate"/>
      </w:r>
      <w:r w:rsidR="00C239C6" w:rsidRPr="004E7DBD">
        <w:rPr>
          <w:rPrChange w:id="11614" w:author="Alexandre Marcondes" w:date="2019-07-09T18:16:00Z">
            <w:rPr/>
          </w:rPrChange>
        </w:rPr>
        <w:t xml:space="preserve">Figura </w:t>
      </w:r>
      <w:r w:rsidR="00C239C6" w:rsidRPr="004E7DBD">
        <w:rPr>
          <w:noProof/>
          <w:rPrChange w:id="11615" w:author="Alexandre Marcondes" w:date="2019-07-09T18:16:00Z">
            <w:rPr>
              <w:noProof/>
            </w:rPr>
          </w:rPrChange>
        </w:rPr>
        <w:t>51</w:t>
      </w:r>
      <w:r w:rsidRPr="004E7DBD">
        <w:rPr>
          <w:rPrChange w:id="11616" w:author="Alexandre Marcondes" w:date="2019-07-09T18:16:00Z">
            <w:rPr/>
          </w:rPrChange>
        </w:rPr>
        <w:fldChar w:fldCharType="end"/>
      </w:r>
      <w:r w:rsidRPr="004E7DBD">
        <w:rPr>
          <w:rPrChange w:id="11617" w:author="Alexandre Marcondes" w:date="2019-07-09T18:16:00Z">
            <w:rPr/>
          </w:rPrChange>
        </w:rPr>
        <w:t xml:space="preserve">. A esquerda o código que representa a coleta de ponto realizado com sucesso, a direita acima </w:t>
      </w:r>
      <w:proofErr w:type="gramStart"/>
      <w:r w:rsidRPr="004E7DBD">
        <w:rPr>
          <w:rPrChange w:id="11618" w:author="Alexandre Marcondes" w:date="2019-07-09T18:16:00Z">
            <w:rPr/>
          </w:rPrChange>
        </w:rPr>
        <w:t>pode-se</w:t>
      </w:r>
      <w:proofErr w:type="gramEnd"/>
      <w:r w:rsidRPr="004E7DBD">
        <w:rPr>
          <w:rPrChange w:id="11619" w:author="Alexandre Marcondes" w:date="2019-07-09T18:16:00Z">
            <w:rPr/>
          </w:rPrChange>
        </w:rPr>
        <w:t xml:space="preserve"> observar a visão em primeira pessoa do operador, enquanto abaixo a representação do </w:t>
      </w:r>
      <w:proofErr w:type="spellStart"/>
      <w:r w:rsidRPr="004E7DBD">
        <w:rPr>
          <w:i/>
          <w:rPrChange w:id="11620" w:author="Alexandre Marcondes" w:date="2019-07-09T18:16:00Z">
            <w:rPr>
              <w:i/>
            </w:rPr>
          </w:rPrChange>
        </w:rPr>
        <w:t>Octomap</w:t>
      </w:r>
      <w:proofErr w:type="spellEnd"/>
      <w:r w:rsidRPr="004E7DBD">
        <w:rPr>
          <w:rPrChange w:id="11621" w:author="Alexandre Marcondes" w:date="2019-07-09T18:16:00Z">
            <w:rPr/>
          </w:rPrChange>
        </w:rPr>
        <w:t>.</w:t>
      </w:r>
    </w:p>
    <w:p w:rsidR="00DF2272" w:rsidRPr="004E7DBD" w:rsidRDefault="00DF2272" w:rsidP="00DF2272">
      <w:pPr>
        <w:rPr>
          <w:rPrChange w:id="11622" w:author="Alexandre Marcondes" w:date="2019-07-09T18:16:00Z">
            <w:rPr/>
          </w:rPrChange>
        </w:rPr>
      </w:pPr>
    </w:p>
    <w:p w:rsidR="00DF2272" w:rsidRPr="004E7DBD" w:rsidRDefault="00DF2272" w:rsidP="00DF2272">
      <w:pPr>
        <w:pStyle w:val="Legenda"/>
        <w:keepNext/>
        <w:rPr>
          <w:rPrChange w:id="11623" w:author="Alexandre Marcondes" w:date="2019-07-09T18:16:00Z">
            <w:rPr/>
          </w:rPrChange>
        </w:rPr>
      </w:pPr>
      <w:bookmarkStart w:id="11624" w:name="_Ref8770941"/>
      <w:bookmarkStart w:id="11625" w:name="_Toc9086595"/>
      <w:bookmarkStart w:id="11626" w:name="_Toc9086920"/>
      <w:bookmarkStart w:id="11627" w:name="_Toc9087047"/>
      <w:bookmarkStart w:id="11628" w:name="_Toc9088058"/>
      <w:bookmarkStart w:id="11629" w:name="_Toc9088399"/>
      <w:bookmarkStart w:id="11630" w:name="_Toc9088524"/>
      <w:r w:rsidRPr="004E7DBD">
        <w:rPr>
          <w:rPrChange w:id="11631" w:author="Alexandre Marcondes" w:date="2019-07-09T18:16:00Z">
            <w:rPr/>
          </w:rPrChange>
        </w:rPr>
        <w:lastRenderedPageBreak/>
        <w:t xml:space="preserve">Figura </w:t>
      </w:r>
      <w:r w:rsidRPr="004E7DBD">
        <w:rPr>
          <w:noProof/>
          <w:rPrChange w:id="11632" w:author="Alexandre Marcondes" w:date="2019-07-09T18:16:00Z">
            <w:rPr>
              <w:noProof/>
            </w:rPr>
          </w:rPrChange>
        </w:rPr>
        <w:fldChar w:fldCharType="begin"/>
      </w:r>
      <w:r w:rsidRPr="004E7DBD">
        <w:rPr>
          <w:noProof/>
          <w:rPrChange w:id="11633" w:author="Alexandre Marcondes" w:date="2019-07-09T18:16:00Z">
            <w:rPr>
              <w:noProof/>
            </w:rPr>
          </w:rPrChange>
        </w:rPr>
        <w:instrText xml:space="preserve"> SEQ Figura \* ARABIC </w:instrText>
      </w:r>
      <w:r w:rsidRPr="004E7DBD">
        <w:rPr>
          <w:noProof/>
          <w:rPrChange w:id="11634" w:author="Alexandre Marcondes" w:date="2019-07-09T18:16:00Z">
            <w:rPr>
              <w:noProof/>
            </w:rPr>
          </w:rPrChange>
        </w:rPr>
        <w:fldChar w:fldCharType="separate"/>
      </w:r>
      <w:r w:rsidR="00881DF2" w:rsidRPr="004E7DBD">
        <w:rPr>
          <w:noProof/>
          <w:rPrChange w:id="11635" w:author="Alexandre Marcondes" w:date="2019-07-09T18:16:00Z">
            <w:rPr>
              <w:noProof/>
            </w:rPr>
          </w:rPrChange>
        </w:rPr>
        <w:t>52</w:t>
      </w:r>
      <w:r w:rsidRPr="004E7DBD">
        <w:rPr>
          <w:noProof/>
          <w:rPrChange w:id="11636" w:author="Alexandre Marcondes" w:date="2019-07-09T18:16:00Z">
            <w:rPr>
              <w:noProof/>
            </w:rPr>
          </w:rPrChange>
        </w:rPr>
        <w:fldChar w:fldCharType="end"/>
      </w:r>
      <w:bookmarkEnd w:id="11624"/>
      <w:r w:rsidRPr="004E7DBD">
        <w:rPr>
          <w:rPrChange w:id="11637" w:author="Alexandre Marcondes" w:date="2019-07-09T18:16:00Z">
            <w:rPr/>
          </w:rPrChange>
        </w:rPr>
        <w:t xml:space="preserve"> - Visão de primeira pessoa no VANT</w:t>
      </w:r>
      <w:bookmarkEnd w:id="11625"/>
      <w:bookmarkEnd w:id="11626"/>
      <w:bookmarkEnd w:id="11627"/>
      <w:bookmarkEnd w:id="11628"/>
      <w:bookmarkEnd w:id="11629"/>
      <w:bookmarkEnd w:id="11630"/>
    </w:p>
    <w:p w:rsidR="00DF2272" w:rsidRPr="004E7DBD" w:rsidRDefault="00DF2272" w:rsidP="00DF2272">
      <w:pPr>
        <w:rPr>
          <w:rPrChange w:id="11638" w:author="Alexandre Marcondes" w:date="2019-07-09T18:16:00Z">
            <w:rPr/>
          </w:rPrChange>
        </w:rPr>
      </w:pPr>
      <w:r w:rsidRPr="004E7DBD">
        <w:rPr>
          <w:noProof/>
          <w:lang w:eastAsia="pt-BR"/>
          <w:rPrChange w:id="11639" w:author="Alexandre Marcondes" w:date="2019-07-09T18:16:00Z">
            <w:rPr>
              <w:noProof/>
              <w:lang w:eastAsia="pt-BR"/>
            </w:rPr>
          </w:rPrChange>
        </w:rPr>
        <w:drawing>
          <wp:inline distT="0" distB="0" distL="0" distR="0" wp14:anchorId="4A5AAC7D" wp14:editId="13981B98">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Pr="004E7DBD" w:rsidRDefault="00DF2272" w:rsidP="00DF2272">
      <w:pPr>
        <w:rPr>
          <w:rPrChange w:id="11640" w:author="Alexandre Marcondes" w:date="2019-07-09T18:16:00Z">
            <w:rPr/>
          </w:rPrChange>
        </w:rPr>
      </w:pPr>
      <w:r w:rsidRPr="004E7DBD">
        <w:rPr>
          <w:rPrChange w:id="11641" w:author="Alexandre Marcondes" w:date="2019-07-09T18:16:00Z">
            <w:rPr/>
          </w:rPrChange>
        </w:rPr>
        <w:t>Fonte: Arquivo pessoal</w:t>
      </w:r>
    </w:p>
    <w:p w:rsidR="00DF2272" w:rsidRPr="004E7DBD" w:rsidRDefault="00DF2272" w:rsidP="00DF2272">
      <w:pPr>
        <w:rPr>
          <w:rPrChange w:id="11642" w:author="Alexandre Marcondes" w:date="2019-07-09T18:16:00Z">
            <w:rPr/>
          </w:rPrChange>
        </w:rPr>
      </w:pPr>
    </w:p>
    <w:p w:rsidR="00DF2272" w:rsidRPr="004E7DBD" w:rsidRDefault="00DF2272" w:rsidP="00DF2272">
      <w:pPr>
        <w:rPr>
          <w:rPrChange w:id="11643" w:author="Alexandre Marcondes" w:date="2019-07-09T18:16:00Z">
            <w:rPr/>
          </w:rPrChange>
        </w:rPr>
      </w:pPr>
      <w:r w:rsidRPr="004E7DBD">
        <w:rPr>
          <w:rPrChange w:id="11644" w:author="Alexandre Marcondes" w:date="2019-07-09T18:16:00Z">
            <w:rPr/>
          </w:rPrChange>
        </w:rPr>
        <w:t xml:space="preserve">Após um fim da coleta o botão </w:t>
      </w:r>
      <w:r w:rsidRPr="004E7DBD">
        <w:rPr>
          <w:i/>
          <w:rPrChange w:id="11645" w:author="Alexandre Marcondes" w:date="2019-07-09T18:16:00Z">
            <w:rPr>
              <w:i/>
            </w:rPr>
          </w:rPrChange>
        </w:rPr>
        <w:t>start</w:t>
      </w:r>
      <w:r w:rsidRPr="004E7DBD">
        <w:rPr>
          <w:rPrChange w:id="11646" w:author="Alexandre Marcondes" w:date="2019-07-09T18:16:00Z">
            <w:rPr/>
          </w:rPrChange>
        </w:rPr>
        <w:t xml:space="preserve"> foi pressionado par gerar o arquivo de pontos. Abaixo a </w:t>
      </w:r>
      <w:r w:rsidRPr="004E7DBD">
        <w:rPr>
          <w:rPrChange w:id="11647" w:author="Alexandre Marcondes" w:date="2019-07-09T18:16:00Z">
            <w:rPr/>
          </w:rPrChange>
        </w:rPr>
        <w:fldChar w:fldCharType="begin"/>
      </w:r>
      <w:r w:rsidRPr="004E7DBD">
        <w:rPr>
          <w:rPrChange w:id="11648" w:author="Alexandre Marcondes" w:date="2019-07-09T18:16:00Z">
            <w:rPr/>
          </w:rPrChange>
        </w:rPr>
        <w:instrText xml:space="preserve"> REF _Ref8864813 \h </w:instrText>
      </w:r>
      <w:r w:rsidRPr="004E7DBD">
        <w:rPr>
          <w:rPrChange w:id="11649" w:author="Alexandre Marcondes" w:date="2019-07-09T18:16:00Z">
            <w:rPr/>
          </w:rPrChange>
        </w:rPr>
      </w:r>
      <w:r w:rsidRPr="004E7DBD">
        <w:rPr>
          <w:rPrChange w:id="11650" w:author="Alexandre Marcondes" w:date="2019-07-09T18:16:00Z">
            <w:rPr/>
          </w:rPrChange>
        </w:rPr>
        <w:fldChar w:fldCharType="separate"/>
      </w:r>
      <w:r w:rsidR="00C239C6" w:rsidRPr="004E7DBD">
        <w:rPr>
          <w:rPrChange w:id="11651" w:author="Alexandre Marcondes" w:date="2019-07-09T18:16:00Z">
            <w:rPr/>
          </w:rPrChange>
        </w:rPr>
        <w:t xml:space="preserve">Tabela </w:t>
      </w:r>
      <w:r w:rsidR="00C239C6" w:rsidRPr="004E7DBD">
        <w:rPr>
          <w:noProof/>
          <w:rPrChange w:id="11652" w:author="Alexandre Marcondes" w:date="2019-07-09T18:16:00Z">
            <w:rPr>
              <w:noProof/>
            </w:rPr>
          </w:rPrChange>
        </w:rPr>
        <w:t>2</w:t>
      </w:r>
      <w:r w:rsidRPr="004E7DBD">
        <w:rPr>
          <w:rPrChange w:id="11653" w:author="Alexandre Marcondes" w:date="2019-07-09T18:16:00Z">
            <w:rPr/>
          </w:rPrChange>
        </w:rPr>
        <w:fldChar w:fldCharType="end"/>
      </w:r>
      <w:r w:rsidRPr="004E7DBD">
        <w:rPr>
          <w:rPrChange w:id="11654" w:author="Alexandre Marcondes" w:date="2019-07-09T18:16:00Z">
            <w:rPr/>
          </w:rPrChange>
        </w:rPr>
        <w:t xml:space="preserve"> apresenta as componentes dos pontos coletados.</w:t>
      </w:r>
    </w:p>
    <w:p w:rsidR="00DF2272" w:rsidRPr="004E7DBD" w:rsidRDefault="00DF2272" w:rsidP="00DF2272">
      <w:pPr>
        <w:rPr>
          <w:rPrChange w:id="11655" w:author="Alexandre Marcondes" w:date="2019-07-09T18:16:00Z">
            <w:rPr/>
          </w:rPrChange>
        </w:rPr>
      </w:pPr>
    </w:p>
    <w:p w:rsidR="00DF2272" w:rsidRPr="004E7DBD" w:rsidRDefault="00DF2272" w:rsidP="00DF2272">
      <w:pPr>
        <w:pStyle w:val="Legenda"/>
        <w:keepNext/>
        <w:jc w:val="center"/>
        <w:rPr>
          <w:rPrChange w:id="11656" w:author="Alexandre Marcondes" w:date="2019-07-09T18:16:00Z">
            <w:rPr/>
          </w:rPrChange>
        </w:rPr>
      </w:pPr>
      <w:bookmarkStart w:id="11657" w:name="_Ref8864813"/>
      <w:bookmarkStart w:id="11658" w:name="_Toc9086600"/>
      <w:bookmarkStart w:id="11659" w:name="_Toc9088264"/>
      <w:bookmarkStart w:id="11660" w:name="_Toc9088404"/>
      <w:bookmarkStart w:id="11661" w:name="_Toc9088536"/>
      <w:r w:rsidRPr="004E7DBD">
        <w:rPr>
          <w:rPrChange w:id="11662" w:author="Alexandre Marcondes" w:date="2019-07-09T18:16:00Z">
            <w:rPr/>
          </w:rPrChange>
        </w:rPr>
        <w:t xml:space="preserve">Tabela </w:t>
      </w:r>
      <w:r w:rsidRPr="004E7DBD">
        <w:rPr>
          <w:noProof/>
          <w:rPrChange w:id="11663" w:author="Alexandre Marcondes" w:date="2019-07-09T18:16:00Z">
            <w:rPr>
              <w:noProof/>
            </w:rPr>
          </w:rPrChange>
        </w:rPr>
        <w:fldChar w:fldCharType="begin"/>
      </w:r>
      <w:r w:rsidRPr="004E7DBD">
        <w:rPr>
          <w:noProof/>
          <w:rPrChange w:id="11664" w:author="Alexandre Marcondes" w:date="2019-07-09T18:16:00Z">
            <w:rPr>
              <w:noProof/>
            </w:rPr>
          </w:rPrChange>
        </w:rPr>
        <w:instrText xml:space="preserve"> SEQ Tabela \* ARABIC </w:instrText>
      </w:r>
      <w:r w:rsidRPr="004E7DBD">
        <w:rPr>
          <w:noProof/>
          <w:rPrChange w:id="11665" w:author="Alexandre Marcondes" w:date="2019-07-09T18:16:00Z">
            <w:rPr>
              <w:noProof/>
            </w:rPr>
          </w:rPrChange>
        </w:rPr>
        <w:fldChar w:fldCharType="separate"/>
      </w:r>
      <w:r w:rsidR="00881DF2" w:rsidRPr="004E7DBD">
        <w:rPr>
          <w:noProof/>
          <w:rPrChange w:id="11666" w:author="Alexandre Marcondes" w:date="2019-07-09T18:16:00Z">
            <w:rPr>
              <w:noProof/>
            </w:rPr>
          </w:rPrChange>
        </w:rPr>
        <w:t>2</w:t>
      </w:r>
      <w:r w:rsidRPr="004E7DBD">
        <w:rPr>
          <w:noProof/>
          <w:rPrChange w:id="11667" w:author="Alexandre Marcondes" w:date="2019-07-09T18:16:00Z">
            <w:rPr>
              <w:noProof/>
            </w:rPr>
          </w:rPrChange>
        </w:rPr>
        <w:fldChar w:fldCharType="end"/>
      </w:r>
      <w:bookmarkEnd w:id="11657"/>
      <w:r w:rsidRPr="004E7DBD">
        <w:rPr>
          <w:rPrChange w:id="11668" w:author="Alexandre Marcondes" w:date="2019-07-09T18:16:00Z">
            <w:rPr/>
          </w:rPrChange>
        </w:rPr>
        <w:t xml:space="preserve"> - Pontos X Y coletados</w:t>
      </w:r>
      <w:bookmarkEnd w:id="11658"/>
      <w:bookmarkEnd w:id="11659"/>
      <w:bookmarkEnd w:id="11660"/>
      <w:bookmarkEnd w:id="1166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4E7DBD"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1669"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11670" w:author="Alexandre Marcondes" w:date="2019-07-09T18:16:00Z">
                  <w:rPr>
                    <w:rFonts w:ascii="Calibri" w:hAnsi="Calibri" w:cs="Calibri"/>
                    <w:b/>
                    <w:bCs/>
                    <w:color w:val="000000"/>
                    <w:sz w:val="22"/>
                    <w:szCs w:val="22"/>
                    <w:lang w:eastAsia="pt-BR"/>
                  </w:rPr>
                </w:rPrChange>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1671"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1672" w:author="Alexandre Marcondes" w:date="2019-07-09T18:16:00Z">
                  <w:rPr>
                    <w:rFonts w:ascii="Calibri" w:hAnsi="Calibri" w:cs="Calibri"/>
                    <w:b/>
                    <w:bCs/>
                    <w:sz w:val="22"/>
                    <w:szCs w:val="22"/>
                    <w:lang w:eastAsia="pt-BR"/>
                  </w:rPr>
                </w:rPrChange>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1673"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1674" w:author="Alexandre Marcondes" w:date="2019-07-09T18:16:00Z">
                  <w:rPr>
                    <w:rFonts w:ascii="Calibri" w:hAnsi="Calibri" w:cs="Calibri"/>
                    <w:b/>
                    <w:bCs/>
                    <w:sz w:val="22"/>
                    <w:szCs w:val="22"/>
                    <w:lang w:eastAsia="pt-BR"/>
                  </w:rPr>
                </w:rPrChange>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1675"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1676" w:author="Alexandre Marcondes" w:date="2019-07-09T18:16:00Z">
                  <w:rPr>
                    <w:rFonts w:ascii="Calibri" w:hAnsi="Calibri" w:cs="Calibri"/>
                    <w:b/>
                    <w:bCs/>
                    <w:sz w:val="22"/>
                    <w:szCs w:val="22"/>
                    <w:lang w:eastAsia="pt-BR"/>
                  </w:rPr>
                </w:rPrChange>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i/>
                <w:iCs/>
                <w:sz w:val="22"/>
                <w:szCs w:val="22"/>
                <w:lang w:eastAsia="pt-BR"/>
                <w:rPrChange w:id="11677" w:author="Alexandre Marcondes" w:date="2019-07-09T18:16:00Z">
                  <w:rPr>
                    <w:rFonts w:ascii="Calibri" w:hAnsi="Calibri" w:cs="Calibri"/>
                    <w:b/>
                    <w:bCs/>
                    <w:i/>
                    <w:iCs/>
                    <w:sz w:val="22"/>
                    <w:szCs w:val="22"/>
                    <w:lang w:eastAsia="pt-BR"/>
                  </w:rPr>
                </w:rPrChange>
              </w:rPr>
            </w:pPr>
            <w:proofErr w:type="spellStart"/>
            <w:r w:rsidRPr="004E7DBD">
              <w:rPr>
                <w:rFonts w:ascii="Calibri" w:hAnsi="Calibri" w:cs="Calibri"/>
                <w:b/>
                <w:bCs/>
                <w:i/>
                <w:iCs/>
                <w:sz w:val="22"/>
                <w:szCs w:val="22"/>
                <w:lang w:eastAsia="pt-BR"/>
                <w:rPrChange w:id="11678" w:author="Alexandre Marcondes" w:date="2019-07-09T18:16:00Z">
                  <w:rPr>
                    <w:rFonts w:ascii="Calibri" w:hAnsi="Calibri" w:cs="Calibri"/>
                    <w:b/>
                    <w:bCs/>
                    <w:i/>
                    <w:iCs/>
                    <w:sz w:val="22"/>
                    <w:szCs w:val="22"/>
                    <w:lang w:eastAsia="pt-BR"/>
                  </w:rPr>
                </w:rPrChange>
              </w:rPr>
              <w:t>Yaw</w:t>
            </w:r>
            <w:proofErr w:type="spellEnd"/>
            <w:r w:rsidRPr="004E7DBD">
              <w:rPr>
                <w:rFonts w:ascii="Calibri" w:hAnsi="Calibri" w:cs="Calibri"/>
                <w:b/>
                <w:bCs/>
                <w:i/>
                <w:iCs/>
                <w:sz w:val="22"/>
                <w:szCs w:val="22"/>
                <w:lang w:eastAsia="pt-BR"/>
                <w:rPrChange w:id="11679" w:author="Alexandre Marcondes" w:date="2019-07-09T18:16:00Z">
                  <w:rPr>
                    <w:rFonts w:ascii="Calibri" w:hAnsi="Calibri" w:cs="Calibri"/>
                    <w:b/>
                    <w:bCs/>
                    <w:i/>
                    <w:iCs/>
                    <w:sz w:val="22"/>
                    <w:szCs w:val="22"/>
                    <w:lang w:eastAsia="pt-BR"/>
                  </w:rPr>
                </w:rPrChange>
              </w:rPr>
              <w:t xml:space="preserve"> (°)</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1680"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1681" w:author="Alexandre Marcondes" w:date="2019-07-09T18:16:00Z">
                  <w:rPr>
                    <w:rFonts w:ascii="Calibri" w:hAnsi="Calibri" w:cs="Calibri"/>
                    <w:b/>
                    <w:bCs/>
                    <w:sz w:val="22"/>
                    <w:szCs w:val="22"/>
                    <w:lang w:eastAsia="pt-BR"/>
                  </w:rPr>
                </w:rPrChange>
              </w:rPr>
              <w:t>Nível</w:t>
            </w:r>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8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683" w:author="Alexandre Marcondes" w:date="2019-07-09T18:16:00Z">
                  <w:rPr>
                    <w:rFonts w:ascii="Calibri" w:hAnsi="Calibri" w:cs="Calibri"/>
                    <w:sz w:val="28"/>
                    <w:szCs w:val="28"/>
                    <w:lang w:eastAsia="pt-BR"/>
                  </w:rPr>
                </w:rPrChange>
              </w:rPr>
              <w:t>1</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8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85" w:author="Alexandre Marcondes" w:date="2019-07-09T18:16:00Z">
                  <w:rPr>
                    <w:rFonts w:ascii="Calibri" w:hAnsi="Calibri" w:cs="Calibri"/>
                    <w:sz w:val="28"/>
                    <w:szCs w:val="28"/>
                    <w:lang w:eastAsia="pt-BR"/>
                  </w:rPr>
                </w:rPrChange>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8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87" w:author="Alexandre Marcondes" w:date="2019-07-09T18:16:00Z">
                  <w:rPr>
                    <w:rFonts w:ascii="Calibri" w:hAnsi="Calibri" w:cs="Calibri"/>
                    <w:sz w:val="28"/>
                    <w:szCs w:val="28"/>
                    <w:lang w:eastAsia="pt-BR"/>
                  </w:rPr>
                </w:rPrChange>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8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89"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9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91" w:author="Alexandre Marcondes" w:date="2019-07-09T18:16:00Z">
                  <w:rPr>
                    <w:rFonts w:ascii="Calibri" w:hAnsi="Calibri" w:cs="Calibri"/>
                    <w:sz w:val="28"/>
                    <w:szCs w:val="28"/>
                    <w:lang w:eastAsia="pt-BR"/>
                  </w:rPr>
                </w:rPrChange>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9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693"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9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695" w:author="Alexandre Marcondes" w:date="2019-07-09T18:16:00Z">
                  <w:rPr>
                    <w:rFonts w:ascii="Calibri" w:hAnsi="Calibri" w:cs="Calibri"/>
                    <w:sz w:val="28"/>
                    <w:szCs w:val="28"/>
                    <w:lang w:eastAsia="pt-BR"/>
                  </w:rPr>
                </w:rPrChange>
              </w:rPr>
              <w:t>2</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9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97" w:author="Alexandre Marcondes" w:date="2019-07-09T18:16:00Z">
                  <w:rPr>
                    <w:rFonts w:ascii="Calibri" w:hAnsi="Calibri" w:cs="Calibri"/>
                    <w:sz w:val="28"/>
                    <w:szCs w:val="28"/>
                    <w:lang w:eastAsia="pt-BR"/>
                  </w:rPr>
                </w:rPrChange>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69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699" w:author="Alexandre Marcondes" w:date="2019-07-09T18:16:00Z">
                  <w:rPr>
                    <w:rFonts w:ascii="Calibri" w:hAnsi="Calibri" w:cs="Calibri"/>
                    <w:sz w:val="28"/>
                    <w:szCs w:val="28"/>
                    <w:lang w:eastAsia="pt-BR"/>
                  </w:rPr>
                </w:rPrChange>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0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01" w:author="Alexandre Marcondes" w:date="2019-07-09T18:16:00Z">
                  <w:rPr>
                    <w:rFonts w:ascii="Calibri" w:hAnsi="Calibri" w:cs="Calibri"/>
                    <w:sz w:val="28"/>
                    <w:szCs w:val="28"/>
                    <w:lang w:eastAsia="pt-BR"/>
                  </w:rPr>
                </w:rPrChange>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0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03" w:author="Alexandre Marcondes" w:date="2019-07-09T18:16:00Z">
                  <w:rPr>
                    <w:rFonts w:ascii="Calibri" w:hAnsi="Calibri" w:cs="Calibri"/>
                    <w:sz w:val="28"/>
                    <w:szCs w:val="28"/>
                    <w:lang w:eastAsia="pt-BR"/>
                  </w:rPr>
                </w:rPrChange>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0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05"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0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07" w:author="Alexandre Marcondes" w:date="2019-07-09T18:16:00Z">
                  <w:rPr>
                    <w:rFonts w:ascii="Calibri" w:hAnsi="Calibri" w:cs="Calibri"/>
                    <w:sz w:val="28"/>
                    <w:szCs w:val="28"/>
                    <w:lang w:eastAsia="pt-BR"/>
                  </w:rPr>
                </w:rPrChange>
              </w:rPr>
              <w:t>3</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0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09" w:author="Alexandre Marcondes" w:date="2019-07-09T18:16:00Z">
                  <w:rPr>
                    <w:rFonts w:ascii="Calibri" w:hAnsi="Calibri" w:cs="Calibri"/>
                    <w:sz w:val="28"/>
                    <w:szCs w:val="28"/>
                    <w:lang w:eastAsia="pt-BR"/>
                  </w:rPr>
                </w:rPrChange>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1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11" w:author="Alexandre Marcondes" w:date="2019-07-09T18:16:00Z">
                  <w:rPr>
                    <w:rFonts w:ascii="Calibri" w:hAnsi="Calibri" w:cs="Calibri"/>
                    <w:sz w:val="28"/>
                    <w:szCs w:val="28"/>
                    <w:lang w:eastAsia="pt-BR"/>
                  </w:rPr>
                </w:rPrChange>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1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13"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1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15" w:author="Alexandre Marcondes" w:date="2019-07-09T18:16:00Z">
                  <w:rPr>
                    <w:rFonts w:ascii="Calibri" w:hAnsi="Calibri" w:cs="Calibri"/>
                    <w:sz w:val="28"/>
                    <w:szCs w:val="28"/>
                    <w:lang w:eastAsia="pt-BR"/>
                  </w:rPr>
                </w:rPrChange>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1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17"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1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19" w:author="Alexandre Marcondes" w:date="2019-07-09T18:16:00Z">
                  <w:rPr>
                    <w:rFonts w:ascii="Calibri" w:hAnsi="Calibri" w:cs="Calibri"/>
                    <w:sz w:val="28"/>
                    <w:szCs w:val="28"/>
                    <w:lang w:eastAsia="pt-BR"/>
                  </w:rPr>
                </w:rPrChange>
              </w:rPr>
              <w:t>4</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2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21" w:author="Alexandre Marcondes" w:date="2019-07-09T18:16:00Z">
                  <w:rPr>
                    <w:rFonts w:ascii="Calibri" w:hAnsi="Calibri" w:cs="Calibri"/>
                    <w:sz w:val="28"/>
                    <w:szCs w:val="28"/>
                    <w:lang w:eastAsia="pt-BR"/>
                  </w:rPr>
                </w:rPrChange>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2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23" w:author="Alexandre Marcondes" w:date="2019-07-09T18:16:00Z">
                  <w:rPr>
                    <w:rFonts w:ascii="Calibri" w:hAnsi="Calibri" w:cs="Calibri"/>
                    <w:sz w:val="28"/>
                    <w:szCs w:val="28"/>
                    <w:lang w:eastAsia="pt-BR"/>
                  </w:rPr>
                </w:rPrChange>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2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25"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2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27" w:author="Alexandre Marcondes" w:date="2019-07-09T18:16:00Z">
                  <w:rPr>
                    <w:rFonts w:ascii="Calibri" w:hAnsi="Calibri" w:cs="Calibri"/>
                    <w:sz w:val="28"/>
                    <w:szCs w:val="28"/>
                    <w:lang w:eastAsia="pt-BR"/>
                  </w:rPr>
                </w:rPrChange>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2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29"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3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31" w:author="Alexandre Marcondes" w:date="2019-07-09T18:16:00Z">
                  <w:rPr>
                    <w:rFonts w:ascii="Calibri" w:hAnsi="Calibri" w:cs="Calibri"/>
                    <w:sz w:val="28"/>
                    <w:szCs w:val="28"/>
                    <w:lang w:eastAsia="pt-BR"/>
                  </w:rPr>
                </w:rPrChange>
              </w:rPr>
              <w:t>5</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3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33" w:author="Alexandre Marcondes" w:date="2019-07-09T18:16:00Z">
                  <w:rPr>
                    <w:rFonts w:ascii="Calibri" w:hAnsi="Calibri" w:cs="Calibri"/>
                    <w:sz w:val="28"/>
                    <w:szCs w:val="28"/>
                    <w:lang w:eastAsia="pt-BR"/>
                  </w:rPr>
                </w:rPrChange>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3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35" w:author="Alexandre Marcondes" w:date="2019-07-09T18:16:00Z">
                  <w:rPr>
                    <w:rFonts w:ascii="Calibri" w:hAnsi="Calibri" w:cs="Calibri"/>
                    <w:sz w:val="28"/>
                    <w:szCs w:val="28"/>
                    <w:lang w:eastAsia="pt-BR"/>
                  </w:rPr>
                </w:rPrChange>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3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37"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3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39" w:author="Alexandre Marcondes" w:date="2019-07-09T18:16:00Z">
                  <w:rPr>
                    <w:rFonts w:ascii="Calibri" w:hAnsi="Calibri" w:cs="Calibri"/>
                    <w:sz w:val="28"/>
                    <w:szCs w:val="28"/>
                    <w:lang w:eastAsia="pt-BR"/>
                  </w:rPr>
                </w:rPrChange>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4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41"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4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43" w:author="Alexandre Marcondes" w:date="2019-07-09T18:16:00Z">
                  <w:rPr>
                    <w:rFonts w:ascii="Calibri" w:hAnsi="Calibri" w:cs="Calibri"/>
                    <w:sz w:val="28"/>
                    <w:szCs w:val="28"/>
                    <w:lang w:eastAsia="pt-BR"/>
                  </w:rPr>
                </w:rPrChange>
              </w:rPr>
              <w:t>6</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4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45" w:author="Alexandre Marcondes" w:date="2019-07-09T18:16:00Z">
                  <w:rPr>
                    <w:rFonts w:ascii="Calibri" w:hAnsi="Calibri" w:cs="Calibri"/>
                    <w:sz w:val="28"/>
                    <w:szCs w:val="28"/>
                    <w:lang w:eastAsia="pt-BR"/>
                  </w:rPr>
                </w:rPrChange>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4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47" w:author="Alexandre Marcondes" w:date="2019-07-09T18:16:00Z">
                  <w:rPr>
                    <w:rFonts w:ascii="Calibri" w:hAnsi="Calibri" w:cs="Calibri"/>
                    <w:sz w:val="28"/>
                    <w:szCs w:val="28"/>
                    <w:lang w:eastAsia="pt-BR"/>
                  </w:rPr>
                </w:rPrChange>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4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49" w:author="Alexandre Marcondes" w:date="2019-07-09T18:16:00Z">
                  <w:rPr>
                    <w:rFonts w:ascii="Calibri" w:hAnsi="Calibri" w:cs="Calibri"/>
                    <w:sz w:val="28"/>
                    <w:szCs w:val="28"/>
                    <w:lang w:eastAsia="pt-BR"/>
                  </w:rPr>
                </w:rPrChange>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5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51" w:author="Alexandre Marcondes" w:date="2019-07-09T18:16:00Z">
                  <w:rPr>
                    <w:rFonts w:ascii="Calibri" w:hAnsi="Calibri" w:cs="Calibri"/>
                    <w:sz w:val="28"/>
                    <w:szCs w:val="28"/>
                    <w:lang w:eastAsia="pt-BR"/>
                  </w:rPr>
                </w:rPrChange>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5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53"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5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55" w:author="Alexandre Marcondes" w:date="2019-07-09T18:16:00Z">
                  <w:rPr>
                    <w:rFonts w:ascii="Calibri" w:hAnsi="Calibri" w:cs="Calibri"/>
                    <w:sz w:val="28"/>
                    <w:szCs w:val="28"/>
                    <w:lang w:eastAsia="pt-BR"/>
                  </w:rPr>
                </w:rPrChange>
              </w:rPr>
              <w:t>7</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5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57" w:author="Alexandre Marcondes" w:date="2019-07-09T18:16:00Z">
                  <w:rPr>
                    <w:rFonts w:ascii="Calibri" w:hAnsi="Calibri" w:cs="Calibri"/>
                    <w:sz w:val="28"/>
                    <w:szCs w:val="28"/>
                    <w:lang w:eastAsia="pt-BR"/>
                  </w:rPr>
                </w:rPrChange>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5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59" w:author="Alexandre Marcondes" w:date="2019-07-09T18:16:00Z">
                  <w:rPr>
                    <w:rFonts w:ascii="Calibri" w:hAnsi="Calibri" w:cs="Calibri"/>
                    <w:sz w:val="28"/>
                    <w:szCs w:val="28"/>
                    <w:lang w:eastAsia="pt-BR"/>
                  </w:rPr>
                </w:rPrChange>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6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61"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6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63" w:author="Alexandre Marcondes" w:date="2019-07-09T18:16:00Z">
                  <w:rPr>
                    <w:rFonts w:ascii="Calibri" w:hAnsi="Calibri" w:cs="Calibri"/>
                    <w:sz w:val="28"/>
                    <w:szCs w:val="28"/>
                    <w:lang w:eastAsia="pt-BR"/>
                  </w:rPr>
                </w:rPrChange>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6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65"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6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67" w:author="Alexandre Marcondes" w:date="2019-07-09T18:16:00Z">
                  <w:rPr>
                    <w:rFonts w:ascii="Calibri" w:hAnsi="Calibri" w:cs="Calibri"/>
                    <w:sz w:val="28"/>
                    <w:szCs w:val="28"/>
                    <w:lang w:eastAsia="pt-BR"/>
                  </w:rPr>
                </w:rPrChange>
              </w:rPr>
              <w:t>8</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6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69" w:author="Alexandre Marcondes" w:date="2019-07-09T18:16:00Z">
                  <w:rPr>
                    <w:rFonts w:ascii="Calibri" w:hAnsi="Calibri" w:cs="Calibri"/>
                    <w:sz w:val="28"/>
                    <w:szCs w:val="28"/>
                    <w:lang w:eastAsia="pt-BR"/>
                  </w:rPr>
                </w:rPrChange>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7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71" w:author="Alexandre Marcondes" w:date="2019-07-09T18:16:00Z">
                  <w:rPr>
                    <w:rFonts w:ascii="Calibri" w:hAnsi="Calibri" w:cs="Calibri"/>
                    <w:sz w:val="28"/>
                    <w:szCs w:val="28"/>
                    <w:lang w:eastAsia="pt-BR"/>
                  </w:rPr>
                </w:rPrChange>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7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73"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7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75" w:author="Alexandre Marcondes" w:date="2019-07-09T18:16:00Z">
                  <w:rPr>
                    <w:rFonts w:ascii="Calibri" w:hAnsi="Calibri" w:cs="Calibri"/>
                    <w:sz w:val="28"/>
                    <w:szCs w:val="28"/>
                    <w:lang w:eastAsia="pt-BR"/>
                  </w:rPr>
                </w:rPrChange>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7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77"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7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79" w:author="Alexandre Marcondes" w:date="2019-07-09T18:16:00Z">
                  <w:rPr>
                    <w:rFonts w:ascii="Calibri" w:hAnsi="Calibri" w:cs="Calibri"/>
                    <w:sz w:val="28"/>
                    <w:szCs w:val="28"/>
                    <w:lang w:eastAsia="pt-BR"/>
                  </w:rPr>
                </w:rPrChange>
              </w:rPr>
              <w:t>9</w:t>
            </w:r>
            <w:proofErr w:type="gramEnd"/>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8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81" w:author="Alexandre Marcondes" w:date="2019-07-09T18:16:00Z">
                  <w:rPr>
                    <w:rFonts w:ascii="Calibri" w:hAnsi="Calibri" w:cs="Calibri"/>
                    <w:sz w:val="28"/>
                    <w:szCs w:val="28"/>
                    <w:lang w:eastAsia="pt-BR"/>
                  </w:rPr>
                </w:rPrChange>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8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83" w:author="Alexandre Marcondes" w:date="2019-07-09T18:16:00Z">
                  <w:rPr>
                    <w:rFonts w:ascii="Calibri" w:hAnsi="Calibri" w:cs="Calibri"/>
                    <w:sz w:val="28"/>
                    <w:szCs w:val="28"/>
                    <w:lang w:eastAsia="pt-BR"/>
                  </w:rPr>
                </w:rPrChange>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8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85" w:author="Alexandre Marcondes" w:date="2019-07-09T18:16:00Z">
                  <w:rPr>
                    <w:rFonts w:ascii="Calibri" w:hAnsi="Calibri" w:cs="Calibri"/>
                    <w:sz w:val="28"/>
                    <w:szCs w:val="28"/>
                    <w:lang w:eastAsia="pt-BR"/>
                  </w:rPr>
                </w:rPrChange>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8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87" w:author="Alexandre Marcondes" w:date="2019-07-09T18:16:00Z">
                  <w:rPr>
                    <w:rFonts w:ascii="Calibri" w:hAnsi="Calibri" w:cs="Calibri"/>
                    <w:sz w:val="28"/>
                    <w:szCs w:val="28"/>
                    <w:lang w:eastAsia="pt-BR"/>
                  </w:rPr>
                </w:rPrChange>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8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789"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9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91" w:author="Alexandre Marcondes" w:date="2019-07-09T18:16:00Z">
                  <w:rPr>
                    <w:rFonts w:ascii="Calibri" w:hAnsi="Calibri" w:cs="Calibri"/>
                    <w:sz w:val="28"/>
                    <w:szCs w:val="28"/>
                    <w:lang w:eastAsia="pt-BR"/>
                  </w:rPr>
                </w:rPrChange>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9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93" w:author="Alexandre Marcondes" w:date="2019-07-09T18:16:00Z">
                  <w:rPr>
                    <w:rFonts w:ascii="Calibri" w:hAnsi="Calibri" w:cs="Calibri"/>
                    <w:sz w:val="28"/>
                    <w:szCs w:val="28"/>
                    <w:lang w:eastAsia="pt-BR"/>
                  </w:rPr>
                </w:rPrChange>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9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95" w:author="Alexandre Marcondes" w:date="2019-07-09T18:16:00Z">
                  <w:rPr>
                    <w:rFonts w:ascii="Calibri" w:hAnsi="Calibri" w:cs="Calibri"/>
                    <w:sz w:val="28"/>
                    <w:szCs w:val="28"/>
                    <w:lang w:eastAsia="pt-BR"/>
                  </w:rPr>
                </w:rPrChange>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9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97" w:author="Alexandre Marcondes" w:date="2019-07-09T18:16:00Z">
                  <w:rPr>
                    <w:rFonts w:ascii="Calibri" w:hAnsi="Calibri" w:cs="Calibri"/>
                    <w:sz w:val="28"/>
                    <w:szCs w:val="28"/>
                    <w:lang w:eastAsia="pt-BR"/>
                  </w:rPr>
                </w:rPrChange>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79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799" w:author="Alexandre Marcondes" w:date="2019-07-09T18:16:00Z">
                  <w:rPr>
                    <w:rFonts w:ascii="Calibri" w:hAnsi="Calibri" w:cs="Calibri"/>
                    <w:sz w:val="28"/>
                    <w:szCs w:val="28"/>
                    <w:lang w:eastAsia="pt-BR"/>
                  </w:rPr>
                </w:rPrChange>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0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01"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0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03" w:author="Alexandre Marcondes" w:date="2019-07-09T18:16:00Z">
                  <w:rPr>
                    <w:rFonts w:ascii="Calibri" w:hAnsi="Calibri" w:cs="Calibri"/>
                    <w:sz w:val="28"/>
                    <w:szCs w:val="28"/>
                    <w:lang w:eastAsia="pt-BR"/>
                  </w:rPr>
                </w:rPrChange>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0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05" w:author="Alexandre Marcondes" w:date="2019-07-09T18:16:00Z">
                  <w:rPr>
                    <w:rFonts w:ascii="Calibri" w:hAnsi="Calibri" w:cs="Calibri"/>
                    <w:sz w:val="28"/>
                    <w:szCs w:val="28"/>
                    <w:lang w:eastAsia="pt-BR"/>
                  </w:rPr>
                </w:rPrChange>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0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07" w:author="Alexandre Marcondes" w:date="2019-07-09T18:16:00Z">
                  <w:rPr>
                    <w:rFonts w:ascii="Calibri" w:hAnsi="Calibri" w:cs="Calibri"/>
                    <w:sz w:val="28"/>
                    <w:szCs w:val="28"/>
                    <w:lang w:eastAsia="pt-BR"/>
                  </w:rPr>
                </w:rPrChange>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0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09" w:author="Alexandre Marcondes" w:date="2019-07-09T18:16:00Z">
                  <w:rPr>
                    <w:rFonts w:ascii="Calibri" w:hAnsi="Calibri" w:cs="Calibri"/>
                    <w:sz w:val="28"/>
                    <w:szCs w:val="28"/>
                    <w:lang w:eastAsia="pt-BR"/>
                  </w:rPr>
                </w:rPrChange>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1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11" w:author="Alexandre Marcondes" w:date="2019-07-09T18:16:00Z">
                  <w:rPr>
                    <w:rFonts w:ascii="Calibri" w:hAnsi="Calibri" w:cs="Calibri"/>
                    <w:sz w:val="28"/>
                    <w:szCs w:val="28"/>
                    <w:lang w:eastAsia="pt-BR"/>
                  </w:rPr>
                </w:rPrChange>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1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13"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1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15" w:author="Alexandre Marcondes" w:date="2019-07-09T18:16:00Z">
                  <w:rPr>
                    <w:rFonts w:ascii="Calibri" w:hAnsi="Calibri" w:cs="Calibri"/>
                    <w:sz w:val="28"/>
                    <w:szCs w:val="28"/>
                    <w:lang w:eastAsia="pt-BR"/>
                  </w:rPr>
                </w:rPrChange>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1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17" w:author="Alexandre Marcondes" w:date="2019-07-09T18:16:00Z">
                  <w:rPr>
                    <w:rFonts w:ascii="Calibri" w:hAnsi="Calibri" w:cs="Calibri"/>
                    <w:sz w:val="28"/>
                    <w:szCs w:val="28"/>
                    <w:lang w:eastAsia="pt-BR"/>
                  </w:rPr>
                </w:rPrChange>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1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19" w:author="Alexandre Marcondes" w:date="2019-07-09T18:16:00Z">
                  <w:rPr>
                    <w:rFonts w:ascii="Calibri" w:hAnsi="Calibri" w:cs="Calibri"/>
                    <w:sz w:val="28"/>
                    <w:szCs w:val="28"/>
                    <w:lang w:eastAsia="pt-BR"/>
                  </w:rPr>
                </w:rPrChange>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2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21" w:author="Alexandre Marcondes" w:date="2019-07-09T18:16:00Z">
                  <w:rPr>
                    <w:rFonts w:ascii="Calibri" w:hAnsi="Calibri" w:cs="Calibri"/>
                    <w:sz w:val="28"/>
                    <w:szCs w:val="28"/>
                    <w:lang w:eastAsia="pt-BR"/>
                  </w:rPr>
                </w:rPrChange>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2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23" w:author="Alexandre Marcondes" w:date="2019-07-09T18:16:00Z">
                  <w:rPr>
                    <w:rFonts w:ascii="Calibri" w:hAnsi="Calibri" w:cs="Calibri"/>
                    <w:sz w:val="28"/>
                    <w:szCs w:val="28"/>
                    <w:lang w:eastAsia="pt-BR"/>
                  </w:rPr>
                </w:rPrChange>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2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25"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2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27" w:author="Alexandre Marcondes" w:date="2019-07-09T18:16:00Z">
                  <w:rPr>
                    <w:rFonts w:ascii="Calibri" w:hAnsi="Calibri" w:cs="Calibri"/>
                    <w:sz w:val="28"/>
                    <w:szCs w:val="28"/>
                    <w:lang w:eastAsia="pt-BR"/>
                  </w:rPr>
                </w:rPrChange>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2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29" w:author="Alexandre Marcondes" w:date="2019-07-09T18:16:00Z">
                  <w:rPr>
                    <w:rFonts w:ascii="Calibri" w:hAnsi="Calibri" w:cs="Calibri"/>
                    <w:sz w:val="28"/>
                    <w:szCs w:val="28"/>
                    <w:lang w:eastAsia="pt-BR"/>
                  </w:rPr>
                </w:rPrChange>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3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31" w:author="Alexandre Marcondes" w:date="2019-07-09T18:16:00Z">
                  <w:rPr>
                    <w:rFonts w:ascii="Calibri" w:hAnsi="Calibri" w:cs="Calibri"/>
                    <w:sz w:val="28"/>
                    <w:szCs w:val="28"/>
                    <w:lang w:eastAsia="pt-BR"/>
                  </w:rPr>
                </w:rPrChange>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3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33" w:author="Alexandre Marcondes" w:date="2019-07-09T18:16:00Z">
                  <w:rPr>
                    <w:rFonts w:ascii="Calibri" w:hAnsi="Calibri" w:cs="Calibri"/>
                    <w:sz w:val="28"/>
                    <w:szCs w:val="28"/>
                    <w:lang w:eastAsia="pt-BR"/>
                  </w:rPr>
                </w:rPrChange>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3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35" w:author="Alexandre Marcondes" w:date="2019-07-09T18:16:00Z">
                  <w:rPr>
                    <w:rFonts w:ascii="Calibri" w:hAnsi="Calibri" w:cs="Calibri"/>
                    <w:sz w:val="28"/>
                    <w:szCs w:val="28"/>
                    <w:lang w:eastAsia="pt-BR"/>
                  </w:rPr>
                </w:rPrChange>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3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37"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3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39" w:author="Alexandre Marcondes" w:date="2019-07-09T18:16:00Z">
                  <w:rPr>
                    <w:rFonts w:ascii="Calibri" w:hAnsi="Calibri" w:cs="Calibri"/>
                    <w:sz w:val="28"/>
                    <w:szCs w:val="28"/>
                    <w:lang w:eastAsia="pt-BR"/>
                  </w:rPr>
                </w:rPrChange>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4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41" w:author="Alexandre Marcondes" w:date="2019-07-09T18:16:00Z">
                  <w:rPr>
                    <w:rFonts w:ascii="Calibri" w:hAnsi="Calibri" w:cs="Calibri"/>
                    <w:sz w:val="28"/>
                    <w:szCs w:val="28"/>
                    <w:lang w:eastAsia="pt-BR"/>
                  </w:rPr>
                </w:rPrChange>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4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43" w:author="Alexandre Marcondes" w:date="2019-07-09T18:16:00Z">
                  <w:rPr>
                    <w:rFonts w:ascii="Calibri" w:hAnsi="Calibri" w:cs="Calibri"/>
                    <w:sz w:val="28"/>
                    <w:szCs w:val="28"/>
                    <w:lang w:eastAsia="pt-BR"/>
                  </w:rPr>
                </w:rPrChange>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4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45" w:author="Alexandre Marcondes" w:date="2019-07-09T18:16:00Z">
                  <w:rPr>
                    <w:rFonts w:ascii="Calibri" w:hAnsi="Calibri" w:cs="Calibri"/>
                    <w:sz w:val="28"/>
                    <w:szCs w:val="28"/>
                    <w:lang w:eastAsia="pt-BR"/>
                  </w:rPr>
                </w:rPrChange>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4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47" w:author="Alexandre Marcondes" w:date="2019-07-09T18:16:00Z">
                  <w:rPr>
                    <w:rFonts w:ascii="Calibri" w:hAnsi="Calibri" w:cs="Calibri"/>
                    <w:sz w:val="28"/>
                    <w:szCs w:val="28"/>
                    <w:lang w:eastAsia="pt-BR"/>
                  </w:rPr>
                </w:rPrChange>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4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49"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5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51" w:author="Alexandre Marcondes" w:date="2019-07-09T18:16:00Z">
                  <w:rPr>
                    <w:rFonts w:ascii="Calibri" w:hAnsi="Calibri" w:cs="Calibri"/>
                    <w:sz w:val="28"/>
                    <w:szCs w:val="28"/>
                    <w:lang w:eastAsia="pt-BR"/>
                  </w:rPr>
                </w:rPrChange>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5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53" w:author="Alexandre Marcondes" w:date="2019-07-09T18:16:00Z">
                  <w:rPr>
                    <w:rFonts w:ascii="Calibri" w:hAnsi="Calibri" w:cs="Calibri"/>
                    <w:sz w:val="28"/>
                    <w:szCs w:val="28"/>
                    <w:lang w:eastAsia="pt-BR"/>
                  </w:rPr>
                </w:rPrChange>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5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55" w:author="Alexandre Marcondes" w:date="2019-07-09T18:16:00Z">
                  <w:rPr>
                    <w:rFonts w:ascii="Calibri" w:hAnsi="Calibri" w:cs="Calibri"/>
                    <w:sz w:val="28"/>
                    <w:szCs w:val="28"/>
                    <w:lang w:eastAsia="pt-BR"/>
                  </w:rPr>
                </w:rPrChange>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5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1857" w:author="Alexandre Marcondes" w:date="2019-07-09T18:16:00Z">
                  <w:rPr>
                    <w:rFonts w:ascii="Calibri" w:hAnsi="Calibri" w:cs="Calibri"/>
                    <w:sz w:val="28"/>
                    <w:szCs w:val="28"/>
                    <w:lang w:eastAsia="pt-BR"/>
                  </w:rPr>
                </w:rPrChange>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5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59" w:author="Alexandre Marcondes" w:date="2019-07-09T18:16:00Z">
                  <w:rPr>
                    <w:rFonts w:ascii="Calibri" w:hAnsi="Calibri" w:cs="Calibri"/>
                    <w:sz w:val="28"/>
                    <w:szCs w:val="28"/>
                    <w:lang w:eastAsia="pt-BR"/>
                  </w:rPr>
                </w:rPrChange>
              </w:rPr>
              <w:t>4</w:t>
            </w:r>
            <w:proofErr w:type="gramEnd"/>
          </w:p>
        </w:tc>
        <w:tc>
          <w:tcPr>
            <w:tcW w:w="608"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186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1861" w:author="Alexandre Marcondes" w:date="2019-07-09T18:16:00Z">
                  <w:rPr>
                    <w:rFonts w:ascii="Calibri" w:hAnsi="Calibri" w:cs="Calibri"/>
                    <w:sz w:val="28"/>
                    <w:szCs w:val="28"/>
                    <w:lang w:eastAsia="pt-BR"/>
                  </w:rPr>
                </w:rPrChange>
              </w:rPr>
              <w:t>1</w:t>
            </w:r>
            <w:proofErr w:type="gramEnd"/>
          </w:p>
        </w:tc>
      </w:tr>
    </w:tbl>
    <w:p w:rsidR="00DF2272" w:rsidRPr="004E7DBD" w:rsidRDefault="00DF2272" w:rsidP="00DF2272">
      <w:pPr>
        <w:rPr>
          <w:rPrChange w:id="11862" w:author="Alexandre Marcondes" w:date="2019-07-09T18:16:00Z">
            <w:rPr/>
          </w:rPrChange>
        </w:rPr>
      </w:pPr>
    </w:p>
    <w:p w:rsidR="00DF2272" w:rsidRPr="004E7DBD" w:rsidRDefault="00DF2272" w:rsidP="00DF2272">
      <w:pPr>
        <w:pStyle w:val="Ttulo3"/>
        <w:numPr>
          <w:ilvl w:val="2"/>
          <w:numId w:val="6"/>
        </w:numPr>
        <w:rPr>
          <w:rPrChange w:id="11863" w:author="Alexandre Marcondes" w:date="2019-07-09T18:16:00Z">
            <w:rPr/>
          </w:rPrChange>
        </w:rPr>
      </w:pPr>
      <w:bookmarkStart w:id="11864" w:name="_Toc9088229"/>
      <w:bookmarkStart w:id="11865" w:name="_Toc9088733"/>
      <w:bookmarkStart w:id="11866" w:name="_Toc9088938"/>
      <w:bookmarkStart w:id="11867" w:name="_Toc11256306"/>
      <w:r w:rsidRPr="004E7DBD">
        <w:rPr>
          <w:rPrChange w:id="11868" w:author="Alexandre Marcondes" w:date="2019-07-09T18:16:00Z">
            <w:rPr/>
          </w:rPrChange>
        </w:rPr>
        <w:t>Execução sem rotas adaptativas</w:t>
      </w:r>
      <w:bookmarkEnd w:id="11864"/>
      <w:bookmarkEnd w:id="11865"/>
      <w:bookmarkEnd w:id="11866"/>
      <w:bookmarkEnd w:id="11867"/>
    </w:p>
    <w:p w:rsidR="00DF2272" w:rsidRPr="004E7DBD" w:rsidRDefault="00DF2272" w:rsidP="00DF2272">
      <w:pPr>
        <w:rPr>
          <w:rPrChange w:id="11869" w:author="Alexandre Marcondes" w:date="2019-07-09T18:16:00Z">
            <w:rPr/>
          </w:rPrChange>
        </w:rPr>
      </w:pPr>
    </w:p>
    <w:p w:rsidR="00DF2272" w:rsidRPr="004E7DBD" w:rsidRDefault="00DF2272" w:rsidP="00DF2272">
      <w:pPr>
        <w:rPr>
          <w:rPrChange w:id="11870" w:author="Alexandre Marcondes" w:date="2019-07-09T18:16:00Z">
            <w:rPr/>
          </w:rPrChange>
        </w:rPr>
      </w:pPr>
      <w:r w:rsidRPr="004E7DBD">
        <w:rPr>
          <w:rPrChange w:id="11871" w:author="Alexandre Marcondes" w:date="2019-07-09T18:16:00Z">
            <w:rPr/>
          </w:rPrChange>
        </w:rPr>
        <w:t xml:space="preserve">Para realizar a coleta de pontos o modo manual foi ativo pressionando a tecla L1 do controle. O modulo executor de trajetória foi configurado para não executar nenhuma rota adaptativas, o resultado esperado do tópico imagem/status foi configurado para </w:t>
      </w:r>
      <w:proofErr w:type="gramStart"/>
      <w:r w:rsidRPr="004E7DBD">
        <w:rPr>
          <w:rPrChange w:id="11872" w:author="Alexandre Marcondes" w:date="2019-07-09T18:16:00Z">
            <w:rPr/>
          </w:rPrChange>
        </w:rPr>
        <w:t>1</w:t>
      </w:r>
      <w:proofErr w:type="gramEnd"/>
      <w:r w:rsidRPr="004E7DBD">
        <w:rPr>
          <w:rPrChange w:id="11873" w:author="Alexandre Marcondes" w:date="2019-07-09T18:16:00Z">
            <w:rPr/>
          </w:rPrChange>
        </w:rPr>
        <w:t xml:space="preserve">. Em seguida o nodo </w:t>
      </w:r>
      <w:proofErr w:type="spellStart"/>
      <w:proofErr w:type="gramStart"/>
      <w:r w:rsidRPr="004E7DBD">
        <w:rPr>
          <w:i/>
          <w:rPrChange w:id="11874" w:author="Alexandre Marcondes" w:date="2019-07-09T18:16:00Z">
            <w:rPr>
              <w:i/>
            </w:rPr>
          </w:rPrChange>
        </w:rPr>
        <w:t>pointByPointPlanning</w:t>
      </w:r>
      <w:proofErr w:type="spellEnd"/>
      <w:proofErr w:type="gramEnd"/>
      <w:r w:rsidRPr="004E7DBD">
        <w:rPr>
          <w:i/>
          <w:rPrChange w:id="11875" w:author="Alexandre Marcondes" w:date="2019-07-09T18:16:00Z">
            <w:rPr>
              <w:i/>
            </w:rPr>
          </w:rPrChange>
        </w:rPr>
        <w:t xml:space="preserve"> </w:t>
      </w:r>
      <w:r w:rsidRPr="004E7DBD">
        <w:rPr>
          <w:rPrChange w:id="11876" w:author="Alexandre Marcondes" w:date="2019-07-09T18:16:00Z">
            <w:rPr/>
          </w:rPrChange>
        </w:rPr>
        <w:t>foi executado com o seguinte comando:</w:t>
      </w:r>
    </w:p>
    <w:p w:rsidR="00DF2272" w:rsidRPr="004E7DBD" w:rsidRDefault="00DF2272" w:rsidP="00DF2272">
      <w:pPr>
        <w:rPr>
          <w:rPrChange w:id="11877" w:author="Alexandre Marcondes" w:date="2019-07-09T18:16:00Z">
            <w:rPr/>
          </w:rPrChange>
        </w:rPr>
      </w:pPr>
    </w:p>
    <w:p w:rsidR="00DF2272" w:rsidRPr="004E7DBD" w:rsidRDefault="00DF2272" w:rsidP="00DF2272">
      <w:pPr>
        <w:pStyle w:val="PargrafodaLista"/>
        <w:numPr>
          <w:ilvl w:val="0"/>
          <w:numId w:val="50"/>
        </w:numPr>
        <w:rPr>
          <w:lang w:val="en-US"/>
          <w:rPrChange w:id="11878" w:author="Alexandre Marcondes" w:date="2019-07-09T18:16:00Z">
            <w:rPr>
              <w:lang w:val="en-US"/>
            </w:rPr>
          </w:rPrChange>
        </w:rPr>
      </w:pPr>
      <w:proofErr w:type="spellStart"/>
      <w:r w:rsidRPr="004E7DBD">
        <w:rPr>
          <w:i/>
          <w:lang w:val="en-US"/>
          <w:rPrChange w:id="11879" w:author="Alexandre Marcondes" w:date="2019-07-09T18:16:00Z">
            <w:rPr>
              <w:i/>
              <w:lang w:val="en-US"/>
            </w:rPr>
          </w:rPrChange>
        </w:rPr>
        <w:t>rosrun</w:t>
      </w:r>
      <w:proofErr w:type="spellEnd"/>
      <w:r w:rsidRPr="004E7DBD">
        <w:rPr>
          <w:i/>
          <w:lang w:val="en-US"/>
          <w:rPrChange w:id="11880" w:author="Alexandre Marcondes" w:date="2019-07-09T18:16:00Z">
            <w:rPr>
              <w:i/>
              <w:lang w:val="en-US"/>
            </w:rPr>
          </w:rPrChange>
        </w:rPr>
        <w:t xml:space="preserve"> </w:t>
      </w:r>
      <w:proofErr w:type="spellStart"/>
      <w:r w:rsidRPr="004E7DBD">
        <w:rPr>
          <w:i/>
          <w:lang w:val="en-US"/>
          <w:rPrChange w:id="11881" w:author="Alexandre Marcondes" w:date="2019-07-09T18:16:00Z">
            <w:rPr>
              <w:i/>
              <w:lang w:val="en-US"/>
            </w:rPr>
          </w:rPrChange>
        </w:rPr>
        <w:t>quad_planning</w:t>
      </w:r>
      <w:proofErr w:type="spellEnd"/>
      <w:r w:rsidRPr="004E7DBD">
        <w:rPr>
          <w:lang w:val="en-US"/>
          <w:rPrChange w:id="11882" w:author="Alexandre Marcondes" w:date="2019-07-09T18:16:00Z">
            <w:rPr>
              <w:lang w:val="en-US"/>
            </w:rPr>
          </w:rPrChange>
        </w:rPr>
        <w:t xml:space="preserve"> </w:t>
      </w:r>
      <w:r w:rsidRPr="004E7DBD">
        <w:rPr>
          <w:i/>
          <w:lang w:val="en-US"/>
          <w:rPrChange w:id="11883" w:author="Alexandre Marcondes" w:date="2019-07-09T18:16:00Z">
            <w:rPr>
              <w:i/>
              <w:lang w:val="en-US"/>
            </w:rPr>
          </w:rPrChange>
        </w:rPr>
        <w:t>pointByPointPlanning.py list14.txt</w:t>
      </w:r>
    </w:p>
    <w:p w:rsidR="00DF2272" w:rsidRPr="004E7DBD" w:rsidRDefault="00DF2272" w:rsidP="00DF2272">
      <w:pPr>
        <w:rPr>
          <w:lang w:val="en-US"/>
          <w:rPrChange w:id="11884" w:author="Alexandre Marcondes" w:date="2019-07-09T18:16:00Z">
            <w:rPr>
              <w:lang w:val="en-US"/>
            </w:rPr>
          </w:rPrChange>
        </w:rPr>
      </w:pPr>
    </w:p>
    <w:p w:rsidR="00DF2272" w:rsidRPr="004E7DBD" w:rsidRDefault="00DF2272" w:rsidP="0061071F">
      <w:pPr>
        <w:rPr>
          <w:rPrChange w:id="11885" w:author="Alexandre Marcondes" w:date="2019-07-09T18:16:00Z">
            <w:rPr/>
          </w:rPrChange>
        </w:rPr>
      </w:pPr>
      <w:r w:rsidRPr="004E7DBD">
        <w:rPr>
          <w:rPrChange w:id="11886" w:author="Alexandre Marcondes" w:date="2019-07-09T18:16:00Z">
            <w:rPr/>
          </w:rPrChange>
        </w:rPr>
        <w:t xml:space="preserve">Este nodo representa módulo executor de trajetórias, descrito em </w:t>
      </w:r>
      <w:r w:rsidRPr="004E7DBD">
        <w:rPr>
          <w:rPrChange w:id="11887" w:author="Alexandre Marcondes" w:date="2019-07-09T18:16:00Z">
            <w:rPr/>
          </w:rPrChange>
        </w:rPr>
        <w:fldChar w:fldCharType="begin"/>
      </w:r>
      <w:r w:rsidRPr="004E7DBD">
        <w:rPr>
          <w:rPrChange w:id="11888" w:author="Alexandre Marcondes" w:date="2019-07-09T18:16:00Z">
            <w:rPr/>
          </w:rPrChange>
        </w:rPr>
        <w:instrText xml:space="preserve"> REF _Ref8769865 \r \h </w:instrText>
      </w:r>
      <w:r w:rsidRPr="004E7DBD">
        <w:rPr>
          <w:rPrChange w:id="11889" w:author="Alexandre Marcondes" w:date="2019-07-09T18:16:00Z">
            <w:rPr/>
          </w:rPrChange>
        </w:rPr>
      </w:r>
      <w:r w:rsidRPr="004E7DBD">
        <w:rPr>
          <w:rPrChange w:id="11890" w:author="Alexandre Marcondes" w:date="2019-07-09T18:16:00Z">
            <w:rPr/>
          </w:rPrChange>
        </w:rPr>
        <w:fldChar w:fldCharType="separate"/>
      </w:r>
      <w:r w:rsidR="00C239C6" w:rsidRPr="004E7DBD">
        <w:rPr>
          <w:rPrChange w:id="11891" w:author="Alexandre Marcondes" w:date="2019-07-09T18:16:00Z">
            <w:rPr/>
          </w:rPrChange>
        </w:rPr>
        <w:t>5.4.6</w:t>
      </w:r>
      <w:r w:rsidRPr="004E7DBD">
        <w:rPr>
          <w:rPrChange w:id="11892" w:author="Alexandre Marcondes" w:date="2019-07-09T18:16:00Z">
            <w:rPr/>
          </w:rPrChange>
        </w:rPr>
        <w:fldChar w:fldCharType="end"/>
      </w:r>
      <w:r w:rsidRPr="004E7DBD">
        <w:rPr>
          <w:rPrChange w:id="11893" w:author="Alexandre Marcondes" w:date="2019-07-09T18:16:00Z">
            <w:rPr/>
          </w:rPrChange>
        </w:rPr>
        <w:t xml:space="preserve">. O arquivo </w:t>
      </w:r>
      <w:r w:rsidRPr="004E7DBD">
        <w:rPr>
          <w:i/>
          <w:rPrChange w:id="11894" w:author="Alexandre Marcondes" w:date="2019-07-09T18:16:00Z">
            <w:rPr>
              <w:i/>
            </w:rPr>
          </w:rPrChange>
        </w:rPr>
        <w:t xml:space="preserve">list14.txt </w:t>
      </w:r>
      <w:r w:rsidRPr="004E7DBD">
        <w:rPr>
          <w:rPrChange w:id="11895" w:author="Alexandre Marcondes" w:date="2019-07-09T18:16:00Z">
            <w:rPr/>
          </w:rPrChange>
        </w:rPr>
        <w:t xml:space="preserve">foi o arquivo gerado a partir da coleta de pontos realizada no item anterior. A execução do arquivo pode ser acompanhada na estacoa de comando e no gerenciador de voo conforme a </w:t>
      </w:r>
      <w:r w:rsidRPr="004E7DBD">
        <w:rPr>
          <w:rPrChange w:id="11896" w:author="Alexandre Marcondes" w:date="2019-07-09T18:16:00Z">
            <w:rPr/>
          </w:rPrChange>
        </w:rPr>
        <w:fldChar w:fldCharType="begin"/>
      </w:r>
      <w:r w:rsidRPr="004E7DBD">
        <w:rPr>
          <w:rPrChange w:id="11897" w:author="Alexandre Marcondes" w:date="2019-07-09T18:16:00Z">
            <w:rPr/>
          </w:rPrChange>
        </w:rPr>
        <w:instrText xml:space="preserve"> REF _Ref8771716 \h </w:instrText>
      </w:r>
      <w:r w:rsidRPr="004E7DBD">
        <w:rPr>
          <w:rPrChange w:id="11898" w:author="Alexandre Marcondes" w:date="2019-07-09T18:16:00Z">
            <w:rPr/>
          </w:rPrChange>
        </w:rPr>
      </w:r>
      <w:r w:rsidRPr="004E7DBD">
        <w:rPr>
          <w:rPrChange w:id="11899" w:author="Alexandre Marcondes" w:date="2019-07-09T18:16:00Z">
            <w:rPr/>
          </w:rPrChange>
        </w:rPr>
        <w:fldChar w:fldCharType="separate"/>
      </w:r>
      <w:r w:rsidR="00C239C6" w:rsidRPr="004E7DBD">
        <w:rPr>
          <w:rPrChange w:id="11900" w:author="Alexandre Marcondes" w:date="2019-07-09T18:16:00Z">
            <w:rPr/>
          </w:rPrChange>
        </w:rPr>
        <w:t xml:space="preserve">Figura </w:t>
      </w:r>
      <w:r w:rsidR="00C239C6" w:rsidRPr="004E7DBD">
        <w:rPr>
          <w:noProof/>
          <w:rPrChange w:id="11901" w:author="Alexandre Marcondes" w:date="2019-07-09T18:16:00Z">
            <w:rPr>
              <w:noProof/>
            </w:rPr>
          </w:rPrChange>
        </w:rPr>
        <w:t>53</w:t>
      </w:r>
      <w:r w:rsidRPr="004E7DBD">
        <w:rPr>
          <w:rPrChange w:id="11902" w:author="Alexandre Marcondes" w:date="2019-07-09T18:16:00Z">
            <w:rPr/>
          </w:rPrChange>
        </w:rPr>
        <w:fldChar w:fldCharType="end"/>
      </w:r>
      <w:r w:rsidRPr="004E7DBD">
        <w:rPr>
          <w:rPrChange w:id="11903" w:author="Alexandre Marcondes" w:date="2019-07-09T18:16:00Z">
            <w:rPr/>
          </w:rPrChange>
        </w:rPr>
        <w:t>.</w:t>
      </w:r>
    </w:p>
    <w:p w:rsidR="00DF2272" w:rsidRPr="004E7DBD" w:rsidRDefault="00DF2272" w:rsidP="00DF2272">
      <w:pPr>
        <w:pStyle w:val="Legenda"/>
        <w:keepNext/>
        <w:rPr>
          <w:rPrChange w:id="11904" w:author="Alexandre Marcondes" w:date="2019-07-09T18:16:00Z">
            <w:rPr/>
          </w:rPrChange>
        </w:rPr>
      </w:pPr>
      <w:bookmarkStart w:id="11905" w:name="_Ref8771716"/>
      <w:bookmarkStart w:id="11906" w:name="_Toc9086596"/>
      <w:bookmarkStart w:id="11907" w:name="_Toc9086921"/>
      <w:bookmarkStart w:id="11908" w:name="_Toc9087048"/>
      <w:bookmarkStart w:id="11909" w:name="_Toc9088059"/>
      <w:bookmarkStart w:id="11910" w:name="_Toc9088400"/>
      <w:bookmarkStart w:id="11911" w:name="_Toc9088525"/>
      <w:r w:rsidRPr="004E7DBD">
        <w:rPr>
          <w:rPrChange w:id="11912" w:author="Alexandre Marcondes" w:date="2019-07-09T18:16:00Z">
            <w:rPr/>
          </w:rPrChange>
        </w:rPr>
        <w:t xml:space="preserve">Figura </w:t>
      </w:r>
      <w:r w:rsidRPr="004E7DBD">
        <w:rPr>
          <w:noProof/>
          <w:rPrChange w:id="11913" w:author="Alexandre Marcondes" w:date="2019-07-09T18:16:00Z">
            <w:rPr>
              <w:noProof/>
            </w:rPr>
          </w:rPrChange>
        </w:rPr>
        <w:fldChar w:fldCharType="begin"/>
      </w:r>
      <w:r w:rsidRPr="004E7DBD">
        <w:rPr>
          <w:noProof/>
          <w:rPrChange w:id="11914" w:author="Alexandre Marcondes" w:date="2019-07-09T18:16:00Z">
            <w:rPr>
              <w:noProof/>
            </w:rPr>
          </w:rPrChange>
        </w:rPr>
        <w:instrText xml:space="preserve"> SEQ Figura \* ARABIC </w:instrText>
      </w:r>
      <w:r w:rsidRPr="004E7DBD">
        <w:rPr>
          <w:noProof/>
          <w:rPrChange w:id="11915" w:author="Alexandre Marcondes" w:date="2019-07-09T18:16:00Z">
            <w:rPr>
              <w:noProof/>
            </w:rPr>
          </w:rPrChange>
        </w:rPr>
        <w:fldChar w:fldCharType="separate"/>
      </w:r>
      <w:r w:rsidR="00881DF2" w:rsidRPr="004E7DBD">
        <w:rPr>
          <w:noProof/>
          <w:rPrChange w:id="11916" w:author="Alexandre Marcondes" w:date="2019-07-09T18:16:00Z">
            <w:rPr>
              <w:noProof/>
            </w:rPr>
          </w:rPrChange>
        </w:rPr>
        <w:t>53</w:t>
      </w:r>
      <w:r w:rsidRPr="004E7DBD">
        <w:rPr>
          <w:noProof/>
          <w:rPrChange w:id="11917" w:author="Alexandre Marcondes" w:date="2019-07-09T18:16:00Z">
            <w:rPr>
              <w:noProof/>
            </w:rPr>
          </w:rPrChange>
        </w:rPr>
        <w:fldChar w:fldCharType="end"/>
      </w:r>
      <w:bookmarkEnd w:id="11905"/>
      <w:r w:rsidRPr="004E7DBD">
        <w:rPr>
          <w:rPrChange w:id="11918" w:author="Alexandre Marcondes" w:date="2019-07-09T18:16:00Z">
            <w:rPr/>
          </w:rPrChange>
        </w:rPr>
        <w:t xml:space="preserve"> - Execução no gerenciador voo e estação de comando</w:t>
      </w:r>
      <w:bookmarkEnd w:id="11906"/>
      <w:bookmarkEnd w:id="11907"/>
      <w:bookmarkEnd w:id="11908"/>
      <w:bookmarkEnd w:id="11909"/>
      <w:bookmarkEnd w:id="11910"/>
      <w:bookmarkEnd w:id="11911"/>
    </w:p>
    <w:p w:rsidR="00DF2272" w:rsidRPr="004E7DBD" w:rsidRDefault="00DF2272" w:rsidP="00DF2272">
      <w:pPr>
        <w:jc w:val="center"/>
        <w:rPr>
          <w:rPrChange w:id="11919" w:author="Alexandre Marcondes" w:date="2019-07-09T18:16:00Z">
            <w:rPr/>
          </w:rPrChange>
        </w:rPr>
      </w:pPr>
      <w:r w:rsidRPr="004E7DBD">
        <w:rPr>
          <w:noProof/>
          <w:lang w:eastAsia="pt-BR"/>
          <w:rPrChange w:id="11920" w:author="Alexandre Marcondes" w:date="2019-07-09T18:16:00Z">
            <w:rPr>
              <w:noProof/>
              <w:lang w:eastAsia="pt-BR"/>
            </w:rPr>
          </w:rPrChange>
        </w:rPr>
        <w:drawing>
          <wp:inline distT="0" distB="0" distL="0" distR="0" wp14:anchorId="165B4750" wp14:editId="46CB93BD">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Pr="004E7DBD" w:rsidRDefault="00DF2272" w:rsidP="00DF2272">
      <w:pPr>
        <w:rPr>
          <w:rPrChange w:id="11921" w:author="Alexandre Marcondes" w:date="2019-07-09T18:16:00Z">
            <w:rPr/>
          </w:rPrChange>
        </w:rPr>
      </w:pPr>
      <w:r w:rsidRPr="004E7DBD">
        <w:rPr>
          <w:rPrChange w:id="11922" w:author="Alexandre Marcondes" w:date="2019-07-09T18:16:00Z">
            <w:rPr/>
          </w:rPrChange>
        </w:rPr>
        <w:lastRenderedPageBreak/>
        <w:t>Fonte: Arquivo pessoal</w:t>
      </w:r>
    </w:p>
    <w:p w:rsidR="00DF2272" w:rsidRPr="004E7DBD" w:rsidRDefault="00DF2272" w:rsidP="00DF2272">
      <w:pPr>
        <w:rPr>
          <w:rPrChange w:id="11923" w:author="Alexandre Marcondes" w:date="2019-07-09T18:16:00Z">
            <w:rPr/>
          </w:rPrChange>
        </w:rPr>
      </w:pPr>
    </w:p>
    <w:p w:rsidR="00DF2272" w:rsidRPr="004E7DBD" w:rsidRDefault="00DF2272" w:rsidP="00DF2272">
      <w:pPr>
        <w:rPr>
          <w:rPrChange w:id="11924" w:author="Alexandre Marcondes" w:date="2019-07-09T18:16:00Z">
            <w:rPr/>
          </w:rPrChange>
        </w:rPr>
      </w:pPr>
      <w:r w:rsidRPr="004E7DBD">
        <w:rPr>
          <w:rPrChange w:id="11925" w:author="Alexandre Marcondes" w:date="2019-07-09T18:16:00Z">
            <w:rPr/>
          </w:rPrChange>
        </w:rPr>
        <w:t xml:space="preserve">Para melhor visualizar a trajetória em termos de coordenadas geométricas, abaixo na </w:t>
      </w:r>
      <w:r w:rsidRPr="004E7DBD">
        <w:rPr>
          <w:rPrChange w:id="11926" w:author="Alexandre Marcondes" w:date="2019-07-09T18:16:00Z">
            <w:rPr/>
          </w:rPrChange>
        </w:rPr>
        <w:fldChar w:fldCharType="begin"/>
      </w:r>
      <w:r w:rsidRPr="004E7DBD">
        <w:rPr>
          <w:rPrChange w:id="11927" w:author="Alexandre Marcondes" w:date="2019-07-09T18:16:00Z">
            <w:rPr/>
          </w:rPrChange>
        </w:rPr>
        <w:instrText xml:space="preserve"> REF _Ref8865066 \h </w:instrText>
      </w:r>
      <w:r w:rsidRPr="004E7DBD">
        <w:rPr>
          <w:rPrChange w:id="11928" w:author="Alexandre Marcondes" w:date="2019-07-09T18:16:00Z">
            <w:rPr/>
          </w:rPrChange>
        </w:rPr>
      </w:r>
      <w:r w:rsidRPr="004E7DBD">
        <w:rPr>
          <w:rPrChange w:id="11929" w:author="Alexandre Marcondes" w:date="2019-07-09T18:16:00Z">
            <w:rPr/>
          </w:rPrChange>
        </w:rPr>
        <w:fldChar w:fldCharType="separate"/>
      </w:r>
      <w:r w:rsidR="00C239C6" w:rsidRPr="004E7DBD">
        <w:rPr>
          <w:rPrChange w:id="11930" w:author="Alexandre Marcondes" w:date="2019-07-09T18:16:00Z">
            <w:rPr/>
          </w:rPrChange>
        </w:rPr>
        <w:t xml:space="preserve">Figura </w:t>
      </w:r>
      <w:r w:rsidR="00C239C6" w:rsidRPr="004E7DBD">
        <w:rPr>
          <w:noProof/>
          <w:rPrChange w:id="11931" w:author="Alexandre Marcondes" w:date="2019-07-09T18:16:00Z">
            <w:rPr>
              <w:noProof/>
            </w:rPr>
          </w:rPrChange>
        </w:rPr>
        <w:t>54</w:t>
      </w:r>
      <w:r w:rsidRPr="004E7DBD">
        <w:rPr>
          <w:rPrChange w:id="11932" w:author="Alexandre Marcondes" w:date="2019-07-09T18:16:00Z">
            <w:rPr/>
          </w:rPrChange>
        </w:rPr>
        <w:fldChar w:fldCharType="end"/>
      </w:r>
      <w:r w:rsidRPr="004E7DBD">
        <w:rPr>
          <w:rPrChange w:id="11933" w:author="Alexandre Marcondes" w:date="2019-07-09T18:16:00Z">
            <w:rPr/>
          </w:rPrChange>
        </w:rPr>
        <w:t xml:space="preserve"> está representação da trajetória percorrida. Na figura os pontos marcam os pontos finais de cada trecho de rota.</w:t>
      </w:r>
    </w:p>
    <w:p w:rsidR="00DF2272" w:rsidRPr="004E7DBD" w:rsidRDefault="00DF2272" w:rsidP="00DF2272">
      <w:pPr>
        <w:rPr>
          <w:rPrChange w:id="11934" w:author="Alexandre Marcondes" w:date="2019-07-09T18:16:00Z">
            <w:rPr/>
          </w:rPrChange>
        </w:rPr>
      </w:pPr>
    </w:p>
    <w:p w:rsidR="00DF2272" w:rsidRPr="004E7DBD" w:rsidRDefault="00DF2272" w:rsidP="00DF2272">
      <w:pPr>
        <w:pStyle w:val="Legenda"/>
        <w:keepNext/>
        <w:jc w:val="center"/>
        <w:rPr>
          <w:rPrChange w:id="11935" w:author="Alexandre Marcondes" w:date="2019-07-09T18:16:00Z">
            <w:rPr/>
          </w:rPrChange>
        </w:rPr>
      </w:pPr>
      <w:bookmarkStart w:id="11936" w:name="_Ref8865066"/>
      <w:bookmarkStart w:id="11937" w:name="_Toc9086597"/>
      <w:bookmarkStart w:id="11938" w:name="_Toc9086922"/>
      <w:bookmarkStart w:id="11939" w:name="_Toc9087049"/>
      <w:bookmarkStart w:id="11940" w:name="_Toc9088060"/>
      <w:bookmarkStart w:id="11941" w:name="_Toc9088401"/>
      <w:bookmarkStart w:id="11942" w:name="_Toc9088526"/>
      <w:r w:rsidRPr="004E7DBD">
        <w:rPr>
          <w:rPrChange w:id="11943" w:author="Alexandre Marcondes" w:date="2019-07-09T18:16:00Z">
            <w:rPr/>
          </w:rPrChange>
        </w:rPr>
        <w:t xml:space="preserve">Figura </w:t>
      </w:r>
      <w:r w:rsidRPr="004E7DBD">
        <w:rPr>
          <w:noProof/>
          <w:rPrChange w:id="11944" w:author="Alexandre Marcondes" w:date="2019-07-09T18:16:00Z">
            <w:rPr>
              <w:noProof/>
            </w:rPr>
          </w:rPrChange>
        </w:rPr>
        <w:fldChar w:fldCharType="begin"/>
      </w:r>
      <w:r w:rsidRPr="004E7DBD">
        <w:rPr>
          <w:noProof/>
          <w:rPrChange w:id="11945" w:author="Alexandre Marcondes" w:date="2019-07-09T18:16:00Z">
            <w:rPr>
              <w:noProof/>
            </w:rPr>
          </w:rPrChange>
        </w:rPr>
        <w:instrText xml:space="preserve"> SEQ Figura \* ARABIC </w:instrText>
      </w:r>
      <w:r w:rsidRPr="004E7DBD">
        <w:rPr>
          <w:noProof/>
          <w:rPrChange w:id="11946" w:author="Alexandre Marcondes" w:date="2019-07-09T18:16:00Z">
            <w:rPr>
              <w:noProof/>
            </w:rPr>
          </w:rPrChange>
        </w:rPr>
        <w:fldChar w:fldCharType="separate"/>
      </w:r>
      <w:r w:rsidR="00881DF2" w:rsidRPr="004E7DBD">
        <w:rPr>
          <w:noProof/>
          <w:rPrChange w:id="11947" w:author="Alexandre Marcondes" w:date="2019-07-09T18:16:00Z">
            <w:rPr>
              <w:noProof/>
            </w:rPr>
          </w:rPrChange>
        </w:rPr>
        <w:t>54</w:t>
      </w:r>
      <w:r w:rsidRPr="004E7DBD">
        <w:rPr>
          <w:noProof/>
          <w:rPrChange w:id="11948" w:author="Alexandre Marcondes" w:date="2019-07-09T18:16:00Z">
            <w:rPr>
              <w:noProof/>
            </w:rPr>
          </w:rPrChange>
        </w:rPr>
        <w:fldChar w:fldCharType="end"/>
      </w:r>
      <w:bookmarkEnd w:id="11936"/>
      <w:r w:rsidRPr="004E7DBD">
        <w:rPr>
          <w:rPrChange w:id="11949" w:author="Alexandre Marcondes" w:date="2019-07-09T18:16:00Z">
            <w:rPr/>
          </w:rPrChange>
        </w:rPr>
        <w:t xml:space="preserve"> - Trajetória no mapa ignorando rotas adaptativas</w:t>
      </w:r>
      <w:bookmarkEnd w:id="11937"/>
      <w:bookmarkEnd w:id="11938"/>
      <w:bookmarkEnd w:id="11939"/>
      <w:bookmarkEnd w:id="11940"/>
      <w:bookmarkEnd w:id="11941"/>
      <w:bookmarkEnd w:id="11942"/>
    </w:p>
    <w:p w:rsidR="00DF2272" w:rsidRPr="004E7DBD" w:rsidRDefault="00DF2272" w:rsidP="00DF2272">
      <w:pPr>
        <w:jc w:val="center"/>
        <w:rPr>
          <w:rPrChange w:id="11950" w:author="Alexandre Marcondes" w:date="2019-07-09T18:16:00Z">
            <w:rPr/>
          </w:rPrChange>
        </w:rPr>
      </w:pPr>
      <w:r w:rsidRPr="004E7DBD">
        <w:rPr>
          <w:noProof/>
          <w:lang w:eastAsia="pt-BR"/>
          <w:rPrChange w:id="11951" w:author="Alexandre Marcondes" w:date="2019-07-09T18:16:00Z">
            <w:rPr>
              <w:noProof/>
              <w:lang w:eastAsia="pt-BR"/>
            </w:rPr>
          </w:rPrChange>
        </w:rPr>
        <w:drawing>
          <wp:inline distT="0" distB="0" distL="0" distR="0" wp14:anchorId="545C7918" wp14:editId="7A9E683B">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Pr="004E7DBD" w:rsidRDefault="00DF2272" w:rsidP="00DF2272">
      <w:pPr>
        <w:jc w:val="center"/>
        <w:rPr>
          <w:rPrChange w:id="11952" w:author="Alexandre Marcondes" w:date="2019-07-09T18:16:00Z">
            <w:rPr/>
          </w:rPrChange>
        </w:rPr>
      </w:pPr>
      <w:r w:rsidRPr="004E7DBD">
        <w:rPr>
          <w:rPrChange w:id="11953" w:author="Alexandre Marcondes" w:date="2019-07-09T18:16:00Z">
            <w:rPr/>
          </w:rPrChange>
        </w:rPr>
        <w:t>Fonte: Arquivo pessoal</w:t>
      </w:r>
    </w:p>
    <w:p w:rsidR="00DF2272" w:rsidRPr="004E7DBD" w:rsidRDefault="00DF2272" w:rsidP="00DF2272">
      <w:pPr>
        <w:rPr>
          <w:rPrChange w:id="11954" w:author="Alexandre Marcondes" w:date="2019-07-09T18:16:00Z">
            <w:rPr/>
          </w:rPrChange>
        </w:rPr>
      </w:pPr>
    </w:p>
    <w:p w:rsidR="00DF2272" w:rsidRPr="004E7DBD" w:rsidRDefault="00DF2272" w:rsidP="00DF2272">
      <w:pPr>
        <w:pStyle w:val="Ttulo3"/>
        <w:numPr>
          <w:ilvl w:val="2"/>
          <w:numId w:val="6"/>
        </w:numPr>
        <w:rPr>
          <w:rPrChange w:id="11955" w:author="Alexandre Marcondes" w:date="2019-07-09T18:16:00Z">
            <w:rPr/>
          </w:rPrChange>
        </w:rPr>
      </w:pPr>
      <w:bookmarkStart w:id="11956" w:name="_Toc9088230"/>
      <w:bookmarkStart w:id="11957" w:name="_Toc9088734"/>
      <w:bookmarkStart w:id="11958" w:name="_Toc9088939"/>
      <w:bookmarkStart w:id="11959" w:name="_Toc11256307"/>
      <w:r w:rsidRPr="004E7DBD">
        <w:rPr>
          <w:rPrChange w:id="11960" w:author="Alexandre Marcondes" w:date="2019-07-09T18:16:00Z">
            <w:rPr/>
          </w:rPrChange>
        </w:rPr>
        <w:t>Execução com rotas adaptativas</w:t>
      </w:r>
      <w:bookmarkEnd w:id="11956"/>
      <w:bookmarkEnd w:id="11957"/>
      <w:bookmarkEnd w:id="11958"/>
      <w:bookmarkEnd w:id="11959"/>
    </w:p>
    <w:p w:rsidR="00DF2272" w:rsidRPr="004E7DBD" w:rsidRDefault="00DF2272" w:rsidP="00DF2272">
      <w:pPr>
        <w:rPr>
          <w:rPrChange w:id="11961" w:author="Alexandre Marcondes" w:date="2019-07-09T18:16:00Z">
            <w:rPr/>
          </w:rPrChange>
        </w:rPr>
      </w:pPr>
    </w:p>
    <w:p w:rsidR="00DF2272" w:rsidRPr="004E7DBD" w:rsidRDefault="00DF2272" w:rsidP="00DF2272">
      <w:pPr>
        <w:rPr>
          <w:rPrChange w:id="11962" w:author="Alexandre Marcondes" w:date="2019-07-09T18:16:00Z">
            <w:rPr/>
          </w:rPrChange>
        </w:rPr>
      </w:pPr>
      <w:r w:rsidRPr="004E7DBD">
        <w:rPr>
          <w:rPrChange w:id="11963" w:author="Alexandre Marcondes" w:date="2019-07-09T18:16:00Z">
            <w:rPr/>
          </w:rPrChange>
        </w:rP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proofErr w:type="spellStart"/>
      <w:proofErr w:type="gramStart"/>
      <w:r w:rsidRPr="004E7DBD">
        <w:rPr>
          <w:i/>
          <w:rPrChange w:id="11964" w:author="Alexandre Marcondes" w:date="2019-07-09T18:16:00Z">
            <w:rPr>
              <w:i/>
            </w:rPr>
          </w:rPrChange>
        </w:rPr>
        <w:t>pointByPointPlanning</w:t>
      </w:r>
      <w:proofErr w:type="spellEnd"/>
      <w:proofErr w:type="gramEnd"/>
      <w:r w:rsidRPr="004E7DBD">
        <w:rPr>
          <w:i/>
          <w:rPrChange w:id="11965" w:author="Alexandre Marcondes" w:date="2019-07-09T18:16:00Z">
            <w:rPr>
              <w:i/>
            </w:rPr>
          </w:rPrChange>
        </w:rPr>
        <w:t xml:space="preserve"> </w:t>
      </w:r>
      <w:r w:rsidRPr="004E7DBD">
        <w:rPr>
          <w:rPrChange w:id="11966" w:author="Alexandre Marcondes" w:date="2019-07-09T18:16:00Z">
            <w:rPr/>
          </w:rPrChange>
        </w:rPr>
        <w:t>foi executado com o seguinte comando:</w:t>
      </w:r>
    </w:p>
    <w:p w:rsidR="00DF2272" w:rsidRPr="004E7DBD" w:rsidRDefault="00DF2272" w:rsidP="00DF2272">
      <w:pPr>
        <w:rPr>
          <w:rPrChange w:id="11967" w:author="Alexandre Marcondes" w:date="2019-07-09T18:16:00Z">
            <w:rPr/>
          </w:rPrChange>
        </w:rPr>
      </w:pPr>
    </w:p>
    <w:p w:rsidR="00DF2272" w:rsidRPr="004E7DBD" w:rsidRDefault="00DF2272" w:rsidP="00DF2272">
      <w:pPr>
        <w:pStyle w:val="PargrafodaLista"/>
        <w:numPr>
          <w:ilvl w:val="0"/>
          <w:numId w:val="50"/>
        </w:numPr>
        <w:rPr>
          <w:lang w:val="en-US"/>
          <w:rPrChange w:id="11968" w:author="Alexandre Marcondes" w:date="2019-07-09T18:16:00Z">
            <w:rPr>
              <w:lang w:val="en-US"/>
            </w:rPr>
          </w:rPrChange>
        </w:rPr>
      </w:pPr>
      <w:proofErr w:type="spellStart"/>
      <w:r w:rsidRPr="004E7DBD">
        <w:rPr>
          <w:i/>
          <w:lang w:val="en-US"/>
          <w:rPrChange w:id="11969" w:author="Alexandre Marcondes" w:date="2019-07-09T18:16:00Z">
            <w:rPr>
              <w:i/>
              <w:lang w:val="en-US"/>
            </w:rPr>
          </w:rPrChange>
        </w:rPr>
        <w:t>rosrun</w:t>
      </w:r>
      <w:proofErr w:type="spellEnd"/>
      <w:r w:rsidRPr="004E7DBD">
        <w:rPr>
          <w:i/>
          <w:lang w:val="en-US"/>
          <w:rPrChange w:id="11970" w:author="Alexandre Marcondes" w:date="2019-07-09T18:16:00Z">
            <w:rPr>
              <w:i/>
              <w:lang w:val="en-US"/>
            </w:rPr>
          </w:rPrChange>
        </w:rPr>
        <w:t xml:space="preserve"> </w:t>
      </w:r>
      <w:proofErr w:type="spellStart"/>
      <w:r w:rsidRPr="004E7DBD">
        <w:rPr>
          <w:i/>
          <w:lang w:val="en-US"/>
          <w:rPrChange w:id="11971" w:author="Alexandre Marcondes" w:date="2019-07-09T18:16:00Z">
            <w:rPr>
              <w:i/>
              <w:lang w:val="en-US"/>
            </w:rPr>
          </w:rPrChange>
        </w:rPr>
        <w:t>quad_planning</w:t>
      </w:r>
      <w:proofErr w:type="spellEnd"/>
      <w:r w:rsidRPr="004E7DBD">
        <w:rPr>
          <w:lang w:val="en-US"/>
          <w:rPrChange w:id="11972" w:author="Alexandre Marcondes" w:date="2019-07-09T18:16:00Z">
            <w:rPr>
              <w:lang w:val="en-US"/>
            </w:rPr>
          </w:rPrChange>
        </w:rPr>
        <w:t xml:space="preserve"> </w:t>
      </w:r>
      <w:r w:rsidRPr="004E7DBD">
        <w:rPr>
          <w:i/>
          <w:lang w:val="en-US"/>
          <w:rPrChange w:id="11973" w:author="Alexandre Marcondes" w:date="2019-07-09T18:16:00Z">
            <w:rPr>
              <w:i/>
              <w:lang w:val="en-US"/>
            </w:rPr>
          </w:rPrChange>
        </w:rPr>
        <w:t>pointByPointPlanning.py list14.txt</w:t>
      </w:r>
    </w:p>
    <w:p w:rsidR="00DF2272" w:rsidRPr="004E7DBD" w:rsidRDefault="00DF2272" w:rsidP="00DF2272">
      <w:pPr>
        <w:rPr>
          <w:lang w:val="en-US"/>
          <w:rPrChange w:id="11974" w:author="Alexandre Marcondes" w:date="2019-07-09T18:16:00Z">
            <w:rPr>
              <w:lang w:val="en-US"/>
            </w:rPr>
          </w:rPrChange>
        </w:rPr>
      </w:pPr>
    </w:p>
    <w:p w:rsidR="00DF2272" w:rsidRPr="004E7DBD" w:rsidRDefault="00DF2272" w:rsidP="00DF2272">
      <w:pPr>
        <w:rPr>
          <w:rPrChange w:id="11975" w:author="Alexandre Marcondes" w:date="2019-07-09T18:16:00Z">
            <w:rPr/>
          </w:rPrChange>
        </w:rPr>
      </w:pPr>
      <w:r w:rsidRPr="004E7DBD">
        <w:rPr>
          <w:rPrChange w:id="11976" w:author="Alexandre Marcondes" w:date="2019-07-09T18:16:00Z">
            <w:rPr/>
          </w:rPrChange>
        </w:rPr>
        <w:lastRenderedPageBreak/>
        <w:t xml:space="preserve">Este nodo representa módulo executor de trajetórias, descrito em </w:t>
      </w:r>
      <w:r w:rsidRPr="004E7DBD">
        <w:rPr>
          <w:rPrChange w:id="11977" w:author="Alexandre Marcondes" w:date="2019-07-09T18:16:00Z">
            <w:rPr/>
          </w:rPrChange>
        </w:rPr>
        <w:fldChar w:fldCharType="begin"/>
      </w:r>
      <w:r w:rsidRPr="004E7DBD">
        <w:rPr>
          <w:rPrChange w:id="11978" w:author="Alexandre Marcondes" w:date="2019-07-09T18:16:00Z">
            <w:rPr/>
          </w:rPrChange>
        </w:rPr>
        <w:instrText xml:space="preserve"> REF _Ref8769865 \r \h </w:instrText>
      </w:r>
      <w:r w:rsidRPr="004E7DBD">
        <w:rPr>
          <w:rPrChange w:id="11979" w:author="Alexandre Marcondes" w:date="2019-07-09T18:16:00Z">
            <w:rPr/>
          </w:rPrChange>
        </w:rPr>
      </w:r>
      <w:r w:rsidRPr="004E7DBD">
        <w:rPr>
          <w:rPrChange w:id="11980" w:author="Alexandre Marcondes" w:date="2019-07-09T18:16:00Z">
            <w:rPr/>
          </w:rPrChange>
        </w:rPr>
        <w:fldChar w:fldCharType="separate"/>
      </w:r>
      <w:r w:rsidR="00C239C6" w:rsidRPr="004E7DBD">
        <w:rPr>
          <w:rPrChange w:id="11981" w:author="Alexandre Marcondes" w:date="2019-07-09T18:16:00Z">
            <w:rPr/>
          </w:rPrChange>
        </w:rPr>
        <w:t>5.4.6</w:t>
      </w:r>
      <w:r w:rsidRPr="004E7DBD">
        <w:rPr>
          <w:rPrChange w:id="11982" w:author="Alexandre Marcondes" w:date="2019-07-09T18:16:00Z">
            <w:rPr/>
          </w:rPrChange>
        </w:rPr>
        <w:fldChar w:fldCharType="end"/>
      </w:r>
      <w:r w:rsidRPr="004E7DBD">
        <w:rPr>
          <w:rPrChange w:id="11983" w:author="Alexandre Marcondes" w:date="2019-07-09T18:16:00Z">
            <w:rPr/>
          </w:rPrChange>
        </w:rPr>
        <w:t xml:space="preserve">. O arquivo list14.txt foi o arquivo gerado a partir da coleta de pontos realizada no item anterior. Para melhor visualizar a trajetória em termos de coordenadas geométricas, abaixo na </w:t>
      </w:r>
      <w:r w:rsidRPr="004E7DBD">
        <w:rPr>
          <w:rPrChange w:id="11984" w:author="Alexandre Marcondes" w:date="2019-07-09T18:16:00Z">
            <w:rPr/>
          </w:rPrChange>
        </w:rPr>
        <w:fldChar w:fldCharType="begin"/>
      </w:r>
      <w:r w:rsidRPr="004E7DBD">
        <w:rPr>
          <w:rPrChange w:id="11985" w:author="Alexandre Marcondes" w:date="2019-07-09T18:16:00Z">
            <w:rPr/>
          </w:rPrChange>
        </w:rPr>
        <w:instrText xml:space="preserve"> REF _Ref8865341 \h </w:instrText>
      </w:r>
      <w:r w:rsidRPr="004E7DBD">
        <w:rPr>
          <w:rPrChange w:id="11986" w:author="Alexandre Marcondes" w:date="2019-07-09T18:16:00Z">
            <w:rPr/>
          </w:rPrChange>
        </w:rPr>
      </w:r>
      <w:r w:rsidRPr="004E7DBD">
        <w:rPr>
          <w:rPrChange w:id="11987" w:author="Alexandre Marcondes" w:date="2019-07-09T18:16:00Z">
            <w:rPr/>
          </w:rPrChange>
        </w:rPr>
        <w:fldChar w:fldCharType="separate"/>
      </w:r>
      <w:r w:rsidR="00C239C6" w:rsidRPr="004E7DBD">
        <w:rPr>
          <w:rPrChange w:id="11988" w:author="Alexandre Marcondes" w:date="2019-07-09T18:16:00Z">
            <w:rPr/>
          </w:rPrChange>
        </w:rPr>
        <w:t xml:space="preserve">Figura </w:t>
      </w:r>
      <w:r w:rsidR="00C239C6" w:rsidRPr="004E7DBD">
        <w:rPr>
          <w:noProof/>
          <w:rPrChange w:id="11989" w:author="Alexandre Marcondes" w:date="2019-07-09T18:16:00Z">
            <w:rPr>
              <w:noProof/>
            </w:rPr>
          </w:rPrChange>
        </w:rPr>
        <w:t>55</w:t>
      </w:r>
      <w:r w:rsidRPr="004E7DBD">
        <w:rPr>
          <w:rPrChange w:id="11990" w:author="Alexandre Marcondes" w:date="2019-07-09T18:16:00Z">
            <w:rPr/>
          </w:rPrChange>
        </w:rPr>
        <w:fldChar w:fldCharType="end"/>
      </w:r>
      <w:r w:rsidRPr="004E7DBD">
        <w:rPr>
          <w:rPrChange w:id="11991" w:author="Alexandre Marcondes" w:date="2019-07-09T18:16:00Z">
            <w:rPr/>
          </w:rPrChange>
        </w:rPr>
        <w:t xml:space="preserve"> está representação da trajetória percorrida. Na figura os pontos marcam os pontos finais de cada trecho de rota.</w:t>
      </w:r>
    </w:p>
    <w:p w:rsidR="00DF2272" w:rsidRPr="004E7DBD" w:rsidRDefault="00DF2272" w:rsidP="00DF2272">
      <w:pPr>
        <w:rPr>
          <w:rPrChange w:id="11992" w:author="Alexandre Marcondes" w:date="2019-07-09T18:16:00Z">
            <w:rPr/>
          </w:rPrChange>
        </w:rPr>
      </w:pPr>
    </w:p>
    <w:p w:rsidR="00DF2272" w:rsidRPr="004E7DBD" w:rsidRDefault="00DF2272" w:rsidP="00DF2272">
      <w:pPr>
        <w:rPr>
          <w:rPrChange w:id="11993" w:author="Alexandre Marcondes" w:date="2019-07-09T18:16:00Z">
            <w:rPr/>
          </w:rPrChange>
        </w:rPr>
      </w:pPr>
      <w:r w:rsidRPr="004E7DBD">
        <w:rPr>
          <w:rPrChange w:id="11994" w:author="Alexandre Marcondes" w:date="2019-07-09T18:16:00Z">
            <w:rPr/>
          </w:rPrChange>
        </w:rPr>
        <w:tab/>
      </w:r>
    </w:p>
    <w:p w:rsidR="00DF2272" w:rsidRPr="004E7DBD" w:rsidRDefault="00DF2272" w:rsidP="00DF2272">
      <w:pPr>
        <w:pStyle w:val="Legenda"/>
        <w:keepNext/>
        <w:jc w:val="center"/>
        <w:rPr>
          <w:rPrChange w:id="11995" w:author="Alexandre Marcondes" w:date="2019-07-09T18:16:00Z">
            <w:rPr/>
          </w:rPrChange>
        </w:rPr>
      </w:pPr>
      <w:bookmarkStart w:id="11996" w:name="_Ref8865341"/>
      <w:bookmarkStart w:id="11997" w:name="_Toc9086598"/>
      <w:bookmarkStart w:id="11998" w:name="_Toc9086923"/>
      <w:bookmarkStart w:id="11999" w:name="_Toc9087050"/>
      <w:bookmarkStart w:id="12000" w:name="_Toc9088061"/>
      <w:bookmarkStart w:id="12001" w:name="_Toc9088402"/>
      <w:bookmarkStart w:id="12002" w:name="_Toc9088527"/>
      <w:r w:rsidRPr="004E7DBD">
        <w:rPr>
          <w:rPrChange w:id="12003" w:author="Alexandre Marcondes" w:date="2019-07-09T18:16:00Z">
            <w:rPr/>
          </w:rPrChange>
        </w:rPr>
        <w:t xml:space="preserve">Figura </w:t>
      </w:r>
      <w:r w:rsidRPr="004E7DBD">
        <w:rPr>
          <w:noProof/>
          <w:rPrChange w:id="12004" w:author="Alexandre Marcondes" w:date="2019-07-09T18:16:00Z">
            <w:rPr>
              <w:noProof/>
            </w:rPr>
          </w:rPrChange>
        </w:rPr>
        <w:fldChar w:fldCharType="begin"/>
      </w:r>
      <w:r w:rsidRPr="004E7DBD">
        <w:rPr>
          <w:noProof/>
          <w:rPrChange w:id="12005" w:author="Alexandre Marcondes" w:date="2019-07-09T18:16:00Z">
            <w:rPr>
              <w:noProof/>
            </w:rPr>
          </w:rPrChange>
        </w:rPr>
        <w:instrText xml:space="preserve"> SEQ Figura \* ARABIC </w:instrText>
      </w:r>
      <w:r w:rsidRPr="004E7DBD">
        <w:rPr>
          <w:noProof/>
          <w:rPrChange w:id="12006" w:author="Alexandre Marcondes" w:date="2019-07-09T18:16:00Z">
            <w:rPr>
              <w:noProof/>
            </w:rPr>
          </w:rPrChange>
        </w:rPr>
        <w:fldChar w:fldCharType="separate"/>
      </w:r>
      <w:r w:rsidR="00881DF2" w:rsidRPr="004E7DBD">
        <w:rPr>
          <w:noProof/>
          <w:rPrChange w:id="12007" w:author="Alexandre Marcondes" w:date="2019-07-09T18:16:00Z">
            <w:rPr>
              <w:noProof/>
            </w:rPr>
          </w:rPrChange>
        </w:rPr>
        <w:t>55</w:t>
      </w:r>
      <w:r w:rsidRPr="004E7DBD">
        <w:rPr>
          <w:noProof/>
          <w:rPrChange w:id="12008" w:author="Alexandre Marcondes" w:date="2019-07-09T18:16:00Z">
            <w:rPr>
              <w:noProof/>
            </w:rPr>
          </w:rPrChange>
        </w:rPr>
        <w:fldChar w:fldCharType="end"/>
      </w:r>
      <w:bookmarkEnd w:id="11996"/>
      <w:r w:rsidRPr="004E7DBD">
        <w:rPr>
          <w:rPrChange w:id="12009" w:author="Alexandre Marcondes" w:date="2019-07-09T18:16:00Z">
            <w:rPr/>
          </w:rPrChange>
        </w:rPr>
        <w:t xml:space="preserve"> - Trajetória no mapa aceitando rotas adaptativas</w:t>
      </w:r>
      <w:bookmarkEnd w:id="11997"/>
      <w:bookmarkEnd w:id="11998"/>
      <w:bookmarkEnd w:id="11999"/>
      <w:bookmarkEnd w:id="12000"/>
      <w:bookmarkEnd w:id="12001"/>
      <w:bookmarkEnd w:id="12002"/>
    </w:p>
    <w:p w:rsidR="00DF2272" w:rsidRPr="004E7DBD" w:rsidRDefault="00DF2272" w:rsidP="00DF2272">
      <w:pPr>
        <w:jc w:val="center"/>
        <w:rPr>
          <w:rPrChange w:id="12010" w:author="Alexandre Marcondes" w:date="2019-07-09T18:16:00Z">
            <w:rPr/>
          </w:rPrChange>
        </w:rPr>
      </w:pPr>
      <w:r w:rsidRPr="004E7DBD">
        <w:rPr>
          <w:noProof/>
          <w:lang w:eastAsia="pt-BR"/>
          <w:rPrChange w:id="12011" w:author="Alexandre Marcondes" w:date="2019-07-09T18:16:00Z">
            <w:rPr>
              <w:noProof/>
              <w:lang w:eastAsia="pt-BR"/>
            </w:rPr>
          </w:rPrChange>
        </w:rPr>
        <w:drawing>
          <wp:inline distT="0" distB="0" distL="0" distR="0" wp14:anchorId="54B149AD" wp14:editId="30646038">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Pr="004E7DBD" w:rsidRDefault="00DF2272" w:rsidP="00DF2272">
      <w:pPr>
        <w:jc w:val="center"/>
        <w:rPr>
          <w:rPrChange w:id="12012" w:author="Alexandre Marcondes" w:date="2019-07-09T18:16:00Z">
            <w:rPr/>
          </w:rPrChange>
        </w:rPr>
      </w:pPr>
      <w:r w:rsidRPr="004E7DBD">
        <w:rPr>
          <w:rPrChange w:id="12013" w:author="Alexandre Marcondes" w:date="2019-07-09T18:16:00Z">
            <w:rPr/>
          </w:rPrChange>
        </w:rPr>
        <w:t>Fonte: Arquivo pessoal</w:t>
      </w:r>
    </w:p>
    <w:p w:rsidR="00DF2272" w:rsidRPr="004E7DBD" w:rsidRDefault="00DF2272" w:rsidP="00DF2272">
      <w:pPr>
        <w:jc w:val="center"/>
        <w:rPr>
          <w:rPrChange w:id="12014" w:author="Alexandre Marcondes" w:date="2019-07-09T18:16:00Z">
            <w:rPr/>
          </w:rPrChange>
        </w:rPr>
      </w:pPr>
    </w:p>
    <w:p w:rsidR="00DF2272" w:rsidRPr="004E7DBD" w:rsidRDefault="00DF2272" w:rsidP="00DF2272">
      <w:pPr>
        <w:rPr>
          <w:rPrChange w:id="12015" w:author="Alexandre Marcondes" w:date="2019-07-09T18:16:00Z">
            <w:rPr/>
          </w:rPrChange>
        </w:rPr>
      </w:pPr>
      <w:r w:rsidRPr="004E7DBD">
        <w:rPr>
          <w:rPrChange w:id="12016" w:author="Alexandre Marcondes" w:date="2019-07-09T18:16:00Z">
            <w:rPr/>
          </w:rPrChange>
        </w:rPr>
        <w:t xml:space="preserve">As coordenadas geométricas representadas na </w:t>
      </w:r>
      <w:r w:rsidRPr="004E7DBD">
        <w:rPr>
          <w:rPrChange w:id="12017" w:author="Alexandre Marcondes" w:date="2019-07-09T18:16:00Z">
            <w:rPr/>
          </w:rPrChange>
        </w:rPr>
        <w:fldChar w:fldCharType="begin"/>
      </w:r>
      <w:r w:rsidRPr="004E7DBD">
        <w:rPr>
          <w:rPrChange w:id="12018" w:author="Alexandre Marcondes" w:date="2019-07-09T18:16:00Z">
            <w:rPr/>
          </w:rPrChange>
        </w:rPr>
        <w:instrText xml:space="preserve"> REF _Ref8865341 \h </w:instrText>
      </w:r>
      <w:r w:rsidRPr="004E7DBD">
        <w:rPr>
          <w:rPrChange w:id="12019" w:author="Alexandre Marcondes" w:date="2019-07-09T18:16:00Z">
            <w:rPr/>
          </w:rPrChange>
        </w:rPr>
      </w:r>
      <w:r w:rsidRPr="004E7DBD">
        <w:rPr>
          <w:rPrChange w:id="12020" w:author="Alexandre Marcondes" w:date="2019-07-09T18:16:00Z">
            <w:rPr/>
          </w:rPrChange>
        </w:rPr>
        <w:fldChar w:fldCharType="separate"/>
      </w:r>
      <w:r w:rsidR="00C239C6" w:rsidRPr="004E7DBD">
        <w:rPr>
          <w:rPrChange w:id="12021" w:author="Alexandre Marcondes" w:date="2019-07-09T18:16:00Z">
            <w:rPr/>
          </w:rPrChange>
        </w:rPr>
        <w:t xml:space="preserve">Figura </w:t>
      </w:r>
      <w:r w:rsidR="00C239C6" w:rsidRPr="004E7DBD">
        <w:rPr>
          <w:noProof/>
          <w:rPrChange w:id="12022" w:author="Alexandre Marcondes" w:date="2019-07-09T18:16:00Z">
            <w:rPr>
              <w:noProof/>
            </w:rPr>
          </w:rPrChange>
        </w:rPr>
        <w:t>55</w:t>
      </w:r>
      <w:r w:rsidRPr="004E7DBD">
        <w:rPr>
          <w:rPrChange w:id="12023" w:author="Alexandre Marcondes" w:date="2019-07-09T18:16:00Z">
            <w:rPr/>
          </w:rPrChange>
        </w:rPr>
        <w:fldChar w:fldCharType="end"/>
      </w:r>
      <w:r w:rsidRPr="004E7DBD">
        <w:rPr>
          <w:rPrChange w:id="12024" w:author="Alexandre Marcondes" w:date="2019-07-09T18:16:00Z">
            <w:rPr/>
          </w:rPrChange>
        </w:rPr>
        <w:t xml:space="preserve">, com exação das adaptativas, são as mesmas que a </w:t>
      </w:r>
      <w:r w:rsidRPr="004E7DBD">
        <w:rPr>
          <w:rPrChange w:id="12025" w:author="Alexandre Marcondes" w:date="2019-07-09T18:16:00Z">
            <w:rPr/>
          </w:rPrChange>
        </w:rPr>
        <w:fldChar w:fldCharType="begin"/>
      </w:r>
      <w:r w:rsidRPr="004E7DBD">
        <w:rPr>
          <w:rPrChange w:id="12026" w:author="Alexandre Marcondes" w:date="2019-07-09T18:16:00Z">
            <w:rPr/>
          </w:rPrChange>
        </w:rPr>
        <w:instrText xml:space="preserve"> REF _Ref8865066 \h </w:instrText>
      </w:r>
      <w:r w:rsidRPr="004E7DBD">
        <w:rPr>
          <w:rPrChange w:id="12027" w:author="Alexandre Marcondes" w:date="2019-07-09T18:16:00Z">
            <w:rPr/>
          </w:rPrChange>
        </w:rPr>
      </w:r>
      <w:r w:rsidRPr="004E7DBD">
        <w:rPr>
          <w:rPrChange w:id="12028" w:author="Alexandre Marcondes" w:date="2019-07-09T18:16:00Z">
            <w:rPr/>
          </w:rPrChange>
        </w:rPr>
        <w:fldChar w:fldCharType="separate"/>
      </w:r>
      <w:r w:rsidR="00C239C6" w:rsidRPr="004E7DBD">
        <w:rPr>
          <w:rPrChange w:id="12029" w:author="Alexandre Marcondes" w:date="2019-07-09T18:16:00Z">
            <w:rPr/>
          </w:rPrChange>
        </w:rPr>
        <w:t xml:space="preserve">Figura </w:t>
      </w:r>
      <w:r w:rsidR="00C239C6" w:rsidRPr="004E7DBD">
        <w:rPr>
          <w:noProof/>
          <w:rPrChange w:id="12030" w:author="Alexandre Marcondes" w:date="2019-07-09T18:16:00Z">
            <w:rPr>
              <w:noProof/>
            </w:rPr>
          </w:rPrChange>
        </w:rPr>
        <w:t>54</w:t>
      </w:r>
      <w:r w:rsidRPr="004E7DBD">
        <w:rPr>
          <w:rPrChange w:id="12031" w:author="Alexandre Marcondes" w:date="2019-07-09T18:16:00Z">
            <w:rPr/>
          </w:rPrChange>
        </w:rPr>
        <w:fldChar w:fldCharType="end"/>
      </w:r>
      <w:r w:rsidRPr="004E7DBD">
        <w:rPr>
          <w:rPrChange w:id="12032" w:author="Alexandre Marcondes" w:date="2019-07-09T18:16:00Z">
            <w:rPr/>
          </w:rPrChange>
        </w:rPr>
        <w:t xml:space="preserve">. Abaixo a </w:t>
      </w:r>
      <w:r w:rsidRPr="004E7DBD">
        <w:rPr>
          <w:rPrChange w:id="12033" w:author="Alexandre Marcondes" w:date="2019-07-09T18:16:00Z">
            <w:rPr/>
          </w:rPrChange>
        </w:rPr>
        <w:fldChar w:fldCharType="begin"/>
      </w:r>
      <w:r w:rsidRPr="004E7DBD">
        <w:rPr>
          <w:rPrChange w:id="12034" w:author="Alexandre Marcondes" w:date="2019-07-09T18:16:00Z">
            <w:rPr/>
          </w:rPrChange>
        </w:rPr>
        <w:instrText xml:space="preserve"> REF _Ref8865517 \h </w:instrText>
      </w:r>
      <w:r w:rsidRPr="004E7DBD">
        <w:rPr>
          <w:rPrChange w:id="12035" w:author="Alexandre Marcondes" w:date="2019-07-09T18:16:00Z">
            <w:rPr/>
          </w:rPrChange>
        </w:rPr>
      </w:r>
      <w:r w:rsidRPr="004E7DBD">
        <w:rPr>
          <w:rPrChange w:id="12036" w:author="Alexandre Marcondes" w:date="2019-07-09T18:16:00Z">
            <w:rPr/>
          </w:rPrChange>
        </w:rPr>
        <w:fldChar w:fldCharType="separate"/>
      </w:r>
      <w:r w:rsidR="00C239C6" w:rsidRPr="004E7DBD">
        <w:rPr>
          <w:rPrChange w:id="12037" w:author="Alexandre Marcondes" w:date="2019-07-09T18:16:00Z">
            <w:rPr/>
          </w:rPrChange>
        </w:rPr>
        <w:t xml:space="preserve">Tabela </w:t>
      </w:r>
      <w:r w:rsidR="00C239C6" w:rsidRPr="004E7DBD">
        <w:rPr>
          <w:noProof/>
          <w:rPrChange w:id="12038" w:author="Alexandre Marcondes" w:date="2019-07-09T18:16:00Z">
            <w:rPr>
              <w:noProof/>
            </w:rPr>
          </w:rPrChange>
        </w:rPr>
        <w:t>3</w:t>
      </w:r>
      <w:r w:rsidRPr="004E7DBD">
        <w:rPr>
          <w:rPrChange w:id="12039" w:author="Alexandre Marcondes" w:date="2019-07-09T18:16:00Z">
            <w:rPr/>
          </w:rPrChange>
        </w:rPr>
        <w:fldChar w:fldCharType="end"/>
      </w:r>
      <w:r w:rsidRPr="004E7DBD">
        <w:rPr>
          <w:rPrChange w:id="12040" w:author="Alexandre Marcondes" w:date="2019-07-09T18:16:00Z">
            <w:rPr/>
          </w:rPrChange>
        </w:rPr>
        <w:t xml:space="preserve"> apresenta as coordenadas geométricas dos últimos pontos de cada trecho de rota.</w:t>
      </w:r>
    </w:p>
    <w:p w:rsidR="00DF2272" w:rsidRPr="004E7DBD" w:rsidRDefault="00DF2272" w:rsidP="00DF2272">
      <w:pPr>
        <w:rPr>
          <w:rPrChange w:id="12041" w:author="Alexandre Marcondes" w:date="2019-07-09T18:16:00Z">
            <w:rPr/>
          </w:rPrChange>
        </w:rPr>
      </w:pPr>
    </w:p>
    <w:p w:rsidR="00DF2272" w:rsidRPr="004E7DBD" w:rsidRDefault="00DF2272" w:rsidP="00DF2272">
      <w:pPr>
        <w:pStyle w:val="Legenda"/>
        <w:keepNext/>
        <w:jc w:val="center"/>
        <w:rPr>
          <w:rPrChange w:id="12042" w:author="Alexandre Marcondes" w:date="2019-07-09T18:16:00Z">
            <w:rPr/>
          </w:rPrChange>
        </w:rPr>
      </w:pPr>
      <w:bookmarkStart w:id="12043" w:name="_Ref8865517"/>
      <w:bookmarkStart w:id="12044" w:name="_Toc9086601"/>
      <w:bookmarkStart w:id="12045" w:name="_Toc9088265"/>
      <w:bookmarkStart w:id="12046" w:name="_Toc9088405"/>
      <w:bookmarkStart w:id="12047" w:name="_Toc9088537"/>
      <w:r w:rsidRPr="004E7DBD">
        <w:rPr>
          <w:rPrChange w:id="12048" w:author="Alexandre Marcondes" w:date="2019-07-09T18:16:00Z">
            <w:rPr/>
          </w:rPrChange>
        </w:rPr>
        <w:t xml:space="preserve">Tabela </w:t>
      </w:r>
      <w:r w:rsidRPr="004E7DBD">
        <w:rPr>
          <w:noProof/>
          <w:rPrChange w:id="12049" w:author="Alexandre Marcondes" w:date="2019-07-09T18:16:00Z">
            <w:rPr>
              <w:noProof/>
            </w:rPr>
          </w:rPrChange>
        </w:rPr>
        <w:fldChar w:fldCharType="begin"/>
      </w:r>
      <w:r w:rsidRPr="004E7DBD">
        <w:rPr>
          <w:noProof/>
          <w:rPrChange w:id="12050" w:author="Alexandre Marcondes" w:date="2019-07-09T18:16:00Z">
            <w:rPr>
              <w:noProof/>
            </w:rPr>
          </w:rPrChange>
        </w:rPr>
        <w:instrText xml:space="preserve"> SEQ Tabela \* ARABIC </w:instrText>
      </w:r>
      <w:r w:rsidRPr="004E7DBD">
        <w:rPr>
          <w:noProof/>
          <w:rPrChange w:id="12051" w:author="Alexandre Marcondes" w:date="2019-07-09T18:16:00Z">
            <w:rPr>
              <w:noProof/>
            </w:rPr>
          </w:rPrChange>
        </w:rPr>
        <w:fldChar w:fldCharType="separate"/>
      </w:r>
      <w:r w:rsidR="00881DF2" w:rsidRPr="004E7DBD">
        <w:rPr>
          <w:noProof/>
          <w:rPrChange w:id="12052" w:author="Alexandre Marcondes" w:date="2019-07-09T18:16:00Z">
            <w:rPr>
              <w:noProof/>
            </w:rPr>
          </w:rPrChange>
        </w:rPr>
        <w:t>3</w:t>
      </w:r>
      <w:r w:rsidRPr="004E7DBD">
        <w:rPr>
          <w:noProof/>
          <w:rPrChange w:id="12053" w:author="Alexandre Marcondes" w:date="2019-07-09T18:16:00Z">
            <w:rPr>
              <w:noProof/>
            </w:rPr>
          </w:rPrChange>
        </w:rPr>
        <w:fldChar w:fldCharType="end"/>
      </w:r>
      <w:bookmarkEnd w:id="12043"/>
      <w:r w:rsidRPr="004E7DBD">
        <w:rPr>
          <w:rPrChange w:id="12054" w:author="Alexandre Marcondes" w:date="2019-07-09T18:16:00Z">
            <w:rPr/>
          </w:rPrChange>
        </w:rPr>
        <w:t xml:space="preserve"> - Coordenadas geométricas</w:t>
      </w:r>
      <w:bookmarkEnd w:id="12044"/>
      <w:bookmarkEnd w:id="12045"/>
      <w:bookmarkEnd w:id="12046"/>
      <w:bookmarkEnd w:id="12047"/>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4E7DBD"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2055" w:author="Alexandre Marcondes" w:date="2019-07-09T18:16:00Z">
                  <w:rPr>
                    <w:rFonts w:ascii="Calibri" w:hAnsi="Calibri" w:cs="Calibri"/>
                    <w:b/>
                    <w:bCs/>
                    <w:color w:val="000000"/>
                    <w:sz w:val="22"/>
                    <w:szCs w:val="22"/>
                    <w:lang w:eastAsia="pt-BR"/>
                  </w:rPr>
                </w:rPrChange>
              </w:rPr>
            </w:pPr>
            <w:r w:rsidRPr="004E7DBD">
              <w:rPr>
                <w:rFonts w:ascii="Calibri" w:hAnsi="Calibri" w:cs="Calibri"/>
                <w:b/>
                <w:bCs/>
                <w:sz w:val="22"/>
                <w:szCs w:val="22"/>
                <w:lang w:eastAsia="pt-BR"/>
                <w:rPrChange w:id="12056" w:author="Alexandre Marcondes" w:date="2019-07-09T18:16:00Z">
                  <w:rPr>
                    <w:rFonts w:ascii="Calibri" w:hAnsi="Calibri" w:cs="Calibri"/>
                    <w:b/>
                    <w:bCs/>
                    <w:color w:val="000000"/>
                    <w:sz w:val="22"/>
                    <w:szCs w:val="22"/>
                    <w:lang w:eastAsia="pt-BR"/>
                  </w:rPr>
                </w:rPrChange>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2057"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2058" w:author="Alexandre Marcondes" w:date="2019-07-09T18:16:00Z">
                  <w:rPr>
                    <w:rFonts w:ascii="Calibri" w:hAnsi="Calibri" w:cs="Calibri"/>
                    <w:b/>
                    <w:bCs/>
                    <w:sz w:val="22"/>
                    <w:szCs w:val="22"/>
                    <w:lang w:eastAsia="pt-BR"/>
                  </w:rPr>
                </w:rPrChange>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2059"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2060" w:author="Alexandre Marcondes" w:date="2019-07-09T18:16:00Z">
                  <w:rPr>
                    <w:rFonts w:ascii="Calibri" w:hAnsi="Calibri" w:cs="Calibri"/>
                    <w:b/>
                    <w:bCs/>
                    <w:sz w:val="22"/>
                    <w:szCs w:val="22"/>
                    <w:lang w:eastAsia="pt-BR"/>
                  </w:rPr>
                </w:rPrChange>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2061"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2062" w:author="Alexandre Marcondes" w:date="2019-07-09T18:16:00Z">
                  <w:rPr>
                    <w:rFonts w:ascii="Calibri" w:hAnsi="Calibri" w:cs="Calibri"/>
                    <w:b/>
                    <w:bCs/>
                    <w:sz w:val="22"/>
                    <w:szCs w:val="22"/>
                    <w:lang w:eastAsia="pt-BR"/>
                  </w:rPr>
                </w:rPrChange>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i/>
                <w:iCs/>
                <w:sz w:val="22"/>
                <w:szCs w:val="22"/>
                <w:lang w:eastAsia="pt-BR"/>
                <w:rPrChange w:id="12063" w:author="Alexandre Marcondes" w:date="2019-07-09T18:16:00Z">
                  <w:rPr>
                    <w:rFonts w:ascii="Calibri" w:hAnsi="Calibri" w:cs="Calibri"/>
                    <w:b/>
                    <w:bCs/>
                    <w:i/>
                    <w:iCs/>
                    <w:sz w:val="22"/>
                    <w:szCs w:val="22"/>
                    <w:lang w:eastAsia="pt-BR"/>
                  </w:rPr>
                </w:rPrChange>
              </w:rPr>
            </w:pPr>
            <w:proofErr w:type="spellStart"/>
            <w:r w:rsidRPr="004E7DBD">
              <w:rPr>
                <w:rFonts w:ascii="Calibri" w:hAnsi="Calibri" w:cs="Calibri"/>
                <w:b/>
                <w:bCs/>
                <w:i/>
                <w:iCs/>
                <w:sz w:val="22"/>
                <w:szCs w:val="22"/>
                <w:lang w:eastAsia="pt-BR"/>
                <w:rPrChange w:id="12064" w:author="Alexandre Marcondes" w:date="2019-07-09T18:16:00Z">
                  <w:rPr>
                    <w:rFonts w:ascii="Calibri" w:hAnsi="Calibri" w:cs="Calibri"/>
                    <w:b/>
                    <w:bCs/>
                    <w:i/>
                    <w:iCs/>
                    <w:sz w:val="22"/>
                    <w:szCs w:val="22"/>
                    <w:lang w:eastAsia="pt-BR"/>
                  </w:rPr>
                </w:rPrChange>
              </w:rPr>
              <w:t>Yaw</w:t>
            </w:r>
            <w:proofErr w:type="spellEnd"/>
            <w:r w:rsidRPr="004E7DBD">
              <w:rPr>
                <w:rFonts w:ascii="Calibri" w:hAnsi="Calibri" w:cs="Calibri"/>
                <w:b/>
                <w:bCs/>
                <w:i/>
                <w:iCs/>
                <w:sz w:val="22"/>
                <w:szCs w:val="22"/>
                <w:lang w:eastAsia="pt-BR"/>
                <w:rPrChange w:id="12065" w:author="Alexandre Marcondes" w:date="2019-07-09T18:16:00Z">
                  <w:rPr>
                    <w:rFonts w:ascii="Calibri" w:hAnsi="Calibri" w:cs="Calibri"/>
                    <w:b/>
                    <w:bCs/>
                    <w:i/>
                    <w:iCs/>
                    <w:sz w:val="22"/>
                    <w:szCs w:val="22"/>
                    <w:lang w:eastAsia="pt-BR"/>
                  </w:rPr>
                </w:rPrChange>
              </w:rPr>
              <w:t xml:space="preserve"> (°)</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b/>
                <w:bCs/>
                <w:sz w:val="22"/>
                <w:szCs w:val="22"/>
                <w:lang w:eastAsia="pt-BR"/>
                <w:rPrChange w:id="12066" w:author="Alexandre Marcondes" w:date="2019-07-09T18:16:00Z">
                  <w:rPr>
                    <w:rFonts w:ascii="Calibri" w:hAnsi="Calibri" w:cs="Calibri"/>
                    <w:b/>
                    <w:bCs/>
                    <w:sz w:val="22"/>
                    <w:szCs w:val="22"/>
                    <w:lang w:eastAsia="pt-BR"/>
                  </w:rPr>
                </w:rPrChange>
              </w:rPr>
            </w:pPr>
            <w:r w:rsidRPr="004E7DBD">
              <w:rPr>
                <w:rFonts w:ascii="Calibri" w:hAnsi="Calibri" w:cs="Calibri"/>
                <w:b/>
                <w:bCs/>
                <w:sz w:val="22"/>
                <w:szCs w:val="22"/>
                <w:lang w:eastAsia="pt-BR"/>
                <w:rPrChange w:id="12067" w:author="Alexandre Marcondes" w:date="2019-07-09T18:16:00Z">
                  <w:rPr>
                    <w:rFonts w:ascii="Calibri" w:hAnsi="Calibri" w:cs="Calibri"/>
                    <w:b/>
                    <w:bCs/>
                    <w:sz w:val="22"/>
                    <w:szCs w:val="22"/>
                    <w:lang w:eastAsia="pt-BR"/>
                  </w:rPr>
                </w:rPrChange>
              </w:rPr>
              <w:t>Nível</w:t>
            </w:r>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6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069" w:author="Alexandre Marcondes" w:date="2019-07-09T18:16:00Z">
                  <w:rPr>
                    <w:rFonts w:ascii="Calibri" w:hAnsi="Calibri" w:cs="Calibri"/>
                    <w:sz w:val="28"/>
                    <w:szCs w:val="28"/>
                    <w:lang w:eastAsia="pt-BR"/>
                  </w:rPr>
                </w:rPrChange>
              </w:rPr>
              <w:t>1</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7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71" w:author="Alexandre Marcondes" w:date="2019-07-09T18:16:00Z">
                  <w:rPr>
                    <w:rFonts w:ascii="Calibri" w:hAnsi="Calibri" w:cs="Calibri"/>
                    <w:sz w:val="28"/>
                    <w:szCs w:val="28"/>
                    <w:lang w:eastAsia="pt-BR"/>
                  </w:rPr>
                </w:rPrChange>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7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73" w:author="Alexandre Marcondes" w:date="2019-07-09T18:16:00Z">
                  <w:rPr>
                    <w:rFonts w:ascii="Calibri" w:hAnsi="Calibri" w:cs="Calibri"/>
                    <w:sz w:val="28"/>
                    <w:szCs w:val="28"/>
                    <w:lang w:eastAsia="pt-BR"/>
                  </w:rPr>
                </w:rPrChange>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7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75"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7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77" w:author="Alexandre Marcondes" w:date="2019-07-09T18:16:00Z">
                  <w:rPr>
                    <w:rFonts w:ascii="Calibri" w:hAnsi="Calibri" w:cs="Calibri"/>
                    <w:sz w:val="28"/>
                    <w:szCs w:val="28"/>
                    <w:lang w:eastAsia="pt-BR"/>
                  </w:rPr>
                </w:rPrChange>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7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079"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8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081" w:author="Alexandre Marcondes" w:date="2019-07-09T18:16:00Z">
                  <w:rPr>
                    <w:rFonts w:ascii="Calibri" w:hAnsi="Calibri" w:cs="Calibri"/>
                    <w:sz w:val="28"/>
                    <w:szCs w:val="28"/>
                    <w:lang w:eastAsia="pt-BR"/>
                  </w:rPr>
                </w:rPrChange>
              </w:rPr>
              <w:t>2</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8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83" w:author="Alexandre Marcondes" w:date="2019-07-09T18:16:00Z">
                  <w:rPr>
                    <w:rFonts w:ascii="Calibri" w:hAnsi="Calibri" w:cs="Calibri"/>
                    <w:sz w:val="28"/>
                    <w:szCs w:val="28"/>
                    <w:lang w:eastAsia="pt-BR"/>
                  </w:rPr>
                </w:rPrChange>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8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85" w:author="Alexandre Marcondes" w:date="2019-07-09T18:16:00Z">
                  <w:rPr>
                    <w:rFonts w:ascii="Calibri" w:hAnsi="Calibri" w:cs="Calibri"/>
                    <w:sz w:val="28"/>
                    <w:szCs w:val="28"/>
                    <w:lang w:eastAsia="pt-BR"/>
                  </w:rPr>
                </w:rPrChange>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8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87" w:author="Alexandre Marcondes" w:date="2019-07-09T18:16:00Z">
                  <w:rPr>
                    <w:rFonts w:ascii="Calibri" w:hAnsi="Calibri" w:cs="Calibri"/>
                    <w:sz w:val="28"/>
                    <w:szCs w:val="28"/>
                    <w:lang w:eastAsia="pt-BR"/>
                  </w:rPr>
                </w:rPrChange>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8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89" w:author="Alexandre Marcondes" w:date="2019-07-09T18:16:00Z">
                  <w:rPr>
                    <w:rFonts w:ascii="Calibri" w:hAnsi="Calibri" w:cs="Calibri"/>
                    <w:sz w:val="28"/>
                    <w:szCs w:val="28"/>
                    <w:lang w:eastAsia="pt-BR"/>
                  </w:rPr>
                </w:rPrChange>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9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091"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9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093" w:author="Alexandre Marcondes" w:date="2019-07-09T18:16:00Z">
                  <w:rPr>
                    <w:rFonts w:ascii="Calibri" w:hAnsi="Calibri" w:cs="Calibri"/>
                    <w:sz w:val="28"/>
                    <w:szCs w:val="28"/>
                    <w:lang w:eastAsia="pt-BR"/>
                  </w:rPr>
                </w:rPrChange>
              </w:rPr>
              <w:t>3</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9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95" w:author="Alexandre Marcondes" w:date="2019-07-09T18:16:00Z">
                  <w:rPr>
                    <w:rFonts w:ascii="Calibri" w:hAnsi="Calibri" w:cs="Calibri"/>
                    <w:sz w:val="28"/>
                    <w:szCs w:val="28"/>
                    <w:lang w:eastAsia="pt-BR"/>
                  </w:rPr>
                </w:rPrChange>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9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97" w:author="Alexandre Marcondes" w:date="2019-07-09T18:16:00Z">
                  <w:rPr>
                    <w:rFonts w:ascii="Calibri" w:hAnsi="Calibri" w:cs="Calibri"/>
                    <w:sz w:val="28"/>
                    <w:szCs w:val="28"/>
                    <w:lang w:eastAsia="pt-BR"/>
                  </w:rPr>
                </w:rPrChange>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09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099"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0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01" w:author="Alexandre Marcondes" w:date="2019-07-09T18:16:00Z">
                  <w:rPr>
                    <w:rFonts w:ascii="Calibri" w:hAnsi="Calibri" w:cs="Calibri"/>
                    <w:sz w:val="28"/>
                    <w:szCs w:val="28"/>
                    <w:lang w:eastAsia="pt-BR"/>
                  </w:rPr>
                </w:rPrChange>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0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03"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0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05" w:author="Alexandre Marcondes" w:date="2019-07-09T18:16:00Z">
                  <w:rPr>
                    <w:rFonts w:ascii="Calibri" w:hAnsi="Calibri" w:cs="Calibri"/>
                    <w:sz w:val="28"/>
                    <w:szCs w:val="28"/>
                    <w:lang w:eastAsia="pt-BR"/>
                  </w:rPr>
                </w:rPrChange>
              </w:rPr>
              <w:t>4</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0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07" w:author="Alexandre Marcondes" w:date="2019-07-09T18:16:00Z">
                  <w:rPr>
                    <w:rFonts w:ascii="Calibri" w:hAnsi="Calibri" w:cs="Calibri"/>
                    <w:sz w:val="28"/>
                    <w:szCs w:val="28"/>
                    <w:lang w:eastAsia="pt-BR"/>
                  </w:rPr>
                </w:rPrChange>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0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09" w:author="Alexandre Marcondes" w:date="2019-07-09T18:16:00Z">
                  <w:rPr>
                    <w:rFonts w:ascii="Calibri" w:hAnsi="Calibri" w:cs="Calibri"/>
                    <w:sz w:val="28"/>
                    <w:szCs w:val="28"/>
                    <w:lang w:eastAsia="pt-BR"/>
                  </w:rPr>
                </w:rPrChange>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1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11"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1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13" w:author="Alexandre Marcondes" w:date="2019-07-09T18:16:00Z">
                  <w:rPr>
                    <w:rFonts w:ascii="Calibri" w:hAnsi="Calibri" w:cs="Calibri"/>
                    <w:sz w:val="28"/>
                    <w:szCs w:val="28"/>
                    <w:lang w:eastAsia="pt-BR"/>
                  </w:rPr>
                </w:rPrChange>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1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15"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1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17" w:author="Alexandre Marcondes" w:date="2019-07-09T18:16:00Z">
                  <w:rPr>
                    <w:rFonts w:ascii="Calibri" w:hAnsi="Calibri" w:cs="Calibri"/>
                    <w:sz w:val="28"/>
                    <w:szCs w:val="28"/>
                    <w:lang w:eastAsia="pt-BR"/>
                  </w:rPr>
                </w:rPrChange>
              </w:rPr>
              <w:lastRenderedPageBreak/>
              <w:t>5</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1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19" w:author="Alexandre Marcondes" w:date="2019-07-09T18:16:00Z">
                  <w:rPr>
                    <w:rFonts w:ascii="Calibri" w:hAnsi="Calibri" w:cs="Calibri"/>
                    <w:sz w:val="28"/>
                    <w:szCs w:val="28"/>
                    <w:lang w:eastAsia="pt-BR"/>
                  </w:rPr>
                </w:rPrChange>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2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21" w:author="Alexandre Marcondes" w:date="2019-07-09T18:16:00Z">
                  <w:rPr>
                    <w:rFonts w:ascii="Calibri" w:hAnsi="Calibri" w:cs="Calibri"/>
                    <w:sz w:val="28"/>
                    <w:szCs w:val="28"/>
                    <w:lang w:eastAsia="pt-BR"/>
                  </w:rPr>
                </w:rPrChange>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2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23"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2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25" w:author="Alexandre Marcondes" w:date="2019-07-09T18:16:00Z">
                  <w:rPr>
                    <w:rFonts w:ascii="Calibri" w:hAnsi="Calibri" w:cs="Calibri"/>
                    <w:sz w:val="28"/>
                    <w:szCs w:val="28"/>
                    <w:lang w:eastAsia="pt-BR"/>
                  </w:rPr>
                </w:rPrChange>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2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27"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2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29" w:author="Alexandre Marcondes" w:date="2019-07-09T18:16:00Z">
                  <w:rPr>
                    <w:rFonts w:ascii="Calibri" w:hAnsi="Calibri" w:cs="Calibri"/>
                    <w:sz w:val="28"/>
                    <w:szCs w:val="28"/>
                    <w:lang w:eastAsia="pt-BR"/>
                  </w:rPr>
                </w:rPrChange>
              </w:rPr>
              <w:t>6</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3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31" w:author="Alexandre Marcondes" w:date="2019-07-09T18:16:00Z">
                  <w:rPr>
                    <w:rFonts w:ascii="Calibri" w:hAnsi="Calibri" w:cs="Calibri"/>
                    <w:sz w:val="28"/>
                    <w:szCs w:val="28"/>
                    <w:lang w:eastAsia="pt-BR"/>
                  </w:rPr>
                </w:rPrChange>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3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33" w:author="Alexandre Marcondes" w:date="2019-07-09T18:16:00Z">
                  <w:rPr>
                    <w:rFonts w:ascii="Calibri" w:hAnsi="Calibri" w:cs="Calibri"/>
                    <w:sz w:val="28"/>
                    <w:szCs w:val="28"/>
                    <w:lang w:eastAsia="pt-BR"/>
                  </w:rPr>
                </w:rPrChange>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3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35" w:author="Alexandre Marcondes" w:date="2019-07-09T18:16:00Z">
                  <w:rPr>
                    <w:rFonts w:ascii="Calibri" w:hAnsi="Calibri" w:cs="Calibri"/>
                    <w:sz w:val="28"/>
                    <w:szCs w:val="28"/>
                    <w:lang w:eastAsia="pt-BR"/>
                  </w:rPr>
                </w:rPrChange>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3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37" w:author="Alexandre Marcondes" w:date="2019-07-09T18:16:00Z">
                  <w:rPr>
                    <w:rFonts w:ascii="Calibri" w:hAnsi="Calibri" w:cs="Calibri"/>
                    <w:sz w:val="28"/>
                    <w:szCs w:val="28"/>
                    <w:lang w:eastAsia="pt-BR"/>
                  </w:rPr>
                </w:rPrChange>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3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39"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4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41" w:author="Alexandre Marcondes" w:date="2019-07-09T18:16:00Z">
                  <w:rPr>
                    <w:rFonts w:ascii="Calibri" w:hAnsi="Calibri" w:cs="Calibri"/>
                    <w:sz w:val="28"/>
                    <w:szCs w:val="28"/>
                    <w:lang w:eastAsia="pt-BR"/>
                  </w:rPr>
                </w:rPrChange>
              </w:rPr>
              <w:t>7</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4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43" w:author="Alexandre Marcondes" w:date="2019-07-09T18:16:00Z">
                  <w:rPr>
                    <w:rFonts w:ascii="Calibri" w:hAnsi="Calibri" w:cs="Calibri"/>
                    <w:sz w:val="28"/>
                    <w:szCs w:val="28"/>
                    <w:lang w:eastAsia="pt-BR"/>
                  </w:rPr>
                </w:rPrChange>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4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45" w:author="Alexandre Marcondes" w:date="2019-07-09T18:16:00Z">
                  <w:rPr>
                    <w:rFonts w:ascii="Calibri" w:hAnsi="Calibri" w:cs="Calibri"/>
                    <w:sz w:val="28"/>
                    <w:szCs w:val="28"/>
                    <w:lang w:eastAsia="pt-BR"/>
                  </w:rPr>
                </w:rPrChange>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4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47"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4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49" w:author="Alexandre Marcondes" w:date="2019-07-09T18:16:00Z">
                  <w:rPr>
                    <w:rFonts w:ascii="Calibri" w:hAnsi="Calibri" w:cs="Calibri"/>
                    <w:sz w:val="28"/>
                    <w:szCs w:val="28"/>
                    <w:lang w:eastAsia="pt-BR"/>
                  </w:rPr>
                </w:rPrChange>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5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51"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5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53" w:author="Alexandre Marcondes" w:date="2019-07-09T18:16:00Z">
                  <w:rPr>
                    <w:rFonts w:ascii="Calibri" w:hAnsi="Calibri" w:cs="Calibri"/>
                    <w:sz w:val="28"/>
                    <w:szCs w:val="28"/>
                    <w:lang w:eastAsia="pt-BR"/>
                  </w:rPr>
                </w:rPrChange>
              </w:rPr>
              <w:t>8</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5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55" w:author="Alexandre Marcondes" w:date="2019-07-09T18:16:00Z">
                  <w:rPr>
                    <w:rFonts w:ascii="Calibri" w:hAnsi="Calibri" w:cs="Calibri"/>
                    <w:sz w:val="28"/>
                    <w:szCs w:val="28"/>
                    <w:lang w:eastAsia="pt-BR"/>
                  </w:rPr>
                </w:rPrChange>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5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57" w:author="Alexandre Marcondes" w:date="2019-07-09T18:16:00Z">
                  <w:rPr>
                    <w:rFonts w:ascii="Calibri" w:hAnsi="Calibri" w:cs="Calibri"/>
                    <w:sz w:val="28"/>
                    <w:szCs w:val="28"/>
                    <w:lang w:eastAsia="pt-BR"/>
                  </w:rPr>
                </w:rPrChange>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5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59"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6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61" w:author="Alexandre Marcondes" w:date="2019-07-09T18:16:00Z">
                  <w:rPr>
                    <w:rFonts w:ascii="Calibri" w:hAnsi="Calibri" w:cs="Calibri"/>
                    <w:sz w:val="28"/>
                    <w:szCs w:val="28"/>
                    <w:lang w:eastAsia="pt-BR"/>
                  </w:rPr>
                </w:rPrChange>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6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63"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6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65" w:author="Alexandre Marcondes" w:date="2019-07-09T18:16:00Z">
                  <w:rPr>
                    <w:rFonts w:ascii="Calibri" w:hAnsi="Calibri" w:cs="Calibri"/>
                    <w:sz w:val="28"/>
                    <w:szCs w:val="28"/>
                    <w:lang w:eastAsia="pt-BR"/>
                  </w:rPr>
                </w:rPrChange>
              </w:rPr>
              <w:t>9</w:t>
            </w:r>
            <w:proofErr w:type="gramEnd"/>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6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67" w:author="Alexandre Marcondes" w:date="2019-07-09T18:16:00Z">
                  <w:rPr>
                    <w:rFonts w:ascii="Calibri" w:hAnsi="Calibri" w:cs="Calibri"/>
                    <w:sz w:val="28"/>
                    <w:szCs w:val="28"/>
                    <w:lang w:eastAsia="pt-BR"/>
                  </w:rPr>
                </w:rPrChange>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6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69" w:author="Alexandre Marcondes" w:date="2019-07-09T18:16:00Z">
                  <w:rPr>
                    <w:rFonts w:ascii="Calibri" w:hAnsi="Calibri" w:cs="Calibri"/>
                    <w:sz w:val="28"/>
                    <w:szCs w:val="28"/>
                    <w:lang w:eastAsia="pt-BR"/>
                  </w:rPr>
                </w:rPrChange>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7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71" w:author="Alexandre Marcondes" w:date="2019-07-09T18:16:00Z">
                  <w:rPr>
                    <w:rFonts w:ascii="Calibri" w:hAnsi="Calibri" w:cs="Calibri"/>
                    <w:sz w:val="28"/>
                    <w:szCs w:val="28"/>
                    <w:lang w:eastAsia="pt-BR"/>
                  </w:rPr>
                </w:rPrChange>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7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73" w:author="Alexandre Marcondes" w:date="2019-07-09T18:16:00Z">
                  <w:rPr>
                    <w:rFonts w:ascii="Calibri" w:hAnsi="Calibri" w:cs="Calibri"/>
                    <w:sz w:val="28"/>
                    <w:szCs w:val="28"/>
                    <w:lang w:eastAsia="pt-BR"/>
                  </w:rPr>
                </w:rPrChange>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7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75"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7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77" w:author="Alexandre Marcondes" w:date="2019-07-09T18:16:00Z">
                  <w:rPr>
                    <w:rFonts w:ascii="Calibri" w:hAnsi="Calibri" w:cs="Calibri"/>
                    <w:sz w:val="28"/>
                    <w:szCs w:val="28"/>
                    <w:lang w:eastAsia="pt-BR"/>
                  </w:rPr>
                </w:rPrChange>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7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79" w:author="Alexandre Marcondes" w:date="2019-07-09T18:16:00Z">
                  <w:rPr>
                    <w:rFonts w:ascii="Calibri" w:hAnsi="Calibri" w:cs="Calibri"/>
                    <w:sz w:val="28"/>
                    <w:szCs w:val="28"/>
                    <w:lang w:eastAsia="pt-BR"/>
                  </w:rPr>
                </w:rPrChange>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8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81" w:author="Alexandre Marcondes" w:date="2019-07-09T18:16:00Z">
                  <w:rPr>
                    <w:rFonts w:ascii="Calibri" w:hAnsi="Calibri" w:cs="Calibri"/>
                    <w:sz w:val="28"/>
                    <w:szCs w:val="28"/>
                    <w:lang w:eastAsia="pt-BR"/>
                  </w:rPr>
                </w:rPrChange>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8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83" w:author="Alexandre Marcondes" w:date="2019-07-09T18:16:00Z">
                  <w:rPr>
                    <w:rFonts w:ascii="Calibri" w:hAnsi="Calibri" w:cs="Calibri"/>
                    <w:sz w:val="28"/>
                    <w:szCs w:val="28"/>
                    <w:lang w:eastAsia="pt-BR"/>
                  </w:rPr>
                </w:rPrChange>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8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85" w:author="Alexandre Marcondes" w:date="2019-07-09T18:16:00Z">
                  <w:rPr>
                    <w:rFonts w:ascii="Calibri" w:hAnsi="Calibri" w:cs="Calibri"/>
                    <w:sz w:val="28"/>
                    <w:szCs w:val="28"/>
                    <w:lang w:eastAsia="pt-BR"/>
                  </w:rPr>
                </w:rPrChange>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8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87"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8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89" w:author="Alexandre Marcondes" w:date="2019-07-09T18:16:00Z">
                  <w:rPr>
                    <w:rFonts w:ascii="Calibri" w:hAnsi="Calibri" w:cs="Calibri"/>
                    <w:sz w:val="28"/>
                    <w:szCs w:val="28"/>
                    <w:lang w:eastAsia="pt-BR"/>
                  </w:rPr>
                </w:rPrChange>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9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91" w:author="Alexandre Marcondes" w:date="2019-07-09T18:16:00Z">
                  <w:rPr>
                    <w:rFonts w:ascii="Calibri" w:hAnsi="Calibri" w:cs="Calibri"/>
                    <w:sz w:val="28"/>
                    <w:szCs w:val="28"/>
                    <w:lang w:eastAsia="pt-BR"/>
                  </w:rPr>
                </w:rPrChange>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9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93" w:author="Alexandre Marcondes" w:date="2019-07-09T18:16:00Z">
                  <w:rPr>
                    <w:rFonts w:ascii="Calibri" w:hAnsi="Calibri" w:cs="Calibri"/>
                    <w:sz w:val="28"/>
                    <w:szCs w:val="28"/>
                    <w:lang w:eastAsia="pt-BR"/>
                  </w:rPr>
                </w:rPrChange>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9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95" w:author="Alexandre Marcondes" w:date="2019-07-09T18:16:00Z">
                  <w:rPr>
                    <w:rFonts w:ascii="Calibri" w:hAnsi="Calibri" w:cs="Calibri"/>
                    <w:sz w:val="28"/>
                    <w:szCs w:val="28"/>
                    <w:lang w:eastAsia="pt-BR"/>
                  </w:rPr>
                </w:rPrChange>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9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197" w:author="Alexandre Marcondes" w:date="2019-07-09T18:16:00Z">
                  <w:rPr>
                    <w:rFonts w:ascii="Calibri" w:hAnsi="Calibri" w:cs="Calibri"/>
                    <w:sz w:val="28"/>
                    <w:szCs w:val="28"/>
                    <w:lang w:eastAsia="pt-BR"/>
                  </w:rPr>
                </w:rPrChange>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198"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199"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0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01" w:author="Alexandre Marcondes" w:date="2019-07-09T18:16:00Z">
                  <w:rPr>
                    <w:rFonts w:ascii="Calibri" w:hAnsi="Calibri" w:cs="Calibri"/>
                    <w:sz w:val="28"/>
                    <w:szCs w:val="28"/>
                    <w:lang w:eastAsia="pt-BR"/>
                  </w:rPr>
                </w:rPrChange>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0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03" w:author="Alexandre Marcondes" w:date="2019-07-09T18:16:00Z">
                  <w:rPr>
                    <w:rFonts w:ascii="Calibri" w:hAnsi="Calibri" w:cs="Calibri"/>
                    <w:sz w:val="28"/>
                    <w:szCs w:val="28"/>
                    <w:lang w:eastAsia="pt-BR"/>
                  </w:rPr>
                </w:rPrChange>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0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05" w:author="Alexandre Marcondes" w:date="2019-07-09T18:16:00Z">
                  <w:rPr>
                    <w:rFonts w:ascii="Calibri" w:hAnsi="Calibri" w:cs="Calibri"/>
                    <w:sz w:val="28"/>
                    <w:szCs w:val="28"/>
                    <w:lang w:eastAsia="pt-BR"/>
                  </w:rPr>
                </w:rPrChange>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0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07" w:author="Alexandre Marcondes" w:date="2019-07-09T18:16:00Z">
                  <w:rPr>
                    <w:rFonts w:ascii="Calibri" w:hAnsi="Calibri" w:cs="Calibri"/>
                    <w:sz w:val="28"/>
                    <w:szCs w:val="28"/>
                    <w:lang w:eastAsia="pt-BR"/>
                  </w:rPr>
                </w:rPrChange>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0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09" w:author="Alexandre Marcondes" w:date="2019-07-09T18:16:00Z">
                  <w:rPr>
                    <w:rFonts w:ascii="Calibri" w:hAnsi="Calibri" w:cs="Calibri"/>
                    <w:sz w:val="28"/>
                    <w:szCs w:val="28"/>
                    <w:lang w:eastAsia="pt-BR"/>
                  </w:rPr>
                </w:rPrChange>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10"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211" w:author="Alexandre Marcondes" w:date="2019-07-09T18:16:00Z">
                  <w:rPr>
                    <w:rFonts w:ascii="Calibri" w:hAnsi="Calibri" w:cs="Calibri"/>
                    <w:sz w:val="28"/>
                    <w:szCs w:val="28"/>
                    <w:lang w:eastAsia="pt-BR"/>
                  </w:rPr>
                </w:rPrChange>
              </w:rPr>
              <w:t>1</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1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13" w:author="Alexandre Marcondes" w:date="2019-07-09T18:16:00Z">
                  <w:rPr>
                    <w:rFonts w:ascii="Calibri" w:hAnsi="Calibri" w:cs="Calibri"/>
                    <w:sz w:val="28"/>
                    <w:szCs w:val="28"/>
                    <w:lang w:eastAsia="pt-BR"/>
                  </w:rPr>
                </w:rPrChange>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1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15" w:author="Alexandre Marcondes" w:date="2019-07-09T18:16:00Z">
                  <w:rPr>
                    <w:rFonts w:ascii="Calibri" w:hAnsi="Calibri" w:cs="Calibri"/>
                    <w:sz w:val="28"/>
                    <w:szCs w:val="28"/>
                    <w:lang w:eastAsia="pt-BR"/>
                  </w:rPr>
                </w:rPrChange>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1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17" w:author="Alexandre Marcondes" w:date="2019-07-09T18:16:00Z">
                  <w:rPr>
                    <w:rFonts w:ascii="Calibri" w:hAnsi="Calibri" w:cs="Calibri"/>
                    <w:sz w:val="28"/>
                    <w:szCs w:val="28"/>
                    <w:lang w:eastAsia="pt-BR"/>
                  </w:rPr>
                </w:rPrChange>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1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19" w:author="Alexandre Marcondes" w:date="2019-07-09T18:16:00Z">
                  <w:rPr>
                    <w:rFonts w:ascii="Calibri" w:hAnsi="Calibri" w:cs="Calibri"/>
                    <w:sz w:val="28"/>
                    <w:szCs w:val="28"/>
                    <w:lang w:eastAsia="pt-BR"/>
                  </w:rPr>
                </w:rPrChange>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2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21" w:author="Alexandre Marcondes" w:date="2019-07-09T18:16:00Z">
                  <w:rPr>
                    <w:rFonts w:ascii="Calibri" w:hAnsi="Calibri" w:cs="Calibri"/>
                    <w:sz w:val="28"/>
                    <w:szCs w:val="28"/>
                    <w:lang w:eastAsia="pt-BR"/>
                  </w:rPr>
                </w:rPrChange>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22"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223"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24"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25" w:author="Alexandre Marcondes" w:date="2019-07-09T18:16:00Z">
                  <w:rPr>
                    <w:rFonts w:ascii="Calibri" w:hAnsi="Calibri" w:cs="Calibri"/>
                    <w:sz w:val="28"/>
                    <w:szCs w:val="28"/>
                    <w:lang w:eastAsia="pt-BR"/>
                  </w:rPr>
                </w:rPrChange>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2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27" w:author="Alexandre Marcondes" w:date="2019-07-09T18:16:00Z">
                  <w:rPr>
                    <w:rFonts w:ascii="Calibri" w:hAnsi="Calibri" w:cs="Calibri"/>
                    <w:sz w:val="28"/>
                    <w:szCs w:val="28"/>
                    <w:lang w:eastAsia="pt-BR"/>
                  </w:rPr>
                </w:rPrChange>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2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29" w:author="Alexandre Marcondes" w:date="2019-07-09T18:16:00Z">
                  <w:rPr>
                    <w:rFonts w:ascii="Calibri" w:hAnsi="Calibri" w:cs="Calibri"/>
                    <w:sz w:val="28"/>
                    <w:szCs w:val="28"/>
                    <w:lang w:eastAsia="pt-BR"/>
                  </w:rPr>
                </w:rPrChange>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3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31" w:author="Alexandre Marcondes" w:date="2019-07-09T18:16:00Z">
                  <w:rPr>
                    <w:rFonts w:ascii="Calibri" w:hAnsi="Calibri" w:cs="Calibri"/>
                    <w:sz w:val="28"/>
                    <w:szCs w:val="28"/>
                    <w:lang w:eastAsia="pt-BR"/>
                  </w:rPr>
                </w:rPrChange>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3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33" w:author="Alexandre Marcondes" w:date="2019-07-09T18:16:00Z">
                  <w:rPr>
                    <w:rFonts w:ascii="Calibri" w:hAnsi="Calibri" w:cs="Calibri"/>
                    <w:sz w:val="28"/>
                    <w:szCs w:val="28"/>
                    <w:lang w:eastAsia="pt-BR"/>
                  </w:rPr>
                </w:rPrChange>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3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235" w:author="Alexandre Marcondes" w:date="2019-07-09T18:16:00Z">
                  <w:rPr>
                    <w:rFonts w:ascii="Calibri" w:hAnsi="Calibri" w:cs="Calibri"/>
                    <w:sz w:val="28"/>
                    <w:szCs w:val="28"/>
                    <w:lang w:eastAsia="pt-BR"/>
                  </w:rPr>
                </w:rPrChange>
              </w:rPr>
              <w:t>2</w:t>
            </w:r>
            <w:proofErr w:type="gramEnd"/>
          </w:p>
        </w:tc>
      </w:tr>
      <w:tr w:rsidR="00DF2272" w:rsidRPr="004E7DBD"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36"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37" w:author="Alexandre Marcondes" w:date="2019-07-09T18:16:00Z">
                  <w:rPr>
                    <w:rFonts w:ascii="Calibri" w:hAnsi="Calibri" w:cs="Calibri"/>
                    <w:sz w:val="28"/>
                    <w:szCs w:val="28"/>
                    <w:lang w:eastAsia="pt-BR"/>
                  </w:rPr>
                </w:rPrChange>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38"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39" w:author="Alexandre Marcondes" w:date="2019-07-09T18:16:00Z">
                  <w:rPr>
                    <w:rFonts w:ascii="Calibri" w:hAnsi="Calibri" w:cs="Calibri"/>
                    <w:sz w:val="28"/>
                    <w:szCs w:val="28"/>
                    <w:lang w:eastAsia="pt-BR"/>
                  </w:rPr>
                </w:rPrChange>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40"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41" w:author="Alexandre Marcondes" w:date="2019-07-09T18:16:00Z">
                  <w:rPr>
                    <w:rFonts w:ascii="Calibri" w:hAnsi="Calibri" w:cs="Calibri"/>
                    <w:sz w:val="28"/>
                    <w:szCs w:val="28"/>
                    <w:lang w:eastAsia="pt-BR"/>
                  </w:rPr>
                </w:rPrChange>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42" w:author="Alexandre Marcondes" w:date="2019-07-09T18:16:00Z">
                  <w:rPr>
                    <w:rFonts w:ascii="Calibri" w:hAnsi="Calibri" w:cs="Calibri"/>
                    <w:sz w:val="28"/>
                    <w:szCs w:val="28"/>
                    <w:lang w:eastAsia="pt-BR"/>
                  </w:rPr>
                </w:rPrChange>
              </w:rPr>
            </w:pPr>
            <w:r w:rsidRPr="004E7DBD">
              <w:rPr>
                <w:rFonts w:ascii="Calibri" w:hAnsi="Calibri" w:cs="Calibri"/>
                <w:sz w:val="28"/>
                <w:szCs w:val="28"/>
                <w:lang w:eastAsia="pt-BR"/>
                <w:rPrChange w:id="12243" w:author="Alexandre Marcondes" w:date="2019-07-09T18:16:00Z">
                  <w:rPr>
                    <w:rFonts w:ascii="Calibri" w:hAnsi="Calibri" w:cs="Calibri"/>
                    <w:sz w:val="28"/>
                    <w:szCs w:val="28"/>
                    <w:lang w:eastAsia="pt-BR"/>
                  </w:rPr>
                </w:rPrChange>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44"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245" w:author="Alexandre Marcondes" w:date="2019-07-09T18:16:00Z">
                  <w:rPr>
                    <w:rFonts w:ascii="Calibri" w:hAnsi="Calibri" w:cs="Calibri"/>
                    <w:sz w:val="28"/>
                    <w:szCs w:val="28"/>
                    <w:lang w:eastAsia="pt-BR"/>
                  </w:rPr>
                </w:rPrChange>
              </w:rPr>
              <w:t>4</w:t>
            </w:r>
            <w:proofErr w:type="gramEnd"/>
          </w:p>
        </w:tc>
        <w:tc>
          <w:tcPr>
            <w:tcW w:w="361" w:type="dxa"/>
            <w:tcBorders>
              <w:top w:val="nil"/>
              <w:left w:val="nil"/>
              <w:bottom w:val="single" w:sz="4" w:space="0" w:color="auto"/>
              <w:right w:val="single" w:sz="4" w:space="0" w:color="auto"/>
            </w:tcBorders>
            <w:shd w:val="clear" w:color="auto" w:fill="auto"/>
            <w:noWrap/>
            <w:vAlign w:val="center"/>
            <w:hideMark/>
          </w:tcPr>
          <w:p w:rsidR="00DF2272" w:rsidRPr="004E7DBD" w:rsidRDefault="00DF2272" w:rsidP="00DF2272">
            <w:pPr>
              <w:suppressAutoHyphens w:val="0"/>
              <w:spacing w:line="240" w:lineRule="auto"/>
              <w:ind w:firstLine="0"/>
              <w:jc w:val="center"/>
              <w:rPr>
                <w:rFonts w:ascii="Calibri" w:hAnsi="Calibri" w:cs="Calibri"/>
                <w:sz w:val="28"/>
                <w:szCs w:val="28"/>
                <w:lang w:eastAsia="pt-BR"/>
                <w:rPrChange w:id="12246" w:author="Alexandre Marcondes" w:date="2019-07-09T18:16:00Z">
                  <w:rPr>
                    <w:rFonts w:ascii="Calibri" w:hAnsi="Calibri" w:cs="Calibri"/>
                    <w:sz w:val="28"/>
                    <w:szCs w:val="28"/>
                    <w:lang w:eastAsia="pt-BR"/>
                  </w:rPr>
                </w:rPrChange>
              </w:rPr>
            </w:pPr>
            <w:proofErr w:type="gramStart"/>
            <w:r w:rsidRPr="004E7DBD">
              <w:rPr>
                <w:rFonts w:ascii="Calibri" w:hAnsi="Calibri" w:cs="Calibri"/>
                <w:sz w:val="28"/>
                <w:szCs w:val="28"/>
                <w:lang w:eastAsia="pt-BR"/>
                <w:rPrChange w:id="12247" w:author="Alexandre Marcondes" w:date="2019-07-09T18:16:00Z">
                  <w:rPr>
                    <w:rFonts w:ascii="Calibri" w:hAnsi="Calibri" w:cs="Calibri"/>
                    <w:sz w:val="28"/>
                    <w:szCs w:val="28"/>
                    <w:lang w:eastAsia="pt-BR"/>
                  </w:rPr>
                </w:rPrChange>
              </w:rPr>
              <w:t>1</w:t>
            </w:r>
            <w:proofErr w:type="gramEnd"/>
          </w:p>
        </w:tc>
      </w:tr>
    </w:tbl>
    <w:p w:rsidR="00C3277A" w:rsidRPr="004E7DBD" w:rsidRDefault="00C3277A" w:rsidP="00C3277A">
      <w:pPr>
        <w:ind w:firstLine="0"/>
        <w:rPr>
          <w:rPrChange w:id="12248" w:author="Alexandre Marcondes" w:date="2019-07-09T18:16:00Z">
            <w:rPr/>
          </w:rPrChange>
        </w:rPr>
      </w:pPr>
    </w:p>
    <w:p w:rsidR="00C3277A" w:rsidRPr="004E7DBD" w:rsidRDefault="0061071F" w:rsidP="0061071F">
      <w:pPr>
        <w:pStyle w:val="Ttulo2"/>
        <w:numPr>
          <w:ilvl w:val="1"/>
          <w:numId w:val="6"/>
        </w:numPr>
        <w:rPr>
          <w:rPrChange w:id="12249" w:author="Alexandre Marcondes" w:date="2019-07-09T18:16:00Z">
            <w:rPr/>
          </w:rPrChange>
        </w:rPr>
      </w:pPr>
      <w:r w:rsidRPr="004E7DBD">
        <w:rPr>
          <w:rPrChange w:id="12250" w:author="Alexandre Marcondes" w:date="2019-07-09T18:16:00Z">
            <w:rPr/>
          </w:rPrChange>
        </w:rPr>
        <w:t xml:space="preserve"> </w:t>
      </w:r>
      <w:bookmarkStart w:id="12251" w:name="_Toc9088231"/>
      <w:bookmarkStart w:id="12252" w:name="_Toc9088735"/>
      <w:bookmarkStart w:id="12253" w:name="_Toc9088940"/>
      <w:bookmarkStart w:id="12254" w:name="_Toc11256308"/>
      <w:r w:rsidRPr="004E7DBD">
        <w:rPr>
          <w:rPrChange w:id="12255" w:author="Alexandre Marcondes" w:date="2019-07-09T18:16:00Z">
            <w:rPr/>
          </w:rPrChange>
        </w:rPr>
        <w:t>Análise</w:t>
      </w:r>
      <w:bookmarkEnd w:id="12251"/>
      <w:bookmarkEnd w:id="12252"/>
      <w:bookmarkEnd w:id="12253"/>
      <w:bookmarkEnd w:id="12254"/>
    </w:p>
    <w:p w:rsidR="0061071F" w:rsidRPr="004E7DBD" w:rsidRDefault="0061071F" w:rsidP="0061071F">
      <w:pPr>
        <w:rPr>
          <w:rPrChange w:id="12256" w:author="Alexandre Marcondes" w:date="2019-07-09T18:16:00Z">
            <w:rPr/>
          </w:rPrChange>
        </w:rPr>
      </w:pPr>
    </w:p>
    <w:p w:rsidR="0061071F" w:rsidRPr="004E7DBD" w:rsidRDefault="00111287" w:rsidP="0061071F">
      <w:pPr>
        <w:rPr>
          <w:rPrChange w:id="12257" w:author="Alexandre Marcondes" w:date="2019-07-09T18:16:00Z">
            <w:rPr/>
          </w:rPrChange>
        </w:rPr>
      </w:pPr>
      <w:r w:rsidRPr="004E7DBD">
        <w:rPr>
          <w:rPrChange w:id="12258" w:author="Alexandre Marcondes" w:date="2019-07-09T18:16:00Z">
            <w:rPr/>
          </w:rPrChange>
        </w:rPr>
        <w:t>Para análise dos resultados obtidos, decidiu-se por dividir o escopo em duas categorias de influência direta na qualidade da solução. Uma categoria ligada ao VAN</w:t>
      </w:r>
      <w:r w:rsidR="003B11E3" w:rsidRPr="004E7DBD">
        <w:rPr>
          <w:rPrChange w:id="12259" w:author="Alexandre Marcondes" w:date="2019-07-09T18:16:00Z">
            <w:rPr/>
          </w:rPrChange>
        </w:rPr>
        <w:t>T</w:t>
      </w:r>
      <w:r w:rsidRPr="004E7DBD">
        <w:rPr>
          <w:rPrChange w:id="12260" w:author="Alexandre Marcondes" w:date="2019-07-09T18:16:00Z">
            <w:rPr/>
          </w:rPrChange>
        </w:rPr>
        <w:t>, como produto e outra categoria voltada ao sistema de geração, como software</w:t>
      </w:r>
      <w:r w:rsidR="0061071F" w:rsidRPr="004E7DBD">
        <w:rPr>
          <w:rPrChange w:id="12261" w:author="Alexandre Marcondes" w:date="2019-07-09T18:16:00Z">
            <w:rPr/>
          </w:rPrChange>
        </w:rPr>
        <w:t>.</w:t>
      </w:r>
    </w:p>
    <w:p w:rsidR="003B11E3" w:rsidRPr="004E7DBD" w:rsidRDefault="003B11E3" w:rsidP="0061071F">
      <w:pPr>
        <w:rPr>
          <w:rPrChange w:id="12262" w:author="Alexandre Marcondes" w:date="2019-07-09T18:16:00Z">
            <w:rPr/>
          </w:rPrChange>
        </w:rPr>
      </w:pPr>
      <w:r w:rsidRPr="004E7DBD">
        <w:rPr>
          <w:rPrChange w:id="12263" w:author="Alexandre Marcondes" w:date="2019-07-09T18:16:00Z">
            <w:rPr/>
          </w:rPrChange>
        </w:rP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rsidRPr="004E7DBD">
        <w:rPr>
          <w:rPrChange w:id="12264" w:author="Alexandre Marcondes" w:date="2019-07-09T18:16:00Z">
            <w:rPr/>
          </w:rPrChange>
        </w:rPr>
        <w:t>. Aliado a este fato, uma terceira seção que trata da especificação do novo VANT segue em sequência as análises do VANT e software utilizados.</w:t>
      </w:r>
    </w:p>
    <w:p w:rsidR="0061071F" w:rsidRPr="004E7DBD" w:rsidRDefault="0061071F" w:rsidP="0061071F">
      <w:pPr>
        <w:rPr>
          <w:rPrChange w:id="12265" w:author="Alexandre Marcondes" w:date="2019-07-09T18:16:00Z">
            <w:rPr/>
          </w:rPrChange>
        </w:rPr>
      </w:pPr>
    </w:p>
    <w:p w:rsidR="0061071F" w:rsidRPr="004E7DBD" w:rsidRDefault="000F5072" w:rsidP="000F5072">
      <w:pPr>
        <w:pStyle w:val="Ttulo3"/>
        <w:numPr>
          <w:ilvl w:val="2"/>
          <w:numId w:val="6"/>
        </w:numPr>
        <w:rPr>
          <w:rPrChange w:id="12266" w:author="Alexandre Marcondes" w:date="2019-07-09T18:16:00Z">
            <w:rPr/>
          </w:rPrChange>
        </w:rPr>
      </w:pPr>
      <w:bookmarkStart w:id="12267" w:name="_Toc9088232"/>
      <w:bookmarkStart w:id="12268" w:name="_Toc9088736"/>
      <w:bookmarkStart w:id="12269" w:name="_Toc9088941"/>
      <w:bookmarkStart w:id="12270" w:name="_Toc11256309"/>
      <w:r w:rsidRPr="004E7DBD">
        <w:rPr>
          <w:rPrChange w:id="12271" w:author="Alexandre Marcondes" w:date="2019-07-09T18:16:00Z">
            <w:rPr/>
          </w:rPrChange>
        </w:rPr>
        <w:t xml:space="preserve">Análise do </w:t>
      </w:r>
      <w:r w:rsidR="0061071F" w:rsidRPr="004E7DBD">
        <w:rPr>
          <w:rPrChange w:id="12272" w:author="Alexandre Marcondes" w:date="2019-07-09T18:16:00Z">
            <w:rPr/>
          </w:rPrChange>
        </w:rPr>
        <w:t>VANT</w:t>
      </w:r>
      <w:bookmarkEnd w:id="12267"/>
      <w:bookmarkEnd w:id="12268"/>
      <w:bookmarkEnd w:id="12269"/>
      <w:bookmarkEnd w:id="12270"/>
    </w:p>
    <w:p w:rsidR="00111287" w:rsidRPr="004E7DBD" w:rsidRDefault="00111287" w:rsidP="00111287">
      <w:pPr>
        <w:rPr>
          <w:rPrChange w:id="12273" w:author="Alexandre Marcondes" w:date="2019-07-09T18:16:00Z">
            <w:rPr/>
          </w:rPrChange>
        </w:rPr>
      </w:pPr>
    </w:p>
    <w:p w:rsidR="00111287" w:rsidRPr="004E7DBD" w:rsidRDefault="00111287" w:rsidP="0061071F">
      <w:pPr>
        <w:rPr>
          <w:rPrChange w:id="12274" w:author="Alexandre Marcondes" w:date="2019-07-09T18:16:00Z">
            <w:rPr/>
          </w:rPrChange>
        </w:rPr>
      </w:pPr>
      <w:r w:rsidRPr="004E7DBD">
        <w:rPr>
          <w:rPrChange w:id="12275" w:author="Alexandre Marcondes" w:date="2019-07-09T18:16:00Z">
            <w:rPr/>
          </w:rPrChange>
        </w:rPr>
        <w:t xml:space="preserve">O VANT utilizado (Inspire </w:t>
      </w:r>
      <w:proofErr w:type="gramStart"/>
      <w:r w:rsidRPr="004E7DBD">
        <w:rPr>
          <w:rPrChange w:id="12276" w:author="Alexandre Marcondes" w:date="2019-07-09T18:16:00Z">
            <w:rPr/>
          </w:rPrChange>
        </w:rPr>
        <w:t>1</w:t>
      </w:r>
      <w:proofErr w:type="gramEnd"/>
      <w:r w:rsidRPr="004E7DBD">
        <w:rPr>
          <w:rPrChange w:id="12277" w:author="Alexandre Marcondes" w:date="2019-07-09T18:16:00Z">
            <w:rPr/>
          </w:rPrChange>
        </w:rPr>
        <w:t xml:space="preserve">) não possui, também não é prometido pelo fabricante, uma caraterística própria para ambientes de desenvolvimento em relação ao </w:t>
      </w:r>
      <w:r w:rsidRPr="004E7DBD">
        <w:rPr>
          <w:i/>
          <w:rPrChange w:id="12278" w:author="Alexandre Marcondes" w:date="2019-07-09T18:16:00Z">
            <w:rPr>
              <w:i/>
            </w:rPr>
          </w:rPrChange>
        </w:rPr>
        <w:t xml:space="preserve">hardware </w:t>
      </w:r>
      <w:r w:rsidRPr="004E7DBD">
        <w:rPr>
          <w:rPrChange w:id="12279" w:author="Alexandre Marcondes" w:date="2019-07-09T18:16:00Z">
            <w:rPr/>
          </w:rPrChange>
        </w:rPr>
        <w:t>e a SDK. Não é possível</w:t>
      </w:r>
      <w:proofErr w:type="gramStart"/>
      <w:r w:rsidRPr="004E7DBD">
        <w:rPr>
          <w:rPrChange w:id="12280" w:author="Alexandre Marcondes" w:date="2019-07-09T18:16:00Z">
            <w:rPr/>
          </w:rPrChange>
        </w:rPr>
        <w:t xml:space="preserve"> por exemplo</w:t>
      </w:r>
      <w:proofErr w:type="gramEnd"/>
      <w:r w:rsidRPr="004E7DBD">
        <w:rPr>
          <w:rPrChange w:id="12281" w:author="Alexandre Marcondes" w:date="2019-07-09T18:16:00Z">
            <w:rPr/>
          </w:rPrChange>
        </w:rPr>
        <w:t xml:space="preserve"> integrar ao </w:t>
      </w:r>
      <w:r w:rsidRPr="004E7DBD">
        <w:rPr>
          <w:i/>
          <w:rPrChange w:id="12282" w:author="Alexandre Marcondes" w:date="2019-07-09T18:16:00Z">
            <w:rPr>
              <w:i/>
            </w:rPr>
          </w:rPrChange>
        </w:rPr>
        <w:t>hardware</w:t>
      </w:r>
      <w:r w:rsidRPr="004E7DBD">
        <w:rPr>
          <w:rPrChange w:id="12283" w:author="Alexandre Marcondes" w:date="2019-07-09T18:16:00Z">
            <w:rPr/>
          </w:rPrChange>
        </w:rPr>
        <w:t xml:space="preserve"> do VANT, ou mesmo instalar um </w:t>
      </w:r>
      <w:proofErr w:type="spellStart"/>
      <w:r w:rsidR="00215C39" w:rsidRPr="004E7DBD">
        <w:rPr>
          <w:rPrChange w:id="12284" w:author="Alexandre Marcondes" w:date="2019-07-09T18:16:00Z">
            <w:rPr/>
          </w:rPrChange>
        </w:rPr>
        <w:t>microcontrolador</w:t>
      </w:r>
      <w:proofErr w:type="spellEnd"/>
      <w:r w:rsidRPr="004E7DBD">
        <w:rPr>
          <w:rPrChange w:id="12285" w:author="Alexandre Marcondes" w:date="2019-07-09T18:16:00Z">
            <w:rPr/>
          </w:rPrChange>
        </w:rPr>
        <w:t xml:space="preserve"> em voo para receber </w:t>
      </w:r>
      <w:r w:rsidR="005B4F77" w:rsidRPr="004E7DBD">
        <w:rPr>
          <w:rPrChange w:id="12286" w:author="Alexandre Marcondes" w:date="2019-07-09T18:16:00Z">
            <w:rPr/>
          </w:rPrChange>
        </w:rPr>
        <w:t>sinais</w:t>
      </w:r>
      <w:r w:rsidRPr="004E7DBD">
        <w:rPr>
          <w:rPrChange w:id="12287" w:author="Alexandre Marcondes" w:date="2019-07-09T18:16:00Z">
            <w:rPr/>
          </w:rPrChange>
        </w:rPr>
        <w:t xml:space="preserve"> de sensores de terceiros. Fisicamente o VANT é fechado não permitindo integrações de novos </w:t>
      </w:r>
      <w:r w:rsidRPr="004E7DBD">
        <w:rPr>
          <w:rPrChange w:id="12288" w:author="Alexandre Marcondes" w:date="2019-07-09T18:16:00Z">
            <w:rPr/>
          </w:rPrChange>
        </w:rPr>
        <w:lastRenderedPageBreak/>
        <w:t xml:space="preserve">sensores, como </w:t>
      </w:r>
      <w:proofErr w:type="gramStart"/>
      <w:r w:rsidRPr="004E7DBD">
        <w:rPr>
          <w:rPrChange w:id="12289" w:author="Alexandre Marcondes" w:date="2019-07-09T18:16:00Z">
            <w:rPr/>
          </w:rPrChange>
        </w:rPr>
        <w:t>por exemplo</w:t>
      </w:r>
      <w:proofErr w:type="gramEnd"/>
      <w:r w:rsidRPr="004E7DBD">
        <w:rPr>
          <w:rPrChange w:id="12290" w:author="Alexandre Marcondes" w:date="2019-07-09T18:16:00Z">
            <w:rPr/>
          </w:rPrChange>
        </w:rPr>
        <w:t xml:space="preserve"> unidades IMU, câmeras, </w:t>
      </w:r>
      <w:proofErr w:type="spellStart"/>
      <w:r w:rsidRPr="004E7DBD">
        <w:rPr>
          <w:i/>
          <w:rPrChange w:id="12291" w:author="Alexandre Marcondes" w:date="2019-07-09T18:16:00Z">
            <w:rPr>
              <w:i/>
            </w:rPr>
          </w:rPrChange>
        </w:rPr>
        <w:t>gimbals</w:t>
      </w:r>
      <w:proofErr w:type="spellEnd"/>
      <w:r w:rsidRPr="004E7DBD">
        <w:rPr>
          <w:rPrChange w:id="12292" w:author="Alexandre Marcondes" w:date="2019-07-09T18:16:00Z">
            <w:rPr/>
          </w:rPrChange>
        </w:rPr>
        <w:t xml:space="preserve">, </w:t>
      </w:r>
      <w:r w:rsidR="005B4F77" w:rsidRPr="004E7DBD">
        <w:rPr>
          <w:rPrChange w:id="12293" w:author="Alexandre Marcondes" w:date="2019-07-09T18:16:00Z">
            <w:rPr/>
          </w:rPrChange>
        </w:rPr>
        <w:t>receptores</w:t>
      </w:r>
      <w:r w:rsidRPr="004E7DBD">
        <w:rPr>
          <w:rPrChange w:id="12294" w:author="Alexandre Marcondes" w:date="2019-07-09T18:16:00Z">
            <w:rPr/>
          </w:rPrChange>
        </w:rPr>
        <w:t xml:space="preserve"> de sinal etc.</w:t>
      </w:r>
    </w:p>
    <w:p w:rsidR="0061071F" w:rsidRPr="004E7DBD" w:rsidRDefault="0061071F" w:rsidP="0061071F">
      <w:pPr>
        <w:rPr>
          <w:rPrChange w:id="12295" w:author="Alexandre Marcondes" w:date="2019-07-09T18:16:00Z">
            <w:rPr/>
          </w:rPrChange>
        </w:rPr>
      </w:pPr>
      <w:r w:rsidRPr="004E7DBD">
        <w:rPr>
          <w:rPrChange w:id="12296" w:author="Alexandre Marcondes" w:date="2019-07-09T18:16:00Z">
            <w:rPr/>
          </w:rPrChange>
        </w:rPr>
        <w:t xml:space="preserve"> </w:t>
      </w:r>
      <w:r w:rsidR="00111287" w:rsidRPr="004E7DBD">
        <w:rPr>
          <w:rPrChange w:id="12297" w:author="Alexandre Marcondes" w:date="2019-07-09T18:16:00Z">
            <w:rPr/>
          </w:rPrChange>
        </w:rPr>
        <w:t xml:space="preserve">A SDK do fabricante do </w:t>
      </w:r>
      <w:r w:rsidRPr="004E7DBD">
        <w:rPr>
          <w:rPrChange w:id="12298" w:author="Alexandre Marcondes" w:date="2019-07-09T18:16:00Z">
            <w:rPr/>
          </w:rPrChange>
        </w:rPr>
        <w:t xml:space="preserve">VANT possui limitações em relação </w:t>
      </w:r>
      <w:proofErr w:type="gramStart"/>
      <w:r w:rsidRPr="004E7DBD">
        <w:rPr>
          <w:rPrChange w:id="12299" w:author="Alexandre Marcondes" w:date="2019-07-09T18:16:00Z">
            <w:rPr/>
          </w:rPrChange>
        </w:rPr>
        <w:t>a</w:t>
      </w:r>
      <w:proofErr w:type="gramEnd"/>
      <w:r w:rsidRPr="004E7DBD">
        <w:rPr>
          <w:rPrChange w:id="12300" w:author="Alexandre Marcondes" w:date="2019-07-09T18:16:00Z">
            <w:rPr/>
          </w:rPrChange>
        </w:rPr>
        <w:t xml:space="preserve"> </w:t>
      </w:r>
      <w:r w:rsidR="00111287" w:rsidRPr="004E7DBD">
        <w:rPr>
          <w:rPrChange w:id="12301" w:author="Alexandre Marcondes" w:date="2019-07-09T18:16:00Z">
            <w:rPr/>
          </w:rPrChange>
        </w:rPr>
        <w:t>flexibilida</w:t>
      </w:r>
      <w:r w:rsidRPr="004E7DBD">
        <w:rPr>
          <w:rPrChange w:id="12302" w:author="Alexandre Marcondes" w:date="2019-07-09T18:16:00Z">
            <w:rPr/>
          </w:rPrChange>
        </w:rPr>
        <w:t xml:space="preserve">de de geração de missões. </w:t>
      </w:r>
      <w:r w:rsidR="00111287" w:rsidRPr="004E7DBD">
        <w:rPr>
          <w:rPrChange w:id="12303" w:author="Alexandre Marcondes" w:date="2019-07-09T18:16:00Z">
            <w:rPr/>
          </w:rPrChange>
        </w:rPr>
        <w:t>A limitaç</w:t>
      </w:r>
      <w:r w:rsidR="005B4F77" w:rsidRPr="004E7DBD">
        <w:rPr>
          <w:rPrChange w:id="12304" w:author="Alexandre Marcondes" w:date="2019-07-09T18:16:00Z">
            <w:rPr/>
          </w:rPrChange>
        </w:rPr>
        <w:t>ão de maior</w:t>
      </w:r>
      <w:r w:rsidR="00111287" w:rsidRPr="004E7DBD">
        <w:rPr>
          <w:rPrChange w:id="12305" w:author="Alexandre Marcondes" w:date="2019-07-09T18:16:00Z">
            <w:rPr/>
          </w:rPrChange>
        </w:rPr>
        <w:t xml:space="preserve"> impacto no desenvolvimento do si</w:t>
      </w:r>
      <w:r w:rsidR="005B4F77" w:rsidRPr="004E7DBD">
        <w:rPr>
          <w:rPrChange w:id="12306" w:author="Alexandre Marcondes" w:date="2019-07-09T18:16:00Z">
            <w:rPr/>
          </w:rPrChange>
        </w:rPr>
        <w:t>s</w:t>
      </w:r>
      <w:r w:rsidR="00111287" w:rsidRPr="004E7DBD">
        <w:rPr>
          <w:rPrChange w:id="12307" w:author="Alexandre Marcondes" w:date="2019-07-09T18:16:00Z">
            <w:rPr/>
          </w:rPrChange>
        </w:rPr>
        <w:t xml:space="preserve">tema foi </w:t>
      </w:r>
      <w:proofErr w:type="gramStart"/>
      <w:r w:rsidR="00111287" w:rsidRPr="004E7DBD">
        <w:rPr>
          <w:rPrChange w:id="12308" w:author="Alexandre Marcondes" w:date="2019-07-09T18:16:00Z">
            <w:rPr/>
          </w:rPrChange>
        </w:rPr>
        <w:t>a</w:t>
      </w:r>
      <w:proofErr w:type="gramEnd"/>
      <w:r w:rsidR="00111287" w:rsidRPr="004E7DBD">
        <w:rPr>
          <w:rPrChange w:id="12309" w:author="Alexandre Marcondes" w:date="2019-07-09T18:16:00Z">
            <w:rPr/>
          </w:rPrChange>
        </w:rPr>
        <w:t xml:space="preserve"> </w:t>
      </w:r>
      <w:r w:rsidR="005B4F77" w:rsidRPr="004E7DBD">
        <w:rPr>
          <w:rPrChange w:id="12310" w:author="Alexandre Marcondes" w:date="2019-07-09T18:16:00Z">
            <w:rPr/>
          </w:rPrChange>
        </w:rPr>
        <w:t>distância</w:t>
      </w:r>
      <w:r w:rsidR="00111287" w:rsidRPr="004E7DBD">
        <w:rPr>
          <w:rPrChange w:id="12311" w:author="Alexandre Marcondes" w:date="2019-07-09T18:16:00Z">
            <w:rPr/>
          </w:rPrChange>
        </w:rPr>
        <w:t xml:space="preserve"> mínima entre pontos que compõe uma missão de 0.5 m. Na documentação da SDK os motivos </w:t>
      </w:r>
      <w:r w:rsidR="005B4F77" w:rsidRPr="004E7DBD">
        <w:rPr>
          <w:rPrChange w:id="12312" w:author="Alexandre Marcondes" w:date="2019-07-09T18:16:00Z">
            <w:rPr/>
          </w:rPrChange>
        </w:rPr>
        <w:t xml:space="preserve">desta limitação </w:t>
      </w:r>
      <w:r w:rsidR="00111287" w:rsidRPr="004E7DBD">
        <w:rPr>
          <w:rPrChange w:id="12313" w:author="Alexandre Marcondes" w:date="2019-07-09T18:16:00Z">
            <w:rPr/>
          </w:rPrChange>
        </w:rPr>
        <w:t xml:space="preserve">não estão claros, </w:t>
      </w:r>
      <w:r w:rsidR="005B4F77" w:rsidRPr="004E7DBD">
        <w:rPr>
          <w:rPrChange w:id="12314" w:author="Alexandre Marcondes" w:date="2019-07-09T18:16:00Z">
            <w:rPr/>
          </w:rPrChange>
        </w:rPr>
        <w:t xml:space="preserve">contudo </w:t>
      </w:r>
      <w:r w:rsidR="00111287" w:rsidRPr="004E7DBD">
        <w:rPr>
          <w:rPrChange w:id="12315" w:author="Alexandre Marcondes" w:date="2019-07-09T18:16:00Z">
            <w:rPr/>
          </w:rPrChange>
        </w:rPr>
        <w:t xml:space="preserve">ao </w:t>
      </w:r>
      <w:r w:rsidR="005B4F77" w:rsidRPr="004E7DBD">
        <w:rPr>
          <w:rPrChange w:id="12316" w:author="Alexandre Marcondes" w:date="2019-07-09T18:16:00Z">
            <w:rPr/>
          </w:rPrChange>
        </w:rPr>
        <w:t>realizar</w:t>
      </w:r>
      <w:r w:rsidR="00111287" w:rsidRPr="004E7DBD">
        <w:rPr>
          <w:rPrChange w:id="12317" w:author="Alexandre Marcondes" w:date="2019-07-09T18:16:00Z">
            <w:rPr/>
          </w:rPrChange>
        </w:rPr>
        <w:t xml:space="preserve"> rotas adaptativas </w:t>
      </w:r>
      <w:r w:rsidR="005B4F77" w:rsidRPr="004E7DBD">
        <w:rPr>
          <w:rPrChange w:id="12318" w:author="Alexandre Marcondes" w:date="2019-07-09T18:16:00Z">
            <w:rPr/>
          </w:rPrChange>
        </w:rPr>
        <w:t xml:space="preserve">que tem por objetivo natural obter </w:t>
      </w:r>
      <w:r w:rsidR="00111287" w:rsidRPr="004E7DBD">
        <w:rPr>
          <w:rPrChange w:id="12319" w:author="Alexandre Marcondes" w:date="2019-07-09T18:16:00Z">
            <w:rPr/>
          </w:rPrChange>
        </w:rPr>
        <w:t xml:space="preserve">detalhes em </w:t>
      </w:r>
      <w:r w:rsidR="005B4F77" w:rsidRPr="004E7DBD">
        <w:rPr>
          <w:rPrChange w:id="12320" w:author="Alexandre Marcondes" w:date="2019-07-09T18:16:00Z">
            <w:rPr/>
          </w:rPrChange>
        </w:rPr>
        <w:t>imagens,</w:t>
      </w:r>
      <w:r w:rsidR="00111287" w:rsidRPr="004E7DBD">
        <w:rPr>
          <w:rPrChange w:id="12321" w:author="Alexandre Marcondes" w:date="2019-07-09T18:16:00Z">
            <w:rPr/>
          </w:rPrChange>
        </w:rPr>
        <w:t xml:space="preserve"> os deslocamentos do VANT </w:t>
      </w:r>
      <w:r w:rsidR="005B4F77" w:rsidRPr="004E7DBD">
        <w:rPr>
          <w:rPrChange w:id="12322" w:author="Alexandre Marcondes" w:date="2019-07-09T18:16:00Z">
            <w:rPr/>
          </w:rPrChange>
        </w:rPr>
        <w:t>podem ocasionalmente</w:t>
      </w:r>
      <w:r w:rsidR="00111287" w:rsidRPr="004E7DBD">
        <w:rPr>
          <w:rPrChange w:id="12323" w:author="Alexandre Marcondes" w:date="2019-07-09T18:16:00Z">
            <w:rPr/>
          </w:rPrChange>
        </w:rPr>
        <w:t xml:space="preserve"> </w:t>
      </w:r>
      <w:r w:rsidR="005B4F77" w:rsidRPr="004E7DBD">
        <w:rPr>
          <w:rPrChange w:id="12324" w:author="Alexandre Marcondes" w:date="2019-07-09T18:16:00Z">
            <w:rPr/>
          </w:rPrChange>
        </w:rPr>
        <w:t xml:space="preserve">exigir </w:t>
      </w:r>
      <w:r w:rsidR="00111287" w:rsidRPr="004E7DBD">
        <w:rPr>
          <w:rPrChange w:id="12325" w:author="Alexandre Marcondes" w:date="2019-07-09T18:16:00Z">
            <w:rPr/>
          </w:rPrChange>
        </w:rPr>
        <w:t>distancias menores que 0.5 m</w:t>
      </w:r>
      <w:r w:rsidR="005B4F77" w:rsidRPr="004E7DBD">
        <w:rPr>
          <w:rPrChange w:id="12326" w:author="Alexandre Marcondes" w:date="2019-07-09T18:16:00Z">
            <w:rPr/>
          </w:rPrChange>
        </w:rPr>
        <w:t>.</w:t>
      </w:r>
    </w:p>
    <w:p w:rsidR="005B4F77" w:rsidRPr="004E7DBD" w:rsidRDefault="005B4F77" w:rsidP="0061071F">
      <w:pPr>
        <w:rPr>
          <w:rPrChange w:id="12327" w:author="Alexandre Marcondes" w:date="2019-07-09T18:16:00Z">
            <w:rPr/>
          </w:rPrChange>
        </w:rPr>
      </w:pPr>
    </w:p>
    <w:p w:rsidR="005B4F77" w:rsidRPr="004E7DBD" w:rsidRDefault="000F5072" w:rsidP="000F5072">
      <w:pPr>
        <w:pStyle w:val="Ttulo3"/>
        <w:numPr>
          <w:ilvl w:val="2"/>
          <w:numId w:val="6"/>
        </w:numPr>
        <w:rPr>
          <w:rPrChange w:id="12328" w:author="Alexandre Marcondes" w:date="2019-07-09T18:16:00Z">
            <w:rPr/>
          </w:rPrChange>
        </w:rPr>
      </w:pPr>
      <w:bookmarkStart w:id="12329" w:name="_Toc9088233"/>
      <w:bookmarkStart w:id="12330" w:name="_Toc9088737"/>
      <w:bookmarkStart w:id="12331" w:name="_Toc9088942"/>
      <w:bookmarkStart w:id="12332" w:name="_Toc11256310"/>
      <w:r w:rsidRPr="004E7DBD">
        <w:rPr>
          <w:rPrChange w:id="12333" w:author="Alexandre Marcondes" w:date="2019-07-09T18:16:00Z">
            <w:rPr/>
          </w:rPrChange>
        </w:rPr>
        <w:t>Análise do</w:t>
      </w:r>
      <w:r w:rsidR="005B4F77" w:rsidRPr="004E7DBD">
        <w:rPr>
          <w:rPrChange w:id="12334" w:author="Alexandre Marcondes" w:date="2019-07-09T18:16:00Z">
            <w:rPr/>
          </w:rPrChange>
        </w:rPr>
        <w:t xml:space="preserve"> software</w:t>
      </w:r>
      <w:bookmarkEnd w:id="12329"/>
      <w:bookmarkEnd w:id="12330"/>
      <w:bookmarkEnd w:id="12331"/>
      <w:bookmarkEnd w:id="12332"/>
    </w:p>
    <w:p w:rsidR="00F838E2" w:rsidRPr="004E7DBD" w:rsidRDefault="00F838E2" w:rsidP="0061071F">
      <w:pPr>
        <w:rPr>
          <w:rPrChange w:id="12335" w:author="Alexandre Marcondes" w:date="2019-07-09T18:16:00Z">
            <w:rPr/>
          </w:rPrChange>
        </w:rPr>
      </w:pPr>
    </w:p>
    <w:p w:rsidR="009976D8" w:rsidRPr="004E7DBD" w:rsidRDefault="00F838E2" w:rsidP="009976D8">
      <w:pPr>
        <w:rPr>
          <w:rPrChange w:id="12336" w:author="Alexandre Marcondes" w:date="2019-07-09T18:16:00Z">
            <w:rPr/>
          </w:rPrChange>
        </w:rPr>
      </w:pPr>
      <w:r w:rsidRPr="004E7DBD">
        <w:rPr>
          <w:rPrChange w:id="12337" w:author="Alexandre Marcondes" w:date="2019-07-09T18:16:00Z">
            <w:rPr/>
          </w:rPrChange>
        </w:rPr>
        <w:t>O software desenvolvido na solução realiza o controle de envio de rotas adaptativas de forma satisfatória, realizando com sucesso o deslocamento do VANT em ambien</w:t>
      </w:r>
      <w:r w:rsidR="009976D8" w:rsidRPr="004E7DBD">
        <w:rPr>
          <w:rPrChange w:id="12338" w:author="Alexandre Marcondes" w:date="2019-07-09T18:16:00Z">
            <w:rPr/>
          </w:rPrChange>
        </w:rPr>
        <w:t xml:space="preserve">te virtual e envio simultâneo para o gerenciador de voo. </w:t>
      </w:r>
    </w:p>
    <w:p w:rsidR="009976D8" w:rsidRPr="004E7DBD" w:rsidRDefault="009976D8" w:rsidP="009976D8">
      <w:pPr>
        <w:rPr>
          <w:rPrChange w:id="12339" w:author="Alexandre Marcondes" w:date="2019-07-09T18:16:00Z">
            <w:rPr/>
          </w:rPrChange>
        </w:rPr>
      </w:pPr>
      <w:r w:rsidRPr="004E7DBD">
        <w:rPr>
          <w:rPrChange w:id="12340" w:author="Alexandre Marcondes" w:date="2019-07-09T18:16:00Z">
            <w:rPr/>
          </w:rPrChange>
        </w:rPr>
        <w:t xml:space="preserve">A limitação de 0.5 m de </w:t>
      </w:r>
      <w:r w:rsidR="000F5072" w:rsidRPr="004E7DBD">
        <w:rPr>
          <w:rPrChange w:id="12341" w:author="Alexandre Marcondes" w:date="2019-07-09T18:16:00Z">
            <w:rPr/>
          </w:rPrChange>
        </w:rPr>
        <w:t>distância</w:t>
      </w:r>
      <w:r w:rsidRPr="004E7DBD">
        <w:rPr>
          <w:rPrChange w:id="12342" w:author="Alexandre Marcondes" w:date="2019-07-09T18:16:00Z">
            <w:rPr/>
          </w:rPrChange>
        </w:rPr>
        <w:t xml:space="preserve"> entre pontos nas missões</w:t>
      </w:r>
      <w:proofErr w:type="gramStart"/>
      <w:r w:rsidRPr="004E7DBD">
        <w:rPr>
          <w:rPrChange w:id="12343" w:author="Alexandre Marcondes" w:date="2019-07-09T18:16:00Z">
            <w:rPr/>
          </w:rPrChange>
        </w:rPr>
        <w:t>, exige</w:t>
      </w:r>
      <w:proofErr w:type="gramEnd"/>
      <w:r w:rsidRPr="004E7DBD">
        <w:rPr>
          <w:rPrChange w:id="12344" w:author="Alexandre Marcondes" w:date="2019-07-09T18:16:00Z">
            <w:rPr/>
          </w:rPrChange>
        </w:rPr>
        <w:t xml:space="preserve"> a utilização de um filtro na saída do algoritmo de </w:t>
      </w:r>
      <w:proofErr w:type="spellStart"/>
      <w:r w:rsidRPr="004E7DBD">
        <w:rPr>
          <w:i/>
          <w:rPrChange w:id="12345" w:author="Alexandre Marcondes" w:date="2019-07-09T18:16:00Z">
            <w:rPr>
              <w:i/>
            </w:rPr>
          </w:rPrChange>
        </w:rPr>
        <w:t>motion</w:t>
      </w:r>
      <w:proofErr w:type="spellEnd"/>
      <w:r w:rsidRPr="004E7DBD">
        <w:rPr>
          <w:i/>
          <w:rPrChange w:id="12346" w:author="Alexandre Marcondes" w:date="2019-07-09T18:16:00Z">
            <w:rPr>
              <w:i/>
            </w:rPr>
          </w:rPrChange>
        </w:rPr>
        <w:t xml:space="preserve"> </w:t>
      </w:r>
      <w:proofErr w:type="spellStart"/>
      <w:r w:rsidRPr="004E7DBD">
        <w:rPr>
          <w:i/>
          <w:rPrChange w:id="12347" w:author="Alexandre Marcondes" w:date="2019-07-09T18:16:00Z">
            <w:rPr>
              <w:i/>
            </w:rPr>
          </w:rPrChange>
        </w:rPr>
        <w:t>planning</w:t>
      </w:r>
      <w:proofErr w:type="spellEnd"/>
      <w:r w:rsidRPr="004E7DBD">
        <w:rPr>
          <w:rPrChange w:id="12348" w:author="Alexandre Marcondes" w:date="2019-07-09T18:16:00Z">
            <w:rPr/>
          </w:rPrChange>
        </w:rPr>
        <w:t xml:space="preserve"> que, se não propriamente configurado, pode acabar gerando colisões caso as distâncias antes do filtro sejam inferiores porem próximas a 0.5 m. </w:t>
      </w:r>
    </w:p>
    <w:p w:rsidR="009976D8" w:rsidRPr="004E7DBD" w:rsidRDefault="009976D8" w:rsidP="009976D8">
      <w:pPr>
        <w:rPr>
          <w:rPrChange w:id="12349" w:author="Alexandre Marcondes" w:date="2019-07-09T18:16:00Z">
            <w:rPr/>
          </w:rPrChange>
        </w:rPr>
      </w:pPr>
      <w:r w:rsidRPr="004E7DBD">
        <w:rPr>
          <w:rPrChange w:id="12350" w:author="Alexandre Marcondes" w:date="2019-07-09T18:16:00Z">
            <w:rPr/>
          </w:rPrChange>
        </w:rPr>
        <w:t xml:space="preserve">Um algoritmo de </w:t>
      </w:r>
      <w:proofErr w:type="spellStart"/>
      <w:r w:rsidRPr="004E7DBD">
        <w:rPr>
          <w:i/>
          <w:rPrChange w:id="12351" w:author="Alexandre Marcondes" w:date="2019-07-09T18:16:00Z">
            <w:rPr>
              <w:i/>
            </w:rPr>
          </w:rPrChange>
        </w:rPr>
        <w:t>motion</w:t>
      </w:r>
      <w:proofErr w:type="spellEnd"/>
      <w:r w:rsidRPr="004E7DBD">
        <w:rPr>
          <w:i/>
          <w:rPrChange w:id="12352" w:author="Alexandre Marcondes" w:date="2019-07-09T18:16:00Z">
            <w:rPr>
              <w:i/>
            </w:rPr>
          </w:rPrChange>
        </w:rPr>
        <w:t xml:space="preserve"> </w:t>
      </w:r>
      <w:proofErr w:type="spellStart"/>
      <w:r w:rsidRPr="004E7DBD">
        <w:rPr>
          <w:i/>
          <w:rPrChange w:id="12353" w:author="Alexandre Marcondes" w:date="2019-07-09T18:16:00Z">
            <w:rPr>
              <w:i/>
            </w:rPr>
          </w:rPrChange>
        </w:rPr>
        <w:t>planning</w:t>
      </w:r>
      <w:proofErr w:type="spellEnd"/>
      <w:r w:rsidRPr="004E7DBD">
        <w:rPr>
          <w:i/>
          <w:rPrChange w:id="12354" w:author="Alexandre Marcondes" w:date="2019-07-09T18:16:00Z">
            <w:rPr>
              <w:i/>
            </w:rPr>
          </w:rPrChange>
        </w:rPr>
        <w:t xml:space="preserve"> </w:t>
      </w:r>
      <w:r w:rsidRPr="004E7DBD">
        <w:rPr>
          <w:rPrChange w:id="12355" w:author="Alexandre Marcondes" w:date="2019-07-09T18:16:00Z">
            <w:rPr/>
          </w:rPrChange>
        </w:rPr>
        <w:t xml:space="preserve">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w:t>
      </w:r>
      <w:proofErr w:type="gramStart"/>
      <w:r w:rsidRPr="004E7DBD">
        <w:rPr>
          <w:rPrChange w:id="12356" w:author="Alexandre Marcondes" w:date="2019-07-09T18:16:00Z">
            <w:rPr/>
          </w:rPrChange>
        </w:rPr>
        <w:t>implementação</w:t>
      </w:r>
      <w:proofErr w:type="gramEnd"/>
      <w:r w:rsidRPr="004E7DBD">
        <w:rPr>
          <w:rPrChange w:id="12357" w:author="Alexandre Marcondes" w:date="2019-07-09T18:16:00Z">
            <w:rPr/>
          </w:rPrChange>
        </w:rPr>
        <w:t xml:space="preserve"> de um filtro de caráter temporário. Em reforço a decisão, a biblioteca OMPL utilizada não possui nos algoritmos de rápida execução, um que possua o parâmetro e distância mínima.</w:t>
      </w:r>
    </w:p>
    <w:p w:rsidR="009976D8" w:rsidRPr="004E7DBD" w:rsidRDefault="009976D8" w:rsidP="009976D8">
      <w:pPr>
        <w:rPr>
          <w:rPrChange w:id="12358" w:author="Alexandre Marcondes" w:date="2019-07-09T18:16:00Z">
            <w:rPr/>
          </w:rPrChange>
        </w:rPr>
      </w:pPr>
      <w:r w:rsidRPr="004E7DBD">
        <w:rPr>
          <w:rPrChange w:id="12359" w:author="Alexandre Marcondes" w:date="2019-07-09T18:16:00Z">
            <w:rPr/>
          </w:rPrChange>
        </w:rPr>
        <w:t xml:space="preserve">Em alternativa ao controle autônomo por via de missões, para evitar a limitação de 0.5 m, o controle através da inserção de valores de ângulos </w:t>
      </w:r>
      <w:proofErr w:type="spellStart"/>
      <w:r w:rsidRPr="004E7DBD">
        <w:rPr>
          <w:i/>
          <w:rPrChange w:id="12360" w:author="Alexandre Marcondes" w:date="2019-07-09T18:16:00Z">
            <w:rPr>
              <w:i/>
            </w:rPr>
          </w:rPrChange>
        </w:rPr>
        <w:t>roll</w:t>
      </w:r>
      <w:proofErr w:type="spellEnd"/>
      <w:r w:rsidRPr="004E7DBD">
        <w:rPr>
          <w:i/>
          <w:rPrChange w:id="12361" w:author="Alexandre Marcondes" w:date="2019-07-09T18:16:00Z">
            <w:rPr>
              <w:i/>
            </w:rPr>
          </w:rPrChange>
        </w:rPr>
        <w:t xml:space="preserve">, </w:t>
      </w:r>
      <w:proofErr w:type="spellStart"/>
      <w:r w:rsidRPr="004E7DBD">
        <w:rPr>
          <w:i/>
          <w:rPrChange w:id="12362" w:author="Alexandre Marcondes" w:date="2019-07-09T18:16:00Z">
            <w:rPr>
              <w:i/>
            </w:rPr>
          </w:rPrChange>
        </w:rPr>
        <w:t>pitch</w:t>
      </w:r>
      <w:proofErr w:type="spellEnd"/>
      <w:r w:rsidRPr="004E7DBD">
        <w:rPr>
          <w:i/>
          <w:rPrChange w:id="12363" w:author="Alexandre Marcondes" w:date="2019-07-09T18:16:00Z">
            <w:rPr>
              <w:i/>
            </w:rPr>
          </w:rPrChange>
        </w:rPr>
        <w:t xml:space="preserve"> </w:t>
      </w:r>
      <w:r w:rsidRPr="004E7DBD">
        <w:rPr>
          <w:rPrChange w:id="12364" w:author="Alexandre Marcondes" w:date="2019-07-09T18:16:00Z">
            <w:rPr/>
          </w:rPrChange>
        </w:rPr>
        <w:t xml:space="preserve">e </w:t>
      </w:r>
      <w:proofErr w:type="spellStart"/>
      <w:r w:rsidRPr="004E7DBD">
        <w:rPr>
          <w:i/>
          <w:rPrChange w:id="12365" w:author="Alexandre Marcondes" w:date="2019-07-09T18:16:00Z">
            <w:rPr>
              <w:i/>
            </w:rPr>
          </w:rPrChange>
        </w:rPr>
        <w:t>yaw</w:t>
      </w:r>
      <w:proofErr w:type="spellEnd"/>
      <w:r w:rsidRPr="004E7DBD">
        <w:rPr>
          <w:i/>
          <w:rPrChange w:id="12366" w:author="Alexandre Marcondes" w:date="2019-07-09T18:16:00Z">
            <w:rPr>
              <w:i/>
            </w:rPr>
          </w:rPrChange>
        </w:rPr>
        <w:t xml:space="preserve"> </w:t>
      </w:r>
      <w:r w:rsidRPr="004E7DBD">
        <w:rPr>
          <w:rPrChange w:id="12367" w:author="Alexandre Marcondes" w:date="2019-07-09T18:16:00Z">
            <w:rPr/>
          </w:rPrChange>
        </w:rPr>
        <w:t xml:space="preserve">é permitido pela SDK. Estes valores são utilizados, por exemplo, quando o operador utiliza a função </w:t>
      </w:r>
      <w:proofErr w:type="gramStart"/>
      <w:r w:rsidRPr="004E7DBD">
        <w:rPr>
          <w:rPrChange w:id="12368" w:author="Alexandre Marcondes" w:date="2019-07-09T18:16:00Z">
            <w:rPr/>
          </w:rPrChange>
        </w:rPr>
        <w:t xml:space="preserve">dos </w:t>
      </w:r>
      <w:r w:rsidRPr="004E7DBD">
        <w:rPr>
          <w:i/>
          <w:rPrChange w:id="12369" w:author="Alexandre Marcondes" w:date="2019-07-09T18:16:00Z">
            <w:rPr>
              <w:i/>
            </w:rPr>
          </w:rPrChange>
        </w:rPr>
        <w:t>Virtual</w:t>
      </w:r>
      <w:proofErr w:type="gramEnd"/>
      <w:r w:rsidRPr="004E7DBD">
        <w:rPr>
          <w:i/>
          <w:rPrChange w:id="12370" w:author="Alexandre Marcondes" w:date="2019-07-09T18:16:00Z">
            <w:rPr>
              <w:i/>
            </w:rPr>
          </w:rPrChange>
        </w:rPr>
        <w:t xml:space="preserve"> </w:t>
      </w:r>
      <w:proofErr w:type="spellStart"/>
      <w:r w:rsidRPr="004E7DBD">
        <w:rPr>
          <w:i/>
          <w:rPrChange w:id="12371" w:author="Alexandre Marcondes" w:date="2019-07-09T18:16:00Z">
            <w:rPr>
              <w:i/>
            </w:rPr>
          </w:rPrChange>
        </w:rPr>
        <w:t>Sticks</w:t>
      </w:r>
      <w:proofErr w:type="spellEnd"/>
      <w:r w:rsidRPr="004E7DBD">
        <w:rPr>
          <w:rPrChange w:id="12372" w:author="Alexandre Marcondes" w:date="2019-07-09T18:16:00Z">
            <w:rPr/>
          </w:rPrChange>
        </w:rPr>
        <w:t xml:space="preserve">, controlando o VANT diretamente da tela do aplicativo gerenciador de voo. </w:t>
      </w:r>
    </w:p>
    <w:p w:rsidR="009976D8" w:rsidRPr="004E7DBD" w:rsidRDefault="009976D8" w:rsidP="009976D8">
      <w:pPr>
        <w:rPr>
          <w:rPrChange w:id="12373" w:author="Alexandre Marcondes" w:date="2019-07-09T18:16:00Z">
            <w:rPr/>
          </w:rPrChange>
        </w:rPr>
      </w:pPr>
      <w:r w:rsidRPr="004E7DBD">
        <w:rPr>
          <w:rPrChange w:id="12374" w:author="Alexandre Marcondes" w:date="2019-07-09T18:16:00Z">
            <w:rPr/>
          </w:rPrChange>
        </w:rPr>
        <w:t xml:space="preserve">Com a possibilidade de configurar os ângulos do VANT, a mesma estratégia utilizada no controlador virtual poderia ser utilizada para controlar a posição. Contudo a solução requer um receptor de um sistema de localização instalado no </w:t>
      </w:r>
      <w:r w:rsidRPr="004E7DBD">
        <w:rPr>
          <w:rPrChange w:id="12375" w:author="Alexandre Marcondes" w:date="2019-07-09T18:16:00Z">
            <w:rPr/>
          </w:rPrChange>
        </w:rPr>
        <w:lastRenderedPageBreak/>
        <w:t xml:space="preserve">VANT para fazer a realimentação do controlador de posição. Esta alternativa poderia utilizar um sistema </w:t>
      </w:r>
      <w:proofErr w:type="spellStart"/>
      <w:proofErr w:type="gramStart"/>
      <w:r w:rsidRPr="004E7DBD">
        <w:rPr>
          <w:rPrChange w:id="12376" w:author="Alexandre Marcondes" w:date="2019-07-09T18:16:00Z">
            <w:rPr/>
          </w:rPrChange>
        </w:rPr>
        <w:t>iGPS</w:t>
      </w:r>
      <w:proofErr w:type="spellEnd"/>
      <w:proofErr w:type="gramEnd"/>
      <w:r w:rsidRPr="004E7DBD">
        <w:rPr>
          <w:rPrChange w:id="12377" w:author="Alexandre Marcondes" w:date="2019-07-09T18:16:00Z">
            <w:rPr/>
          </w:rPrChange>
        </w:rPr>
        <w:t>,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Pr="004E7DBD" w:rsidRDefault="00F838E2" w:rsidP="0061071F">
      <w:pPr>
        <w:rPr>
          <w:rPrChange w:id="12378" w:author="Alexandre Marcondes" w:date="2019-07-09T18:16:00Z">
            <w:rPr/>
          </w:rPrChange>
        </w:rPr>
      </w:pPr>
      <w:r w:rsidRPr="004E7DBD">
        <w:rPr>
          <w:rPrChange w:id="12379" w:author="Alexandre Marcondes" w:date="2019-07-09T18:16:00Z">
            <w:rPr/>
          </w:rPrChange>
        </w:rPr>
        <w:t xml:space="preserve">Outro fator </w:t>
      </w:r>
      <w:r w:rsidR="009976D8" w:rsidRPr="004E7DBD">
        <w:rPr>
          <w:rPrChange w:id="12380" w:author="Alexandre Marcondes" w:date="2019-07-09T18:16:00Z">
            <w:rPr/>
          </w:rPrChange>
        </w:rPr>
        <w:t>prejudica as rotas</w:t>
      </w:r>
      <w:r w:rsidRPr="004E7DBD">
        <w:rPr>
          <w:rPrChange w:id="12381" w:author="Alexandre Marcondes" w:date="2019-07-09T18:16:00Z">
            <w:rPr/>
          </w:rPrChange>
        </w:rPr>
        <w:t xml:space="preserve"> é </w:t>
      </w:r>
      <w:r w:rsidR="009976D8" w:rsidRPr="004E7DBD">
        <w:rPr>
          <w:rPrChange w:id="12382" w:author="Alexandre Marcondes" w:date="2019-07-09T18:16:00Z">
            <w:rPr/>
          </w:rPrChange>
        </w:rPr>
        <w:t>relacionado</w:t>
      </w:r>
      <w:r w:rsidRPr="004E7DBD">
        <w:rPr>
          <w:rPrChange w:id="12383" w:author="Alexandre Marcondes" w:date="2019-07-09T18:16:00Z">
            <w:rPr/>
          </w:rPrChange>
        </w:rPr>
        <w:t xml:space="preserve"> </w:t>
      </w:r>
      <w:proofErr w:type="gramStart"/>
      <w:r w:rsidRPr="004E7DBD">
        <w:rPr>
          <w:rPrChange w:id="12384" w:author="Alexandre Marcondes" w:date="2019-07-09T18:16:00Z">
            <w:rPr/>
          </w:rPrChange>
        </w:rPr>
        <w:t>a</w:t>
      </w:r>
      <w:proofErr w:type="gramEnd"/>
      <w:r w:rsidRPr="004E7DBD">
        <w:rPr>
          <w:rPrChange w:id="12385" w:author="Alexandre Marcondes" w:date="2019-07-09T18:16:00Z">
            <w:rPr/>
          </w:rPrChange>
        </w:rPr>
        <w:t xml:space="preserve"> necessidade de conversão das coordenadas de espaço X, Y e Z para coordenadas </w:t>
      </w:r>
      <w:r w:rsidR="009976D8" w:rsidRPr="004E7DBD">
        <w:rPr>
          <w:rPrChange w:id="12386" w:author="Alexandre Marcondes" w:date="2019-07-09T18:16:00Z">
            <w:rPr/>
          </w:rPrChange>
        </w:rPr>
        <w:t>geográficas</w:t>
      </w:r>
      <w:r w:rsidRPr="004E7DBD">
        <w:rPr>
          <w:rPrChange w:id="12387" w:author="Alexandre Marcondes" w:date="2019-07-09T18:16:00Z">
            <w:rPr/>
          </w:rPrChange>
        </w:rPr>
        <w:t xml:space="preserve"> latitude e longitude. Esta conversão requer o </w:t>
      </w:r>
      <w:r w:rsidR="009976D8" w:rsidRPr="004E7DBD">
        <w:rPr>
          <w:rPrChange w:id="12388" w:author="Alexandre Marcondes" w:date="2019-07-09T18:16:00Z">
            <w:rPr/>
          </w:rPrChange>
        </w:rPr>
        <w:t xml:space="preserve">uso </w:t>
      </w:r>
      <w:r w:rsidRPr="004E7DBD">
        <w:rPr>
          <w:rPrChange w:id="12389" w:author="Alexandre Marcondes" w:date="2019-07-09T18:16:00Z">
            <w:rPr/>
          </w:rPrChange>
        </w:rPr>
        <w:t xml:space="preserve">de uma biblioteca que realiza conversões </w:t>
      </w:r>
      <w:r w:rsidR="009976D8" w:rsidRPr="004E7DBD">
        <w:rPr>
          <w:rPrChange w:id="12390" w:author="Alexandre Marcondes" w:date="2019-07-09T18:16:00Z">
            <w:rPr/>
          </w:rPrChange>
        </w:rPr>
        <w:t>intermediárias</w:t>
      </w:r>
      <w:r w:rsidRPr="004E7DBD">
        <w:rPr>
          <w:rPrChange w:id="12391" w:author="Alexandre Marcondes" w:date="2019-07-09T18:16:00Z">
            <w:rPr/>
          </w:rPrChange>
        </w:rPr>
        <w:t xml:space="preserve"> entre diferentes sistemas coordenados neste caso UTM e WGS84. Estas conversões estão </w:t>
      </w:r>
      <w:r w:rsidR="009976D8" w:rsidRPr="004E7DBD">
        <w:rPr>
          <w:rPrChange w:id="12392" w:author="Alexandre Marcondes" w:date="2019-07-09T18:16:00Z">
            <w:rPr/>
          </w:rPrChange>
        </w:rPr>
        <w:t>inerentemente</w:t>
      </w:r>
      <w:r w:rsidRPr="004E7DBD">
        <w:rPr>
          <w:rPrChange w:id="12393" w:author="Alexandre Marcondes" w:date="2019-07-09T18:16:00Z">
            <w:rPr/>
          </w:rPrChange>
        </w:rPr>
        <w:t xml:space="preserve"> associadas a distorç</w:t>
      </w:r>
      <w:r w:rsidR="009976D8" w:rsidRPr="004E7DBD">
        <w:rPr>
          <w:rPrChange w:id="12394" w:author="Alexandre Marcondes" w:date="2019-07-09T18:16:00Z">
            <w:rPr/>
          </w:rPrChange>
        </w:rPr>
        <w:t>ões e acabam por não representar no mundo real a posição coletada no mundo virtual. Este problema é agravado</w:t>
      </w:r>
      <w:proofErr w:type="gramStart"/>
      <w:r w:rsidR="009976D8" w:rsidRPr="004E7DBD">
        <w:rPr>
          <w:rPrChange w:id="12395" w:author="Alexandre Marcondes" w:date="2019-07-09T18:16:00Z">
            <w:rPr/>
          </w:rPrChange>
        </w:rPr>
        <w:t xml:space="preserve"> pois</w:t>
      </w:r>
      <w:proofErr w:type="gramEnd"/>
      <w:r w:rsidR="009976D8" w:rsidRPr="004E7DBD">
        <w:rPr>
          <w:rPrChange w:id="12396" w:author="Alexandre Marcondes" w:date="2019-07-09T18:16:00Z">
            <w:rPr/>
          </w:rPrChange>
        </w:rPr>
        <w:t xml:space="preserve"> não há esclarecimento na documentação do fabricante que </w:t>
      </w:r>
      <w:r w:rsidR="000F5072" w:rsidRPr="004E7DBD">
        <w:rPr>
          <w:rPrChange w:id="12397" w:author="Alexandre Marcondes" w:date="2019-07-09T18:16:00Z">
            <w:rPr/>
          </w:rPrChange>
        </w:rPr>
        <w:t>indique</w:t>
      </w:r>
      <w:r w:rsidR="009976D8" w:rsidRPr="004E7DBD">
        <w:rPr>
          <w:rPrChange w:id="12398" w:author="Alexandre Marcondes" w:date="2019-07-09T18:16:00Z">
            <w:rPr/>
          </w:rPrChange>
        </w:rPr>
        <w:t xml:space="preserve"> o método de </w:t>
      </w:r>
      <w:r w:rsidR="000F5072" w:rsidRPr="004E7DBD">
        <w:rPr>
          <w:rPrChange w:id="12399" w:author="Alexandre Marcondes" w:date="2019-07-09T18:16:00Z">
            <w:rPr/>
          </w:rPrChange>
        </w:rPr>
        <w:t>cálculo</w:t>
      </w:r>
      <w:r w:rsidR="009976D8" w:rsidRPr="004E7DBD">
        <w:rPr>
          <w:rPrChange w:id="12400" w:author="Alexandre Marcondes" w:date="2019-07-09T18:16:00Z">
            <w:rPr/>
          </w:rPrChange>
        </w:rPr>
        <w:t xml:space="preserve"> de </w:t>
      </w:r>
      <w:r w:rsidR="000F5072" w:rsidRPr="004E7DBD">
        <w:rPr>
          <w:rPrChange w:id="12401" w:author="Alexandre Marcondes" w:date="2019-07-09T18:16:00Z">
            <w:rPr/>
          </w:rPrChange>
        </w:rPr>
        <w:t>distância</w:t>
      </w:r>
      <w:r w:rsidR="009976D8" w:rsidRPr="004E7DBD">
        <w:rPr>
          <w:rPrChange w:id="12402" w:author="Alexandre Marcondes" w:date="2019-07-09T18:16:00Z">
            <w:rPr/>
          </w:rPrChange>
        </w:rPr>
        <w:t xml:space="preserve"> entre pontos, fazendo com que erros possa</w:t>
      </w:r>
      <w:r w:rsidR="000F5072" w:rsidRPr="004E7DBD">
        <w:rPr>
          <w:rPrChange w:id="12403" w:author="Alexandre Marcondes" w:date="2019-07-09T18:16:00Z">
            <w:rPr/>
          </w:rPrChange>
        </w:rPr>
        <w:t>m</w:t>
      </w:r>
      <w:r w:rsidR="009976D8" w:rsidRPr="004E7DBD">
        <w:rPr>
          <w:rPrChange w:id="12404" w:author="Alexandre Marcondes" w:date="2019-07-09T18:16:00Z">
            <w:rPr/>
          </w:rPrChange>
        </w:rPr>
        <w:t xml:space="preserve"> surgir após a conversão de coordenadas </w:t>
      </w:r>
      <w:r w:rsidR="000F5072" w:rsidRPr="004E7DBD">
        <w:rPr>
          <w:rPrChange w:id="12405" w:author="Alexandre Marcondes" w:date="2019-07-09T18:16:00Z">
            <w:rPr/>
          </w:rPrChange>
        </w:rPr>
        <w:t>previamente</w:t>
      </w:r>
      <w:r w:rsidR="009976D8" w:rsidRPr="004E7DBD">
        <w:rPr>
          <w:rPrChange w:id="12406" w:author="Alexandre Marcondes" w:date="2019-07-09T18:16:00Z">
            <w:rPr/>
          </w:rPrChange>
        </w:rPr>
        <w:t xml:space="preserve"> filtradas</w:t>
      </w:r>
      <w:r w:rsidR="000F5072" w:rsidRPr="004E7DBD">
        <w:rPr>
          <w:rPrChange w:id="12407" w:author="Alexandre Marcondes" w:date="2019-07-09T18:16:00Z">
            <w:rPr/>
          </w:rPrChange>
        </w:rPr>
        <w:t xml:space="preserve"> com limite de exatos 0.5 m</w:t>
      </w:r>
      <w:r w:rsidR="009976D8" w:rsidRPr="004E7DBD">
        <w:rPr>
          <w:rPrChange w:id="12408" w:author="Alexandre Marcondes" w:date="2019-07-09T18:16:00Z">
            <w:rPr/>
          </w:rPrChange>
        </w:rPr>
        <w:t>.</w:t>
      </w:r>
    </w:p>
    <w:p w:rsidR="005B4F77" w:rsidRPr="004E7DBD" w:rsidRDefault="009976D8" w:rsidP="0061071F">
      <w:pPr>
        <w:rPr>
          <w:rPrChange w:id="12409" w:author="Alexandre Marcondes" w:date="2019-07-09T18:16:00Z">
            <w:rPr/>
          </w:rPrChange>
        </w:rPr>
      </w:pPr>
      <w:r w:rsidRPr="004E7DBD">
        <w:rPr>
          <w:rPrChange w:id="12410" w:author="Alexandre Marcondes" w:date="2019-07-09T18:16:00Z">
            <w:rPr/>
          </w:rPrChange>
        </w:rPr>
        <w:t>O gerenciador de voo envia as posições simuladas</w:t>
      </w:r>
      <w:r w:rsidR="000F5072" w:rsidRPr="004E7DBD">
        <w:rPr>
          <w:rPrChange w:id="12411" w:author="Alexandre Marcondes" w:date="2019-07-09T18:16:00Z">
            <w:rPr/>
          </w:rPrChange>
        </w:rPr>
        <w:t xml:space="preserve"> ou reais</w:t>
      </w:r>
      <w:r w:rsidRPr="004E7DBD">
        <w:rPr>
          <w:rPrChange w:id="12412" w:author="Alexandre Marcondes" w:date="2019-07-09T18:16:00Z">
            <w:rPr/>
          </w:rPrChange>
        </w:rPr>
        <w:t xml:space="preserve"> para a estação de comando. Como melhoria, esta característica poderia ser utilizada pela estação de comando para realizar a representação </w:t>
      </w:r>
      <w:r w:rsidR="000F5072" w:rsidRPr="004E7DBD">
        <w:rPr>
          <w:rPrChange w:id="12413" w:author="Alexandre Marcondes" w:date="2019-07-09T18:16:00Z">
            <w:rPr/>
          </w:rPrChange>
        </w:rPr>
        <w:t>real do VANT em casos</w:t>
      </w:r>
      <w:r w:rsidRPr="004E7DBD">
        <w:rPr>
          <w:rPrChange w:id="12414" w:author="Alexandre Marcondes" w:date="2019-07-09T18:16:00Z">
            <w:rPr/>
          </w:rPrChange>
        </w:rPr>
        <w:t xml:space="preserve"> que o operador deseja visualizar o mundo virtual como um</w:t>
      </w:r>
      <w:r w:rsidR="000F5072" w:rsidRPr="004E7DBD">
        <w:rPr>
          <w:rPrChange w:id="12415" w:author="Alexandre Marcondes" w:date="2019-07-09T18:16:00Z">
            <w:rPr/>
          </w:rPrChange>
        </w:rPr>
        <w:t>a</w:t>
      </w:r>
      <w:r w:rsidRPr="004E7DBD">
        <w:rPr>
          <w:rPrChange w:id="12416" w:author="Alexandre Marcondes" w:date="2019-07-09T18:16:00Z">
            <w:rPr/>
          </w:rPrChange>
        </w:rPr>
        <w:t xml:space="preserve"> cópia direta do mundo real. </w:t>
      </w:r>
    </w:p>
    <w:p w:rsidR="00CA26FD" w:rsidRPr="004E7DBD" w:rsidRDefault="000F5072" w:rsidP="00CA26FD">
      <w:pPr>
        <w:rPr>
          <w:rPrChange w:id="12417" w:author="Alexandre Marcondes" w:date="2019-07-09T18:16:00Z">
            <w:rPr/>
          </w:rPrChange>
        </w:rPr>
      </w:pPr>
      <w:r w:rsidRPr="004E7DBD">
        <w:rPr>
          <w:rPrChange w:id="12418" w:author="Alexandre Marcondes" w:date="2019-07-09T18:16:00Z">
            <w:rPr/>
          </w:rPrChange>
        </w:rPr>
        <w:t xml:space="preserve">A representação do mundo real em ambiente virtual poderia </w:t>
      </w:r>
      <w:r w:rsidR="004B7D48" w:rsidRPr="004E7DBD">
        <w:rPr>
          <w:rPrChange w:id="12419" w:author="Alexandre Marcondes" w:date="2019-07-09T18:16:00Z">
            <w:rPr/>
          </w:rPrChange>
        </w:rPr>
        <w:t>gerar</w:t>
      </w:r>
      <w:r w:rsidRPr="004E7DBD">
        <w:rPr>
          <w:rPrChange w:id="12420" w:author="Alexandre Marcondes" w:date="2019-07-09T18:16:00Z">
            <w:rPr/>
          </w:rPrChange>
        </w:rPr>
        <w:t xml:space="preserve"> melhoria instalando uma câmera com capacidade de fornecer nuvem de pontos. A nuvem de pontos poderia ser utilizada para realizar a atualização do mapa virtual (</w:t>
      </w:r>
      <w:proofErr w:type="spellStart"/>
      <w:r w:rsidRPr="004E7DBD">
        <w:rPr>
          <w:i/>
          <w:rPrChange w:id="12421" w:author="Alexandre Marcondes" w:date="2019-07-09T18:16:00Z">
            <w:rPr>
              <w:i/>
            </w:rPr>
          </w:rPrChange>
        </w:rPr>
        <w:t>Octomap</w:t>
      </w:r>
      <w:proofErr w:type="spellEnd"/>
      <w:r w:rsidRPr="004E7DBD">
        <w:rPr>
          <w:rPrChange w:id="12422" w:author="Alexandre Marcondes" w:date="2019-07-09T18:16:00Z">
            <w:rPr/>
          </w:rPrChange>
        </w:rPr>
        <w:t xml:space="preserve">) durante tempo de voo, fornecendo uma visão com confiabilidade superior à </w:t>
      </w:r>
      <w:proofErr w:type="gramStart"/>
      <w:r w:rsidRPr="004E7DBD">
        <w:rPr>
          <w:rPrChange w:id="12423" w:author="Alexandre Marcondes" w:date="2019-07-09T18:16:00Z">
            <w:rPr/>
          </w:rPrChange>
        </w:rPr>
        <w:t>implementada</w:t>
      </w:r>
      <w:proofErr w:type="gramEnd"/>
      <w:r w:rsidRPr="004E7DBD">
        <w:rPr>
          <w:rPrChange w:id="12424" w:author="Alexandre Marcondes" w:date="2019-07-09T18:16:00Z">
            <w:rPr/>
          </w:rPrChange>
        </w:rPr>
        <w:t>.</w:t>
      </w:r>
      <w:r w:rsidR="00CA26FD" w:rsidRPr="004E7DBD">
        <w:rPr>
          <w:rPrChange w:id="12425" w:author="Alexandre Marcondes" w:date="2019-07-09T18:16:00Z">
            <w:rPr/>
          </w:rPrChange>
        </w:rPr>
        <w:t xml:space="preserve"> Como melhoria do atual processo de geração de </w:t>
      </w:r>
      <w:proofErr w:type="spellStart"/>
      <w:r w:rsidR="00CA26FD" w:rsidRPr="004E7DBD">
        <w:rPr>
          <w:i/>
          <w:rPrChange w:id="12426" w:author="Alexandre Marcondes" w:date="2019-07-09T18:16:00Z">
            <w:rPr>
              <w:i/>
            </w:rPr>
          </w:rPrChange>
        </w:rPr>
        <w:t>Octomaps</w:t>
      </w:r>
      <w:proofErr w:type="spellEnd"/>
      <w:r w:rsidR="00CA26FD" w:rsidRPr="004E7DBD">
        <w:rPr>
          <w:rPrChange w:id="12427" w:author="Alexandre Marcondes" w:date="2019-07-09T18:16:00Z">
            <w:rPr/>
          </w:rPrChange>
        </w:rPr>
        <w:t>, a automação das etapas seria interessante acelerar o teste de modelos diferentes e evitar erros nas dimensões do mapa gerado que podem ocorrer em consequência ao processo manual.</w:t>
      </w:r>
    </w:p>
    <w:p w:rsidR="000F5072" w:rsidRPr="004E7DBD" w:rsidRDefault="000F5072" w:rsidP="000F5072">
      <w:pPr>
        <w:ind w:firstLine="0"/>
        <w:rPr>
          <w:rPrChange w:id="12428" w:author="Alexandre Marcondes" w:date="2019-07-09T18:16:00Z">
            <w:rPr/>
          </w:rPrChange>
        </w:rPr>
      </w:pPr>
    </w:p>
    <w:p w:rsidR="005B4F77" w:rsidRPr="004E7DBD" w:rsidRDefault="000F5072" w:rsidP="000F5072">
      <w:pPr>
        <w:pStyle w:val="Ttulo3"/>
        <w:numPr>
          <w:ilvl w:val="2"/>
          <w:numId w:val="6"/>
        </w:numPr>
        <w:rPr>
          <w:rPrChange w:id="12429" w:author="Alexandre Marcondes" w:date="2019-07-09T18:16:00Z">
            <w:rPr/>
          </w:rPrChange>
        </w:rPr>
      </w:pPr>
      <w:bookmarkStart w:id="12430" w:name="_Toc9088234"/>
      <w:bookmarkStart w:id="12431" w:name="_Toc9088738"/>
      <w:bookmarkStart w:id="12432" w:name="_Toc9088943"/>
      <w:bookmarkStart w:id="12433" w:name="_Toc11256311"/>
      <w:r w:rsidRPr="004E7DBD">
        <w:rPr>
          <w:rPrChange w:id="12434" w:author="Alexandre Marcondes" w:date="2019-07-09T18:16:00Z">
            <w:rPr/>
          </w:rPrChange>
        </w:rPr>
        <w:t>Especificação de alternativa para VANT</w:t>
      </w:r>
      <w:bookmarkEnd w:id="12430"/>
      <w:bookmarkEnd w:id="12431"/>
      <w:bookmarkEnd w:id="12432"/>
      <w:bookmarkEnd w:id="12433"/>
    </w:p>
    <w:p w:rsidR="00111287" w:rsidRPr="004E7DBD" w:rsidRDefault="00111287" w:rsidP="000F5072">
      <w:pPr>
        <w:ind w:firstLine="0"/>
        <w:rPr>
          <w:rPrChange w:id="12435" w:author="Alexandre Marcondes" w:date="2019-07-09T18:16:00Z">
            <w:rPr/>
          </w:rPrChange>
        </w:rPr>
      </w:pPr>
    </w:p>
    <w:p w:rsidR="00CA26FD" w:rsidRPr="004E7DBD" w:rsidRDefault="0061071F" w:rsidP="0061071F">
      <w:pPr>
        <w:rPr>
          <w:rPrChange w:id="12436" w:author="Alexandre Marcondes" w:date="2019-07-09T18:16:00Z">
            <w:rPr/>
          </w:rPrChange>
        </w:rPr>
      </w:pPr>
      <w:r w:rsidRPr="004E7DBD">
        <w:rPr>
          <w:rPrChange w:id="12437" w:author="Alexandre Marcondes" w:date="2019-07-09T18:16:00Z">
            <w:rPr/>
          </w:rPrChange>
        </w:rPr>
        <w:t xml:space="preserve">Os resultados obtidos nas seções anteriores serviram para a obtenção de base de conhecimento para decisão pela aquisição </w:t>
      </w:r>
      <w:r w:rsidR="0064272D" w:rsidRPr="004E7DBD">
        <w:rPr>
          <w:rPrChange w:id="12438" w:author="Alexandre Marcondes" w:date="2019-07-09T18:16:00Z">
            <w:rPr/>
          </w:rPrChange>
        </w:rPr>
        <w:t>de outro VANT</w:t>
      </w:r>
      <w:r w:rsidR="000F5072" w:rsidRPr="004E7DBD">
        <w:rPr>
          <w:rPrChange w:id="12439" w:author="Alexandre Marcondes" w:date="2019-07-09T18:16:00Z">
            <w:rPr/>
          </w:rPrChange>
        </w:rPr>
        <w:t xml:space="preserve"> melhor</w:t>
      </w:r>
      <w:r w:rsidRPr="004E7DBD">
        <w:rPr>
          <w:rPrChange w:id="12440" w:author="Alexandre Marcondes" w:date="2019-07-09T18:16:00Z">
            <w:rPr/>
          </w:rPrChange>
        </w:rPr>
        <w:t xml:space="preserve"> adaptado as condições </w:t>
      </w:r>
      <w:r w:rsidR="00057259" w:rsidRPr="004E7DBD">
        <w:rPr>
          <w:rPrChange w:id="12441" w:author="Alexandre Marcondes" w:date="2019-07-09T18:16:00Z">
            <w:rPr/>
          </w:rPrChange>
        </w:rPr>
        <w:t>da</w:t>
      </w:r>
      <w:r w:rsidRPr="004E7DBD">
        <w:rPr>
          <w:rPrChange w:id="12442" w:author="Alexandre Marcondes" w:date="2019-07-09T18:16:00Z">
            <w:rPr/>
          </w:rPrChange>
        </w:rPr>
        <w:t xml:space="preserve"> aplicação </w:t>
      </w:r>
      <w:r w:rsidR="0064272D" w:rsidRPr="004E7DBD">
        <w:rPr>
          <w:rPrChange w:id="12443" w:author="Alexandre Marcondes" w:date="2019-07-09T18:16:00Z">
            <w:rPr/>
          </w:rPrChange>
        </w:rPr>
        <w:t>que motivou este trabalho.</w:t>
      </w:r>
      <w:r w:rsidR="00CA26FD" w:rsidRPr="004E7DBD">
        <w:rPr>
          <w:rPrChange w:id="12444" w:author="Alexandre Marcondes" w:date="2019-07-09T18:16:00Z">
            <w:rPr/>
          </w:rPrChange>
        </w:rPr>
        <w:t xml:space="preserve"> Para controlador o VANT sem utilizar a funcionalidade de missões, a alternativa é realizar o controle de posição no </w:t>
      </w:r>
      <w:r w:rsidR="00CA26FD" w:rsidRPr="004E7DBD">
        <w:rPr>
          <w:rPrChange w:id="12445" w:author="Alexandre Marcondes" w:date="2019-07-09T18:16:00Z">
            <w:rPr/>
          </w:rPrChange>
        </w:rPr>
        <w:lastRenderedPageBreak/>
        <w:t xml:space="preserve">VANT sendo a variável de controle </w:t>
      </w:r>
      <w:r w:rsidR="00B576FD" w:rsidRPr="004E7DBD">
        <w:rPr>
          <w:rPrChange w:id="12446" w:author="Alexandre Marcondes" w:date="2019-07-09T18:16:00Z">
            <w:rPr/>
          </w:rPrChange>
        </w:rPr>
        <w:t xml:space="preserve">os ângulos </w:t>
      </w:r>
      <w:proofErr w:type="spellStart"/>
      <w:r w:rsidR="00B576FD" w:rsidRPr="004E7DBD">
        <w:rPr>
          <w:i/>
          <w:rPrChange w:id="12447" w:author="Alexandre Marcondes" w:date="2019-07-09T18:16:00Z">
            <w:rPr>
              <w:i/>
            </w:rPr>
          </w:rPrChange>
        </w:rPr>
        <w:t>roll</w:t>
      </w:r>
      <w:proofErr w:type="spellEnd"/>
      <w:r w:rsidR="00B576FD" w:rsidRPr="004E7DBD">
        <w:rPr>
          <w:i/>
          <w:rPrChange w:id="12448" w:author="Alexandre Marcondes" w:date="2019-07-09T18:16:00Z">
            <w:rPr>
              <w:i/>
            </w:rPr>
          </w:rPrChange>
        </w:rPr>
        <w:t xml:space="preserve">, </w:t>
      </w:r>
      <w:proofErr w:type="spellStart"/>
      <w:r w:rsidR="00B576FD" w:rsidRPr="004E7DBD">
        <w:rPr>
          <w:i/>
          <w:rPrChange w:id="12449" w:author="Alexandre Marcondes" w:date="2019-07-09T18:16:00Z">
            <w:rPr>
              <w:i/>
            </w:rPr>
          </w:rPrChange>
        </w:rPr>
        <w:t>pitch</w:t>
      </w:r>
      <w:proofErr w:type="spellEnd"/>
      <w:r w:rsidR="00B576FD" w:rsidRPr="004E7DBD">
        <w:rPr>
          <w:i/>
          <w:rPrChange w:id="12450" w:author="Alexandre Marcondes" w:date="2019-07-09T18:16:00Z">
            <w:rPr>
              <w:i/>
            </w:rPr>
          </w:rPrChange>
        </w:rPr>
        <w:t xml:space="preserve"> e </w:t>
      </w:r>
      <w:proofErr w:type="spellStart"/>
      <w:r w:rsidR="00B576FD" w:rsidRPr="004E7DBD">
        <w:rPr>
          <w:i/>
          <w:rPrChange w:id="12451" w:author="Alexandre Marcondes" w:date="2019-07-09T18:16:00Z">
            <w:rPr>
              <w:i/>
            </w:rPr>
          </w:rPrChange>
        </w:rPr>
        <w:t>yaw</w:t>
      </w:r>
      <w:proofErr w:type="spellEnd"/>
      <w:r w:rsidR="00CA26FD" w:rsidRPr="004E7DBD">
        <w:rPr>
          <w:rPrChange w:id="12452" w:author="Alexandre Marcondes" w:date="2019-07-09T18:16:00Z">
            <w:rPr/>
          </w:rPrChange>
        </w:rPr>
        <w:t xml:space="preserve">. Para realização deste controle o SDK que proporciona a integração de sensores e comunicação com o ROS </w:t>
      </w:r>
      <w:r w:rsidR="00B576FD" w:rsidRPr="004E7DBD">
        <w:rPr>
          <w:rPrChange w:id="12453" w:author="Alexandre Marcondes" w:date="2019-07-09T18:16:00Z">
            <w:rPr/>
          </w:rPrChange>
        </w:rPr>
        <w:t xml:space="preserve">(estação de trabalho) </w:t>
      </w:r>
      <w:r w:rsidR="00CA26FD" w:rsidRPr="004E7DBD">
        <w:rPr>
          <w:rPrChange w:id="12454" w:author="Alexandre Marcondes" w:date="2019-07-09T18:16:00Z">
            <w:rPr/>
          </w:rPrChange>
        </w:rPr>
        <w:t xml:space="preserve">é o </w:t>
      </w:r>
      <w:proofErr w:type="spellStart"/>
      <w:r w:rsidR="00CA26FD" w:rsidRPr="004E7DBD">
        <w:rPr>
          <w:i/>
          <w:rPrChange w:id="12455" w:author="Alexandre Marcondes" w:date="2019-07-09T18:16:00Z">
            <w:rPr>
              <w:i/>
            </w:rPr>
          </w:rPrChange>
        </w:rPr>
        <w:t>Onboard</w:t>
      </w:r>
      <w:proofErr w:type="spellEnd"/>
      <w:r w:rsidR="00CA26FD" w:rsidRPr="004E7DBD">
        <w:rPr>
          <w:i/>
          <w:rPrChange w:id="12456" w:author="Alexandre Marcondes" w:date="2019-07-09T18:16:00Z">
            <w:rPr>
              <w:i/>
            </w:rPr>
          </w:rPrChange>
        </w:rPr>
        <w:t xml:space="preserve"> </w:t>
      </w:r>
      <w:r w:rsidR="00CA26FD" w:rsidRPr="004E7DBD">
        <w:rPr>
          <w:rPrChange w:id="12457" w:author="Alexandre Marcondes" w:date="2019-07-09T18:16:00Z">
            <w:rPr/>
          </w:rPrChange>
        </w:rPr>
        <w:t>SDK.</w:t>
      </w:r>
    </w:p>
    <w:p w:rsidR="00CA26FD" w:rsidRPr="004E7DBD" w:rsidRDefault="00CA26FD" w:rsidP="0061071F">
      <w:pPr>
        <w:rPr>
          <w:rPrChange w:id="12458" w:author="Alexandre Marcondes" w:date="2019-07-09T18:16:00Z">
            <w:rPr/>
          </w:rPrChange>
        </w:rPr>
      </w:pPr>
      <w:r w:rsidRPr="004E7DBD">
        <w:rPr>
          <w:rPrChange w:id="12459" w:author="Alexandre Marcondes" w:date="2019-07-09T18:16:00Z">
            <w:rPr/>
          </w:rPrChange>
        </w:rPr>
        <w:t xml:space="preserve">Nas especificações do </w:t>
      </w:r>
      <w:proofErr w:type="spellStart"/>
      <w:r w:rsidRPr="004E7DBD">
        <w:rPr>
          <w:i/>
          <w:rPrChange w:id="12460" w:author="Alexandre Marcondes" w:date="2019-07-09T18:16:00Z">
            <w:rPr>
              <w:i/>
            </w:rPr>
          </w:rPrChange>
        </w:rPr>
        <w:t>Onboard</w:t>
      </w:r>
      <w:proofErr w:type="spellEnd"/>
      <w:r w:rsidRPr="004E7DBD">
        <w:rPr>
          <w:i/>
          <w:rPrChange w:id="12461" w:author="Alexandre Marcondes" w:date="2019-07-09T18:16:00Z">
            <w:rPr>
              <w:i/>
            </w:rPr>
          </w:rPrChange>
        </w:rPr>
        <w:t xml:space="preserve"> </w:t>
      </w:r>
      <w:r w:rsidRPr="004E7DBD">
        <w:rPr>
          <w:rPrChange w:id="12462" w:author="Alexandre Marcondes" w:date="2019-07-09T18:16:00Z">
            <w:rPr/>
          </w:rPrChange>
        </w:rPr>
        <w:t>SDK para ROS estão disponív</w:t>
      </w:r>
      <w:r w:rsidR="00B576FD" w:rsidRPr="004E7DBD">
        <w:rPr>
          <w:rPrChange w:id="12463" w:author="Alexandre Marcondes" w:date="2019-07-09T18:16:00Z">
            <w:rPr/>
          </w:rPrChange>
        </w:rPr>
        <w:t xml:space="preserve">eis controladores de voo e </w:t>
      </w:r>
      <w:proofErr w:type="spellStart"/>
      <w:r w:rsidR="00B576FD" w:rsidRPr="004E7DBD">
        <w:rPr>
          <w:rPrChange w:id="12464" w:author="Alexandre Marcondes" w:date="2019-07-09T18:16:00Z">
            <w:rPr/>
          </w:rPrChange>
        </w:rPr>
        <w:t>VANT</w:t>
      </w:r>
      <w:r w:rsidR="00B21299" w:rsidRPr="004E7DBD">
        <w:rPr>
          <w:rPrChange w:id="12465" w:author="Alexandre Marcondes" w:date="2019-07-09T18:16:00Z">
            <w:rPr/>
          </w:rPrChange>
        </w:rPr>
        <w:t>s</w:t>
      </w:r>
      <w:proofErr w:type="spellEnd"/>
      <w:r w:rsidR="00B21299" w:rsidRPr="004E7DBD">
        <w:rPr>
          <w:rPrChange w:id="12466" w:author="Alexandre Marcondes" w:date="2019-07-09T18:16:00Z">
            <w:rPr/>
          </w:rPrChange>
        </w:rPr>
        <w:t xml:space="preserve"> </w:t>
      </w:r>
      <w:sdt>
        <w:sdtPr>
          <w:rPr>
            <w:rPrChange w:id="12467" w:author="Alexandre Marcondes" w:date="2019-07-09T18:16:00Z">
              <w:rPr/>
            </w:rPrChange>
          </w:rPr>
          <w:id w:val="-57026580"/>
          <w:citation/>
        </w:sdtPr>
        <w:sdtContent>
          <w:r w:rsidR="00B21299" w:rsidRPr="004E7DBD">
            <w:rPr>
              <w:rPrChange w:id="12468" w:author="Alexandre Marcondes" w:date="2019-07-09T18:16:00Z">
                <w:rPr/>
              </w:rPrChange>
            </w:rPr>
            <w:fldChar w:fldCharType="begin"/>
          </w:r>
          <w:r w:rsidR="00B21299" w:rsidRPr="004E7DBD">
            <w:rPr>
              <w:rPrChange w:id="12469" w:author="Alexandre Marcondes" w:date="2019-07-09T18:16:00Z">
                <w:rPr/>
              </w:rPrChange>
            </w:rPr>
            <w:instrText xml:space="preserve"> CITATION DJI1911 \l 1046 </w:instrText>
          </w:r>
          <w:r w:rsidR="00B21299" w:rsidRPr="004E7DBD">
            <w:rPr>
              <w:rPrChange w:id="12470" w:author="Alexandre Marcondes" w:date="2019-07-09T18:16:00Z">
                <w:rPr/>
              </w:rPrChange>
            </w:rPr>
            <w:fldChar w:fldCharType="separate"/>
          </w:r>
          <w:r w:rsidR="00FF594D" w:rsidRPr="004E7DBD">
            <w:rPr>
              <w:noProof/>
              <w:rPrChange w:id="12471" w:author="Alexandre Marcondes" w:date="2019-07-09T18:16:00Z">
                <w:rPr>
                  <w:noProof/>
                </w:rPr>
              </w:rPrChange>
            </w:rPr>
            <w:t>(44)</w:t>
          </w:r>
          <w:r w:rsidR="00B21299" w:rsidRPr="004E7DBD">
            <w:rPr>
              <w:rPrChange w:id="12472" w:author="Alexandre Marcondes" w:date="2019-07-09T18:16:00Z">
                <w:rPr/>
              </w:rPrChange>
            </w:rPr>
            <w:fldChar w:fldCharType="end"/>
          </w:r>
        </w:sdtContent>
      </w:sdt>
      <w:r w:rsidRPr="004E7DBD">
        <w:rPr>
          <w:rPrChange w:id="12473" w:author="Alexandre Marcondes" w:date="2019-07-09T18:16:00Z">
            <w:rPr/>
          </w:rPrChange>
        </w:rPr>
        <w:t>. Os controladores de voo foram descartados</w:t>
      </w:r>
      <w:proofErr w:type="gramStart"/>
      <w:r w:rsidRPr="004E7DBD">
        <w:rPr>
          <w:rPrChange w:id="12474" w:author="Alexandre Marcondes" w:date="2019-07-09T18:16:00Z">
            <w:rPr/>
          </w:rPrChange>
        </w:rPr>
        <w:t xml:space="preserve"> pois</w:t>
      </w:r>
      <w:proofErr w:type="gramEnd"/>
      <w:r w:rsidRPr="004E7DBD">
        <w:rPr>
          <w:rPrChange w:id="12475" w:author="Alexandre Marcondes" w:date="2019-07-09T18:16:00Z">
            <w:rPr/>
          </w:rPrChange>
        </w:rPr>
        <w:t xml:space="preserve"> exigem </w:t>
      </w:r>
      <w:r w:rsidR="006838A8" w:rsidRPr="004E7DBD">
        <w:rPr>
          <w:rPrChange w:id="12476" w:author="Alexandre Marcondes" w:date="2019-07-09T18:16:00Z">
            <w:rPr/>
          </w:rPrChange>
        </w:rPr>
        <w:t>a construção do</w:t>
      </w:r>
      <w:r w:rsidRPr="004E7DBD">
        <w:rPr>
          <w:rPrChange w:id="12477" w:author="Alexandre Marcondes" w:date="2019-07-09T18:16:00Z">
            <w:rPr/>
          </w:rPrChange>
        </w:rPr>
        <w:t xml:space="preserve"> VANT</w:t>
      </w:r>
      <w:r w:rsidR="00B576FD" w:rsidRPr="004E7DBD">
        <w:rPr>
          <w:rPrChange w:id="12478" w:author="Alexandre Marcondes" w:date="2019-07-09T18:16:00Z">
            <w:rPr/>
          </w:rPrChange>
        </w:rPr>
        <w:t xml:space="preserve"> ou aquisição e integração de um </w:t>
      </w:r>
      <w:r w:rsidR="00B576FD" w:rsidRPr="004E7DBD">
        <w:rPr>
          <w:i/>
          <w:rPrChange w:id="12479" w:author="Alexandre Marcondes" w:date="2019-07-09T18:16:00Z">
            <w:rPr>
              <w:i/>
            </w:rPr>
          </w:rPrChange>
        </w:rPr>
        <w:t>frame</w:t>
      </w:r>
      <w:r w:rsidR="00B576FD" w:rsidRPr="004E7DBD">
        <w:rPr>
          <w:rPrChange w:id="12480" w:author="Alexandre Marcondes" w:date="2019-07-09T18:16:00Z">
            <w:rPr/>
          </w:rPrChange>
        </w:rPr>
        <w:t xml:space="preserve"> para VANT. Dentre os VANT disponíveis estão o modelo </w:t>
      </w:r>
      <w:r w:rsidR="00B21299" w:rsidRPr="004E7DBD">
        <w:rPr>
          <w:rPrChange w:id="12481" w:author="Alexandre Marcondes" w:date="2019-07-09T18:16:00Z">
            <w:rPr/>
          </w:rPrChange>
        </w:rPr>
        <w:t>M600</w:t>
      </w:r>
      <w:r w:rsidR="00B576FD" w:rsidRPr="004E7DBD">
        <w:rPr>
          <w:rPrChange w:id="12482" w:author="Alexandre Marcondes" w:date="2019-07-09T18:16:00Z">
            <w:rPr/>
          </w:rPrChange>
        </w:rPr>
        <w:t xml:space="preserve"> Pro</w:t>
      </w:r>
      <w:r w:rsidR="00B21299" w:rsidRPr="004E7DBD">
        <w:rPr>
          <w:rPrChange w:id="12483" w:author="Alexandre Marcondes" w:date="2019-07-09T18:16:00Z">
            <w:rPr/>
          </w:rPrChange>
        </w:rPr>
        <w:t xml:space="preserve">, </w:t>
      </w:r>
      <w:r w:rsidR="00B576FD" w:rsidRPr="004E7DBD">
        <w:rPr>
          <w:rPrChange w:id="12484" w:author="Alexandre Marcondes" w:date="2019-07-09T18:16:00Z">
            <w:rPr/>
          </w:rPrChange>
        </w:rPr>
        <w:t xml:space="preserve">DJI </w:t>
      </w:r>
      <w:proofErr w:type="spellStart"/>
      <w:r w:rsidR="00B576FD" w:rsidRPr="004E7DBD">
        <w:rPr>
          <w:rPrChange w:id="12485" w:author="Alexandre Marcondes" w:date="2019-07-09T18:16:00Z">
            <w:rPr/>
          </w:rPrChange>
        </w:rPr>
        <w:t>Matrice</w:t>
      </w:r>
      <w:proofErr w:type="spellEnd"/>
      <w:r w:rsidR="00B576FD" w:rsidRPr="004E7DBD">
        <w:rPr>
          <w:rPrChange w:id="12486" w:author="Alexandre Marcondes" w:date="2019-07-09T18:16:00Z">
            <w:rPr/>
          </w:rPrChange>
        </w:rPr>
        <w:t xml:space="preserve"> 100 e o M210 RTK</w:t>
      </w:r>
      <w:r w:rsidR="0052718E" w:rsidRPr="004E7DBD">
        <w:rPr>
          <w:rPrChange w:id="12487" w:author="Alexandre Marcondes" w:date="2019-07-09T18:16:00Z">
            <w:rPr/>
          </w:rPrChange>
        </w:rPr>
        <w:t>.</w:t>
      </w:r>
    </w:p>
    <w:p w:rsidR="0061071F" w:rsidRPr="004E7DBD" w:rsidRDefault="0052718E" w:rsidP="0061071F">
      <w:pPr>
        <w:rPr>
          <w:rPrChange w:id="12488" w:author="Alexandre Marcondes" w:date="2019-07-09T18:16:00Z">
            <w:rPr/>
          </w:rPrChange>
        </w:rPr>
      </w:pPr>
      <w:r w:rsidRPr="004E7DBD">
        <w:rPr>
          <w:rPrChange w:id="12489" w:author="Alexandre Marcondes" w:date="2019-07-09T18:16:00Z">
            <w:rPr/>
          </w:rPrChange>
        </w:rPr>
        <w:t>Qualquer</w:t>
      </w:r>
      <w:r w:rsidR="00B21299" w:rsidRPr="004E7DBD">
        <w:rPr>
          <w:rPrChange w:id="12490" w:author="Alexandre Marcondes" w:date="2019-07-09T18:16:00Z">
            <w:rPr/>
          </w:rPrChange>
        </w:rPr>
        <w:t xml:space="preserve"> </w:t>
      </w:r>
      <w:r w:rsidRPr="004E7DBD">
        <w:rPr>
          <w:rPrChange w:id="12491" w:author="Alexandre Marcondes" w:date="2019-07-09T18:16:00Z">
            <w:rPr/>
          </w:rPrChange>
        </w:rPr>
        <w:t xml:space="preserve">um dos </w:t>
      </w:r>
      <w:proofErr w:type="gramStart"/>
      <w:r w:rsidRPr="004E7DBD">
        <w:rPr>
          <w:rPrChange w:id="12492" w:author="Alexandre Marcondes" w:date="2019-07-09T18:16:00Z">
            <w:rPr/>
          </w:rPrChange>
        </w:rPr>
        <w:t>3</w:t>
      </w:r>
      <w:proofErr w:type="gramEnd"/>
      <w:r w:rsidRPr="004E7DBD">
        <w:rPr>
          <w:rPrChange w:id="12493" w:author="Alexandre Marcondes" w:date="2019-07-09T18:16:00Z">
            <w:rPr/>
          </w:rPrChange>
        </w:rPr>
        <w:t xml:space="preserve"> modelos de VANT possui compatibilidade com a </w:t>
      </w:r>
      <w:r w:rsidRPr="004E7DBD">
        <w:rPr>
          <w:i/>
          <w:rPrChange w:id="12494" w:author="Alexandre Marcondes" w:date="2019-07-09T18:16:00Z">
            <w:rPr>
              <w:i/>
            </w:rPr>
          </w:rPrChange>
        </w:rPr>
        <w:t xml:space="preserve">mobile </w:t>
      </w:r>
      <w:r w:rsidRPr="004E7DBD">
        <w:rPr>
          <w:rPrChange w:id="12495" w:author="Alexandre Marcondes" w:date="2019-07-09T18:16:00Z">
            <w:rPr/>
          </w:rPrChange>
        </w:rPr>
        <w:t xml:space="preserve">e </w:t>
      </w:r>
      <w:proofErr w:type="spellStart"/>
      <w:r w:rsidRPr="004E7DBD">
        <w:rPr>
          <w:i/>
          <w:rPrChange w:id="12496" w:author="Alexandre Marcondes" w:date="2019-07-09T18:16:00Z">
            <w:rPr>
              <w:i/>
            </w:rPr>
          </w:rPrChange>
        </w:rPr>
        <w:t>Onboard</w:t>
      </w:r>
      <w:proofErr w:type="spellEnd"/>
      <w:r w:rsidRPr="004E7DBD">
        <w:rPr>
          <w:i/>
          <w:rPrChange w:id="12497" w:author="Alexandre Marcondes" w:date="2019-07-09T18:16:00Z">
            <w:rPr>
              <w:i/>
            </w:rPr>
          </w:rPrChange>
        </w:rPr>
        <w:t xml:space="preserve"> SDK,</w:t>
      </w:r>
      <w:r w:rsidR="006838A8" w:rsidRPr="004E7DBD">
        <w:rPr>
          <w:rPrChange w:id="12498" w:author="Alexandre Marcondes" w:date="2019-07-09T18:16:00Z">
            <w:rPr/>
          </w:rPrChange>
        </w:rPr>
        <w:t xml:space="preserve"> </w:t>
      </w:r>
      <w:r w:rsidR="00B21299" w:rsidRPr="004E7DBD">
        <w:rPr>
          <w:rPrChange w:id="12499" w:author="Alexandre Marcondes" w:date="2019-07-09T18:16:00Z">
            <w:rPr/>
          </w:rPrChange>
        </w:rPr>
        <w:t xml:space="preserve">porém o </w:t>
      </w:r>
      <w:proofErr w:type="spellStart"/>
      <w:r w:rsidR="00B21299" w:rsidRPr="004E7DBD">
        <w:rPr>
          <w:rPrChange w:id="12500" w:author="Alexandre Marcondes" w:date="2019-07-09T18:16:00Z">
            <w:rPr/>
          </w:rPrChange>
        </w:rPr>
        <w:t>Matrice</w:t>
      </w:r>
      <w:proofErr w:type="spellEnd"/>
      <w:r w:rsidR="00B21299" w:rsidRPr="004E7DBD">
        <w:rPr>
          <w:rPrChange w:id="12501" w:author="Alexandre Marcondes" w:date="2019-07-09T18:16:00Z">
            <w:rPr/>
          </w:rPrChange>
        </w:rPr>
        <w:t xml:space="preserv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Pr="004E7DBD" w:rsidRDefault="0064272D" w:rsidP="00057259">
      <w:pPr>
        <w:rPr>
          <w:rPrChange w:id="12502" w:author="Alexandre Marcondes" w:date="2019-07-09T18:16:00Z">
            <w:rPr/>
          </w:rPrChange>
        </w:rPr>
      </w:pPr>
      <w:r w:rsidRPr="004E7DBD">
        <w:rPr>
          <w:rPrChange w:id="12503" w:author="Alexandre Marcondes" w:date="2019-07-09T18:16:00Z">
            <w:rPr/>
          </w:rPrChange>
        </w:rPr>
        <w:t xml:space="preserve">O VANT escolhido possui </w:t>
      </w:r>
      <w:proofErr w:type="gramStart"/>
      <w:r w:rsidRPr="004E7DBD">
        <w:rPr>
          <w:rPrChange w:id="12504" w:author="Alexandre Marcondes" w:date="2019-07-09T18:16:00Z">
            <w:rPr/>
          </w:rPrChange>
        </w:rPr>
        <w:t>3</w:t>
      </w:r>
      <w:proofErr w:type="gramEnd"/>
      <w:r w:rsidRPr="004E7DBD">
        <w:rPr>
          <w:rPrChange w:id="12505" w:author="Alexandre Marcondes" w:date="2019-07-09T18:16:00Z">
            <w:rPr/>
          </w:rPrChange>
        </w:rPr>
        <w:t xml:space="preserve"> opções de SDK para desenvolvimento, sendo a </w:t>
      </w:r>
      <w:proofErr w:type="spellStart"/>
      <w:r w:rsidRPr="004E7DBD">
        <w:rPr>
          <w:i/>
          <w:rPrChange w:id="12506" w:author="Alexandre Marcondes" w:date="2019-07-09T18:16:00Z">
            <w:rPr>
              <w:i/>
            </w:rPr>
          </w:rPrChange>
        </w:rPr>
        <w:t>Onboard</w:t>
      </w:r>
      <w:proofErr w:type="spellEnd"/>
      <w:r w:rsidRPr="004E7DBD">
        <w:rPr>
          <w:rPrChange w:id="12507" w:author="Alexandre Marcondes" w:date="2019-07-09T18:16:00Z">
            <w:rPr/>
          </w:rPrChange>
        </w:rPr>
        <w:t xml:space="preserve"> a opção que tornaria possível implementar um micro controlador no VANT. Com um micro controlador </w:t>
      </w:r>
      <w:r w:rsidR="00057259" w:rsidRPr="004E7DBD">
        <w:rPr>
          <w:rPrChange w:id="12508" w:author="Alexandre Marcondes" w:date="2019-07-09T18:16:00Z">
            <w:rPr/>
          </w:rPrChange>
        </w:rPr>
        <w:t xml:space="preserve">e o </w:t>
      </w:r>
      <w:proofErr w:type="spellStart"/>
      <w:r w:rsidR="00057259" w:rsidRPr="004E7DBD">
        <w:rPr>
          <w:i/>
          <w:rPrChange w:id="12509" w:author="Alexandre Marcondes" w:date="2019-07-09T18:16:00Z">
            <w:rPr>
              <w:i/>
            </w:rPr>
          </w:rPrChange>
        </w:rPr>
        <w:t>Onboard</w:t>
      </w:r>
      <w:proofErr w:type="spellEnd"/>
      <w:r w:rsidR="00057259" w:rsidRPr="004E7DBD">
        <w:rPr>
          <w:i/>
          <w:rPrChange w:id="12510" w:author="Alexandre Marcondes" w:date="2019-07-09T18:16:00Z">
            <w:rPr>
              <w:i/>
            </w:rPr>
          </w:rPrChange>
        </w:rPr>
        <w:t xml:space="preserve"> SDK</w:t>
      </w:r>
      <w:r w:rsidR="00057259" w:rsidRPr="004E7DBD">
        <w:rPr>
          <w:rPrChange w:id="12511" w:author="Alexandre Marcondes" w:date="2019-07-09T18:16:00Z">
            <w:rPr/>
          </w:rPrChange>
        </w:rPr>
        <w:t>,</w:t>
      </w:r>
      <w:r w:rsidR="00057259" w:rsidRPr="004E7DBD">
        <w:rPr>
          <w:i/>
          <w:rPrChange w:id="12512" w:author="Alexandre Marcondes" w:date="2019-07-09T18:16:00Z">
            <w:rPr>
              <w:i/>
            </w:rPr>
          </w:rPrChange>
        </w:rPr>
        <w:t xml:space="preserve"> </w:t>
      </w:r>
      <w:r w:rsidRPr="004E7DBD">
        <w:rPr>
          <w:rPrChange w:id="12513" w:author="Alexandre Marcondes" w:date="2019-07-09T18:16:00Z">
            <w:rPr/>
          </w:rPrChange>
        </w:rPr>
        <w:t>o controle d</w:t>
      </w:r>
      <w:r w:rsidR="00B21299" w:rsidRPr="004E7DBD">
        <w:rPr>
          <w:rPrChange w:id="12514" w:author="Alexandre Marcondes" w:date="2019-07-09T18:16:00Z">
            <w:rPr/>
          </w:rPrChange>
        </w:rPr>
        <w:t>e posição</w:t>
      </w:r>
      <w:r w:rsidRPr="004E7DBD">
        <w:rPr>
          <w:rPrChange w:id="12515" w:author="Alexandre Marcondes" w:date="2019-07-09T18:16:00Z">
            <w:rPr/>
          </w:rPrChange>
        </w:rPr>
        <w:t xml:space="preserve"> poderia ser integrado com outros dispositivos, como </w:t>
      </w:r>
      <w:proofErr w:type="gramStart"/>
      <w:r w:rsidRPr="004E7DBD">
        <w:rPr>
          <w:rPrChange w:id="12516" w:author="Alexandre Marcondes" w:date="2019-07-09T18:16:00Z">
            <w:rPr/>
          </w:rPrChange>
        </w:rPr>
        <w:t>por exemplo</w:t>
      </w:r>
      <w:proofErr w:type="gramEnd"/>
      <w:r w:rsidRPr="004E7DBD">
        <w:rPr>
          <w:rPrChange w:id="12517" w:author="Alexandre Marcondes" w:date="2019-07-09T18:16:00Z">
            <w:rPr/>
          </w:rPrChange>
        </w:rPr>
        <w:t xml:space="preserve"> uma câmera ou um receptor de sinal </w:t>
      </w:r>
      <w:proofErr w:type="spellStart"/>
      <w:r w:rsidRPr="004E7DBD">
        <w:rPr>
          <w:rPrChange w:id="12518" w:author="Alexandre Marcondes" w:date="2019-07-09T18:16:00Z">
            <w:rPr/>
          </w:rPrChange>
        </w:rPr>
        <w:t>iGPS</w:t>
      </w:r>
      <w:proofErr w:type="spellEnd"/>
      <w:r w:rsidRPr="004E7DBD">
        <w:rPr>
          <w:rPrChange w:id="12519" w:author="Alexandre Marcondes" w:date="2019-07-09T18:16:00Z">
            <w:rPr/>
          </w:rPrChange>
        </w:rPr>
        <w:t xml:space="preserve">. Com o uso do micro controlador e de receptores de sinal </w:t>
      </w:r>
      <w:proofErr w:type="spellStart"/>
      <w:proofErr w:type="gramStart"/>
      <w:r w:rsidRPr="004E7DBD">
        <w:rPr>
          <w:rPrChange w:id="12520" w:author="Alexandre Marcondes" w:date="2019-07-09T18:16:00Z">
            <w:rPr/>
          </w:rPrChange>
        </w:rPr>
        <w:t>iGPS</w:t>
      </w:r>
      <w:proofErr w:type="spellEnd"/>
      <w:proofErr w:type="gramEnd"/>
      <w:r w:rsidRPr="004E7DBD">
        <w:rPr>
          <w:rPrChange w:id="12521" w:author="Alexandre Marcondes" w:date="2019-07-09T18:16:00Z">
            <w:rPr/>
          </w:rPrChange>
        </w:rPr>
        <w:t xml:space="preserve"> seria possível realizar o controle de posição do VANT em voo, sendo o papel da estação de comando enviar as rotas de posições baseadas na variável do sistema de localização desejado e não em GPS</w:t>
      </w:r>
      <w:r w:rsidR="00057259" w:rsidRPr="004E7DBD">
        <w:rPr>
          <w:rPrChange w:id="12522" w:author="Alexandre Marcondes" w:date="2019-07-09T18:16:00Z">
            <w:rPr/>
          </w:rPrChange>
        </w:rPr>
        <w:t>.</w:t>
      </w:r>
    </w:p>
    <w:p w:rsidR="005B4F77" w:rsidRPr="004E7DBD" w:rsidRDefault="005B4F77" w:rsidP="00B21299">
      <w:pPr>
        <w:ind w:firstLine="0"/>
        <w:rPr>
          <w:szCs w:val="24"/>
          <w:rPrChange w:id="12523" w:author="Alexandre Marcondes" w:date="2019-07-09T18:16:00Z">
            <w:rPr>
              <w:szCs w:val="24"/>
            </w:rPr>
          </w:rPrChange>
        </w:rPr>
      </w:pPr>
    </w:p>
    <w:p w:rsidR="00AA11EC" w:rsidRPr="004E7DBD" w:rsidRDefault="00AA11EC">
      <w:pPr>
        <w:rPr>
          <w:szCs w:val="24"/>
          <w:rPrChange w:id="12524" w:author="Alexandre Marcondes" w:date="2019-07-09T18:16:00Z">
            <w:rPr>
              <w:szCs w:val="24"/>
            </w:rPr>
          </w:rPrChange>
        </w:rPr>
      </w:pPr>
    </w:p>
    <w:p w:rsidR="00FA721D" w:rsidRPr="004E7DBD" w:rsidRDefault="00C77A8D" w:rsidP="005B4F77">
      <w:pPr>
        <w:pStyle w:val="Ttulo1"/>
        <w:numPr>
          <w:ilvl w:val="0"/>
          <w:numId w:val="6"/>
        </w:numPr>
        <w:rPr>
          <w:rPrChange w:id="12525" w:author="Alexandre Marcondes" w:date="2019-07-09T18:16:00Z">
            <w:rPr/>
          </w:rPrChange>
        </w:rPr>
      </w:pPr>
      <w:bookmarkStart w:id="12526" w:name="_Toc9088235"/>
      <w:bookmarkStart w:id="12527" w:name="_Toc9088739"/>
      <w:bookmarkStart w:id="12528" w:name="_Toc9088944"/>
      <w:bookmarkStart w:id="12529" w:name="_Toc11256312"/>
      <w:r w:rsidRPr="004E7DBD">
        <w:rPr>
          <w:rPrChange w:id="12530" w:author="Alexandre Marcondes" w:date="2019-07-09T18:16:00Z">
            <w:rPr/>
          </w:rPrChange>
        </w:rPr>
        <w:lastRenderedPageBreak/>
        <w:t>CON</w:t>
      </w:r>
      <w:r w:rsidR="00D632E9" w:rsidRPr="004E7DBD">
        <w:rPr>
          <w:rPrChange w:id="12531" w:author="Alexandre Marcondes" w:date="2019-07-09T18:16:00Z">
            <w:rPr/>
          </w:rPrChange>
        </w:rPr>
        <w:t xml:space="preserve">SIDERAÇÕES </w:t>
      </w:r>
      <w:bookmarkEnd w:id="12526"/>
      <w:bookmarkEnd w:id="12527"/>
      <w:bookmarkEnd w:id="12528"/>
      <w:r w:rsidRPr="004E7DBD">
        <w:rPr>
          <w:rPrChange w:id="12532" w:author="Alexandre Marcondes" w:date="2019-07-09T18:16:00Z">
            <w:rPr/>
          </w:rPrChange>
        </w:rPr>
        <w:t>FINAIS E PERSPECTIVAS</w:t>
      </w:r>
      <w:bookmarkEnd w:id="12529"/>
    </w:p>
    <w:p w:rsidR="005B4F77" w:rsidRPr="004E7DBD" w:rsidRDefault="005B4F77" w:rsidP="005B4F77">
      <w:pPr>
        <w:rPr>
          <w:rPrChange w:id="12533" w:author="Alexandre Marcondes" w:date="2019-07-09T18:16:00Z">
            <w:rPr/>
          </w:rPrChange>
        </w:rPr>
      </w:pPr>
    </w:p>
    <w:p w:rsidR="001E72BB" w:rsidRPr="004E7DBD" w:rsidRDefault="001E72BB" w:rsidP="001E72BB">
      <w:pPr>
        <w:rPr>
          <w:rPrChange w:id="12534" w:author="Alexandre Marcondes" w:date="2019-07-09T18:16:00Z">
            <w:rPr/>
          </w:rPrChange>
        </w:rPr>
      </w:pPr>
      <w:r w:rsidRPr="004E7DBD">
        <w:rPr>
          <w:rPrChange w:id="12535" w:author="Alexandre Marcondes" w:date="2019-07-09T18:16:00Z">
            <w:rPr/>
          </w:rPrChange>
        </w:rPr>
        <w:t xml:space="preserve">A solução deste trabalho compreende o resultado do desenvolvimento de sistema de software capaz de gerar rotas livres de colisões baseadas em um mapa de obstáculos configurável, e controlar a sua execução em </w:t>
      </w:r>
      <w:proofErr w:type="spellStart"/>
      <w:r w:rsidRPr="004E7DBD">
        <w:rPr>
          <w:rPrChange w:id="12536" w:author="Alexandre Marcondes" w:date="2019-07-09T18:16:00Z">
            <w:rPr/>
          </w:rPrChange>
        </w:rPr>
        <w:t>VANTs</w:t>
      </w:r>
      <w:proofErr w:type="spellEnd"/>
      <w:r w:rsidRPr="004E7DBD">
        <w:rPr>
          <w:rPrChange w:id="12537" w:author="Alexandre Marcondes" w:date="2019-07-09T18:16:00Z">
            <w:rPr/>
          </w:rPrChange>
        </w:rPr>
        <w:t xml:space="preserve"> virtuais ou reais. </w:t>
      </w:r>
    </w:p>
    <w:p w:rsidR="001E72BB" w:rsidRPr="004E7DBD" w:rsidRDefault="001E72BB" w:rsidP="001E72BB">
      <w:pPr>
        <w:rPr>
          <w:rPrChange w:id="12538" w:author="Alexandre Marcondes" w:date="2019-07-09T18:16:00Z">
            <w:rPr/>
          </w:rPrChange>
        </w:rPr>
      </w:pPr>
      <w:r w:rsidRPr="004E7DBD">
        <w:rPr>
          <w:rPrChange w:id="12539" w:author="Alexandre Marcondes" w:date="2019-07-09T18:16:00Z">
            <w:rPr/>
          </w:rPrChange>
        </w:rPr>
        <w:t xml:space="preserve">Os resultados do sistema gerador de rotas adaptativas foram satisfatórios quanto </w:t>
      </w:r>
      <w:proofErr w:type="gramStart"/>
      <w:r w:rsidRPr="004E7DBD">
        <w:rPr>
          <w:rPrChange w:id="12540" w:author="Alexandre Marcondes" w:date="2019-07-09T18:16:00Z">
            <w:rPr/>
          </w:rPrChange>
        </w:rPr>
        <w:t>a</w:t>
      </w:r>
      <w:proofErr w:type="gramEnd"/>
      <w:r w:rsidRPr="004E7DBD">
        <w:rPr>
          <w:rPrChange w:id="12541" w:author="Alexandre Marcondes" w:date="2019-07-09T18:16:00Z">
            <w:rPr/>
          </w:rPrChange>
        </w:rPr>
        <w:t xml:space="preserve"> geração e controle das rotas entre a estação de comando e o gerenciador de voo. O sistema, porém, não pôde ser aplicado em </w:t>
      </w:r>
      <w:proofErr w:type="gramStart"/>
      <w:r w:rsidRPr="004E7DBD">
        <w:rPr>
          <w:rPrChange w:id="12542" w:author="Alexandre Marcondes" w:date="2019-07-09T18:16:00Z">
            <w:rPr/>
          </w:rPrChange>
        </w:rPr>
        <w:t>todas</w:t>
      </w:r>
      <w:proofErr w:type="gramEnd"/>
      <w:r w:rsidRPr="004E7DBD">
        <w:rPr>
          <w:rPrChange w:id="12543" w:author="Alexandre Marcondes" w:date="2019-07-09T18:16:00Z">
            <w:rPr/>
          </w:rPrChange>
        </w:rPr>
        <w:t xml:space="preserve"> etapas de atuação, faltando como passo final o uso do VANT real para testar a aplicação devido a limitações físicas do próprio VANT. Em resposta a esta necessidade um VANT com potencialidade de desenvolvido maior foi especificado.</w:t>
      </w:r>
    </w:p>
    <w:p w:rsidR="001E72BB" w:rsidRPr="004E7DBD" w:rsidRDefault="001E72BB" w:rsidP="001E72BB">
      <w:pPr>
        <w:rPr>
          <w:rPrChange w:id="12544" w:author="Alexandre Marcondes" w:date="2019-07-09T18:16:00Z">
            <w:rPr/>
          </w:rPrChange>
        </w:rPr>
      </w:pPr>
      <w:r w:rsidRPr="004E7DBD">
        <w:rPr>
          <w:rPrChange w:id="12545" w:author="Alexandre Marcondes" w:date="2019-07-09T18:16:00Z">
            <w:rPr/>
          </w:rPrChange>
        </w:rPr>
        <w:t>Como sugestão de trabalhos e incrementos de software pode-se citar como parte de um projeto de melhoria as seguintes funcionalidades:</w:t>
      </w:r>
    </w:p>
    <w:p w:rsidR="001E72BB" w:rsidRPr="004E7DBD" w:rsidRDefault="001E72BB" w:rsidP="001E72BB">
      <w:pPr>
        <w:rPr>
          <w:rPrChange w:id="12546" w:author="Alexandre Marcondes" w:date="2019-07-09T18:16:00Z">
            <w:rPr/>
          </w:rPrChange>
        </w:rPr>
      </w:pPr>
    </w:p>
    <w:p w:rsidR="001E72BB" w:rsidRPr="004E7DBD" w:rsidRDefault="001E72BB" w:rsidP="001E72BB">
      <w:pPr>
        <w:pStyle w:val="PargrafodaLista"/>
        <w:numPr>
          <w:ilvl w:val="0"/>
          <w:numId w:val="50"/>
        </w:numPr>
        <w:rPr>
          <w:rPrChange w:id="12547" w:author="Alexandre Marcondes" w:date="2019-07-09T18:16:00Z">
            <w:rPr/>
          </w:rPrChange>
        </w:rPr>
      </w:pPr>
      <w:r w:rsidRPr="004E7DBD">
        <w:rPr>
          <w:rPrChange w:id="12548" w:author="Alexandre Marcondes" w:date="2019-07-09T18:16:00Z">
            <w:rPr/>
          </w:rPrChange>
        </w:rPr>
        <w:t xml:space="preserve">A atualização do mapa de obstáculo durante a execução com o uso de uma </w:t>
      </w:r>
      <w:proofErr w:type="spellStart"/>
      <w:r w:rsidRPr="004E7DBD">
        <w:rPr>
          <w:rPrChange w:id="12549" w:author="Alexandre Marcondes" w:date="2019-07-09T18:16:00Z">
            <w:rPr/>
          </w:rPrChange>
        </w:rPr>
        <w:t>camera</w:t>
      </w:r>
      <w:proofErr w:type="spellEnd"/>
    </w:p>
    <w:p w:rsidR="001E72BB" w:rsidRPr="004E7DBD" w:rsidRDefault="001E72BB" w:rsidP="001E72BB">
      <w:pPr>
        <w:pStyle w:val="PargrafodaLista"/>
        <w:numPr>
          <w:ilvl w:val="0"/>
          <w:numId w:val="50"/>
        </w:numPr>
        <w:rPr>
          <w:rPrChange w:id="12550" w:author="Alexandre Marcondes" w:date="2019-07-09T18:16:00Z">
            <w:rPr/>
          </w:rPrChange>
        </w:rPr>
      </w:pPr>
      <w:r w:rsidRPr="004E7DBD">
        <w:rPr>
          <w:rPrChange w:id="12551" w:author="Alexandre Marcondes" w:date="2019-07-09T18:16:00Z">
            <w:rPr/>
          </w:rPrChange>
        </w:rPr>
        <w:t xml:space="preserve">O uso de ângulos de orientação em volta dos eixos espaciais para controle de posição, ao invés de coordenadas geométricas e deslocamento da função de controle de posição para o </w:t>
      </w:r>
      <w:proofErr w:type="gramStart"/>
      <w:r w:rsidRPr="004E7DBD">
        <w:rPr>
          <w:rPrChange w:id="12552" w:author="Alexandre Marcondes" w:date="2019-07-09T18:16:00Z">
            <w:rPr/>
          </w:rPrChange>
        </w:rPr>
        <w:t>VANT</w:t>
      </w:r>
      <w:proofErr w:type="gramEnd"/>
    </w:p>
    <w:p w:rsidR="001E72BB" w:rsidRPr="004E7DBD" w:rsidRDefault="001E72BB" w:rsidP="001E72BB">
      <w:pPr>
        <w:pStyle w:val="PargrafodaLista"/>
        <w:numPr>
          <w:ilvl w:val="0"/>
          <w:numId w:val="50"/>
        </w:numPr>
        <w:rPr>
          <w:rPrChange w:id="12553" w:author="Alexandre Marcondes" w:date="2019-07-09T18:16:00Z">
            <w:rPr/>
          </w:rPrChange>
        </w:rPr>
      </w:pPr>
      <w:r w:rsidRPr="004E7DBD">
        <w:rPr>
          <w:rPrChange w:id="12554" w:author="Alexandre Marcondes" w:date="2019-07-09T18:16:00Z">
            <w:rPr/>
          </w:rPrChange>
        </w:rPr>
        <w:t>Implantação de um sistema de coordenadas local (</w:t>
      </w:r>
      <w:proofErr w:type="spellStart"/>
      <w:proofErr w:type="gramStart"/>
      <w:r w:rsidRPr="004E7DBD">
        <w:rPr>
          <w:rPrChange w:id="12555" w:author="Alexandre Marcondes" w:date="2019-07-09T18:16:00Z">
            <w:rPr/>
          </w:rPrChange>
        </w:rPr>
        <w:t>iGPS</w:t>
      </w:r>
      <w:proofErr w:type="spellEnd"/>
      <w:proofErr w:type="gramEnd"/>
      <w:r w:rsidRPr="004E7DBD">
        <w:rPr>
          <w:rPrChange w:id="12556" w:author="Alexandre Marcondes" w:date="2019-07-09T18:16:00Z">
            <w:rPr/>
          </w:rPrChange>
        </w:rPr>
        <w:t>)</w:t>
      </w:r>
    </w:p>
    <w:p w:rsidR="001E72BB" w:rsidRPr="004E7DBD" w:rsidRDefault="001E72BB" w:rsidP="001E72BB">
      <w:pPr>
        <w:pStyle w:val="PargrafodaLista"/>
        <w:numPr>
          <w:ilvl w:val="0"/>
          <w:numId w:val="50"/>
        </w:numPr>
        <w:rPr>
          <w:rPrChange w:id="12557" w:author="Alexandre Marcondes" w:date="2019-07-09T18:16:00Z">
            <w:rPr/>
          </w:rPrChange>
        </w:rPr>
      </w:pPr>
      <w:r w:rsidRPr="004E7DBD">
        <w:rPr>
          <w:rPrChange w:id="12558" w:author="Alexandre Marcondes" w:date="2019-07-09T18:16:00Z">
            <w:rPr/>
          </w:rPrChange>
        </w:rPr>
        <w:t>O uso de um modelo 3D do VANT que está sendo utilizado na simulação durante geração de rotas</w:t>
      </w:r>
    </w:p>
    <w:p w:rsidR="001E72BB" w:rsidRPr="004E7DBD" w:rsidRDefault="001E72BB" w:rsidP="001E72BB">
      <w:pPr>
        <w:pStyle w:val="PargrafodaLista"/>
        <w:numPr>
          <w:ilvl w:val="0"/>
          <w:numId w:val="50"/>
        </w:numPr>
        <w:rPr>
          <w:rPrChange w:id="12559" w:author="Alexandre Marcondes" w:date="2019-07-09T18:16:00Z">
            <w:rPr/>
          </w:rPrChange>
        </w:rPr>
      </w:pPr>
      <w:r w:rsidRPr="004E7DBD">
        <w:rPr>
          <w:rPrChange w:id="12560" w:author="Alexandre Marcondes" w:date="2019-07-09T18:16:00Z">
            <w:rPr/>
          </w:rPrChange>
        </w:rPr>
        <w:t xml:space="preserve">Automatização do processo de criação de </w:t>
      </w:r>
      <w:proofErr w:type="spellStart"/>
      <w:r w:rsidRPr="004E7DBD">
        <w:rPr>
          <w:i/>
          <w:rPrChange w:id="12561" w:author="Alexandre Marcondes" w:date="2019-07-09T18:16:00Z">
            <w:rPr>
              <w:i/>
            </w:rPr>
          </w:rPrChange>
        </w:rPr>
        <w:t>Octomaps</w:t>
      </w:r>
      <w:proofErr w:type="spellEnd"/>
    </w:p>
    <w:p w:rsidR="001E72BB" w:rsidRPr="004E7DBD" w:rsidRDefault="001E72BB" w:rsidP="001E72BB">
      <w:pPr>
        <w:pStyle w:val="PargrafodaLista"/>
        <w:numPr>
          <w:ilvl w:val="0"/>
          <w:numId w:val="50"/>
        </w:numPr>
        <w:rPr>
          <w:rPrChange w:id="12562" w:author="Alexandre Marcondes" w:date="2019-07-09T18:16:00Z">
            <w:rPr/>
          </w:rPrChange>
        </w:rPr>
      </w:pPr>
      <w:r w:rsidRPr="004E7DBD">
        <w:rPr>
          <w:rPrChange w:id="12563" w:author="Alexandre Marcondes" w:date="2019-07-09T18:16:00Z">
            <w:rPr/>
          </w:rPrChange>
        </w:rPr>
        <w:t xml:space="preserve">Uso do </w:t>
      </w:r>
      <w:proofErr w:type="spellStart"/>
      <w:r w:rsidRPr="004E7DBD">
        <w:rPr>
          <w:i/>
          <w:rPrChange w:id="12564" w:author="Alexandre Marcondes" w:date="2019-07-09T18:16:00Z">
            <w:rPr>
              <w:i/>
            </w:rPr>
          </w:rPrChange>
        </w:rPr>
        <w:t>Gimbal</w:t>
      </w:r>
      <w:proofErr w:type="spellEnd"/>
      <w:r w:rsidRPr="004E7DBD">
        <w:rPr>
          <w:i/>
          <w:rPrChange w:id="12565" w:author="Alexandre Marcondes" w:date="2019-07-09T18:16:00Z">
            <w:rPr>
              <w:i/>
            </w:rPr>
          </w:rPrChange>
        </w:rPr>
        <w:t xml:space="preserve"> </w:t>
      </w:r>
      <w:r w:rsidRPr="004E7DBD">
        <w:rPr>
          <w:rPrChange w:id="12566" w:author="Alexandre Marcondes" w:date="2019-07-09T18:16:00Z">
            <w:rPr/>
          </w:rPrChange>
        </w:rPr>
        <w:t>para obtenção de ângulos diferentes na mesma posição</w:t>
      </w:r>
    </w:p>
    <w:p w:rsidR="001E72BB" w:rsidRPr="004E7DBD" w:rsidRDefault="001E72BB" w:rsidP="001E72BB">
      <w:pPr>
        <w:rPr>
          <w:rPrChange w:id="12567" w:author="Alexandre Marcondes" w:date="2019-07-09T18:16:00Z">
            <w:rPr/>
          </w:rPrChange>
        </w:rPr>
      </w:pPr>
    </w:p>
    <w:p w:rsidR="001E72BB" w:rsidRPr="004E7DBD" w:rsidRDefault="001E72BB" w:rsidP="001E72BB">
      <w:pPr>
        <w:rPr>
          <w:rPrChange w:id="12568" w:author="Alexandre Marcondes" w:date="2019-07-09T18:16:00Z">
            <w:rPr/>
          </w:rPrChange>
        </w:rPr>
      </w:pPr>
      <w:r w:rsidRPr="004E7DBD">
        <w:rPr>
          <w:rPrChange w:id="12569" w:author="Alexandre Marcondes" w:date="2019-07-09T18:16:00Z">
            <w:rPr/>
          </w:rPrChange>
        </w:rP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Pr="004E7DBD" w:rsidRDefault="001E72BB" w:rsidP="001E72BB">
      <w:pPr>
        <w:rPr>
          <w:rPrChange w:id="12570" w:author="Alexandre Marcondes" w:date="2019-07-09T18:16:00Z">
            <w:rPr/>
          </w:rPrChange>
        </w:rPr>
      </w:pPr>
      <w:r w:rsidRPr="004E7DBD">
        <w:rPr>
          <w:rPrChange w:id="12571" w:author="Alexandre Marcondes" w:date="2019-07-09T18:16:00Z">
            <w:rPr/>
          </w:rPrChange>
        </w:rPr>
        <w:t xml:space="preserve">Frente a necessidade de inspeção periódica, a geração de rotas permite a coleta de pontos e estabelecimento de uma coleção de arquivos de posições que </w:t>
      </w:r>
      <w:r w:rsidRPr="004E7DBD">
        <w:rPr>
          <w:rPrChange w:id="12572" w:author="Alexandre Marcondes" w:date="2019-07-09T18:16:00Z">
            <w:rPr/>
          </w:rPrChange>
        </w:rPr>
        <w:lastRenderedPageBreak/>
        <w:t xml:space="preserve">podem ser executados durante a inspeção </w:t>
      </w:r>
      <w:proofErr w:type="gramStart"/>
      <w:r w:rsidRPr="004E7DBD">
        <w:rPr>
          <w:rPrChange w:id="12573" w:author="Alexandre Marcondes" w:date="2019-07-09T18:16:00Z">
            <w:rPr/>
          </w:rPrChange>
        </w:rPr>
        <w:t>afim de</w:t>
      </w:r>
      <w:proofErr w:type="gramEnd"/>
      <w:r w:rsidRPr="004E7DBD">
        <w:rPr>
          <w:rPrChange w:id="12574" w:author="Alexandre Marcondes" w:date="2019-07-09T18:16:00Z">
            <w:rPr/>
          </w:rPrChange>
        </w:rPr>
        <w:t xml:space="preserv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Pr="004E7DBD" w:rsidDel="003A2E67" w:rsidRDefault="001E72BB" w:rsidP="001E72BB">
      <w:pPr>
        <w:rPr>
          <w:del w:id="12575" w:author="Alexandre Marcondes" w:date="2019-07-04T18:05:00Z"/>
          <w:rPrChange w:id="12576" w:author="Alexandre Marcondes" w:date="2019-07-09T18:16:00Z">
            <w:rPr>
              <w:del w:id="12577" w:author="Alexandre Marcondes" w:date="2019-07-04T18:05:00Z"/>
            </w:rPr>
          </w:rPrChange>
        </w:rPr>
      </w:pPr>
      <w:r w:rsidRPr="004E7DBD">
        <w:rPr>
          <w:rPrChange w:id="12578" w:author="Alexandre Marcondes" w:date="2019-07-09T18:16:00Z">
            <w:rPr/>
          </w:rPrChange>
        </w:rPr>
        <w:t xml:space="preserve">Por fim o processo de execução de rotas adaptativas de forma autônoma permite a integração do sistema com outros módulos de análise de dados, fornecendo se </w:t>
      </w:r>
      <w:proofErr w:type="gramStart"/>
      <w:r w:rsidRPr="004E7DBD">
        <w:rPr>
          <w:rPrChange w:id="12579" w:author="Alexandre Marcondes" w:date="2019-07-09T18:16:00Z">
            <w:rPr/>
          </w:rPrChange>
        </w:rPr>
        <w:t>necessário imagens</w:t>
      </w:r>
      <w:proofErr w:type="gramEnd"/>
      <w:r w:rsidRPr="004E7DBD">
        <w:rPr>
          <w:rPrChange w:id="12580" w:author="Alexandre Marcondes" w:date="2019-07-09T18:16:00Z">
            <w:rPr/>
          </w:rPrChange>
        </w:rPr>
        <w:t xml:space="preserve"> mais detalhada dos objetos de interesse. Estes conjuntos de soluções fornecem uma inspeção com assertividade e confiabilidade elevadas à manual que está sujeita a erros como esquecimento de pontos ou colisões.</w:t>
      </w:r>
    </w:p>
    <w:p w:rsidR="005425B0" w:rsidRPr="004E7DBD" w:rsidDel="003A2E67" w:rsidRDefault="005425B0" w:rsidP="001711B0">
      <w:pPr>
        <w:rPr>
          <w:del w:id="12581" w:author="Alexandre Marcondes" w:date="2019-07-04T18:05:00Z"/>
          <w:rPrChange w:id="12582" w:author="Alexandre Marcondes" w:date="2019-07-09T18:16:00Z">
            <w:rPr>
              <w:del w:id="12583" w:author="Alexandre Marcondes" w:date="2019-07-04T18:05:00Z"/>
            </w:rPr>
          </w:rPrChange>
        </w:rPr>
      </w:pPr>
    </w:p>
    <w:p w:rsidR="005425B0" w:rsidRPr="004E7DBD" w:rsidRDefault="005425B0">
      <w:pPr>
        <w:rPr>
          <w:rPrChange w:id="12584" w:author="Alexandre Marcondes" w:date="2019-07-09T18:16:00Z">
            <w:rPr/>
          </w:rPrChange>
        </w:rPr>
      </w:pPr>
    </w:p>
    <w:p w:rsidR="005425B0" w:rsidRPr="004E7DBD" w:rsidRDefault="00B37A42">
      <w:pPr>
        <w:suppressAutoHyphens w:val="0"/>
        <w:spacing w:line="240" w:lineRule="auto"/>
        <w:ind w:firstLine="0"/>
        <w:jc w:val="left"/>
        <w:rPr>
          <w:rFonts w:eastAsia="Arial"/>
          <w:rPrChange w:id="12585" w:author="Alexandre Marcondes" w:date="2019-07-09T18:16:00Z">
            <w:rPr>
              <w:rFonts w:eastAsia="Arial"/>
            </w:rPr>
          </w:rPrChange>
        </w:rPr>
      </w:pPr>
      <w:r w:rsidRPr="004E7DBD">
        <w:rPr>
          <w:rFonts w:eastAsia="Arial"/>
          <w:rPrChange w:id="12586" w:author="Alexandre Marcondes" w:date="2019-07-09T18:16:00Z">
            <w:rPr>
              <w:rFonts w:eastAsia="Arial"/>
            </w:rPr>
          </w:rPrChange>
        </w:rPr>
        <w:br w:type="page"/>
      </w:r>
    </w:p>
    <w:sdt>
      <w:sdtPr>
        <w:rPr>
          <w:rPrChange w:id="12587" w:author="Alexandre Marcondes" w:date="2019-07-09T18:16:00Z">
            <w:rPr/>
          </w:rPrChange>
        </w:rPr>
        <w:id w:val="-940291044"/>
        <w:docPartObj>
          <w:docPartGallery w:val="Bibliographies"/>
          <w:docPartUnique/>
        </w:docPartObj>
      </w:sdtPr>
      <w:sdtContent>
        <w:p w:rsidR="00FA209B" w:rsidRPr="004E7DBD" w:rsidRDefault="00FA209B" w:rsidP="00FF594D">
          <w:pPr>
            <w:ind w:firstLine="0"/>
            <w:jc w:val="center"/>
            <w:rPr>
              <w:rStyle w:val="Ttulo1Char"/>
              <w:rPrChange w:id="12588" w:author="Alexandre Marcondes" w:date="2019-07-09T18:16:00Z">
                <w:rPr>
                  <w:rStyle w:val="Ttulo1Char"/>
                </w:rPr>
              </w:rPrChange>
            </w:rPr>
          </w:pPr>
          <w:r w:rsidRPr="004E7DBD">
            <w:rPr>
              <w:rStyle w:val="Ttulo1Char"/>
              <w:rPrChange w:id="12589" w:author="Alexandre Marcondes" w:date="2019-07-09T18:16:00Z">
                <w:rPr>
                  <w:rStyle w:val="Ttulo1Char"/>
                </w:rPr>
              </w:rPrChange>
            </w:rPr>
            <w:t>Referências</w:t>
          </w:r>
        </w:p>
        <w:p w:rsidR="003D7318" w:rsidRPr="004E7DBD" w:rsidRDefault="003D7318" w:rsidP="002F578A">
          <w:pPr>
            <w:ind w:firstLine="0"/>
            <w:rPr>
              <w:rStyle w:val="Ttulo1Char"/>
              <w:rPrChange w:id="12590" w:author="Alexandre Marcondes" w:date="2019-07-09T18:16:00Z">
                <w:rPr>
                  <w:rStyle w:val="Ttulo1Char"/>
                </w:rPr>
              </w:rPrChange>
            </w:rPr>
          </w:pPr>
        </w:p>
        <w:p w:rsidR="003D7318" w:rsidRPr="004E7DBD" w:rsidRDefault="00FA209B" w:rsidP="002F578A">
          <w:pPr>
            <w:ind w:firstLine="0"/>
            <w:rPr>
              <w:noProof/>
              <w:rPrChange w:id="12591" w:author="Alexandre Marcondes" w:date="2019-07-09T18:16:00Z">
                <w:rPr>
                  <w:noProof/>
                </w:rPr>
              </w:rPrChange>
            </w:rPr>
          </w:pPr>
          <w:r w:rsidRPr="004E7DBD">
            <w:rPr>
              <w:noProof/>
              <w:rPrChange w:id="12592" w:author="Alexandre Marcondes" w:date="2019-07-09T18:16:00Z">
                <w:rPr>
                  <w:noProof/>
                </w:rPr>
              </w:rPrChange>
            </w:rPr>
            <w:t xml:space="preserve">1. </w:t>
          </w:r>
          <w:r w:rsidRPr="004E7DBD">
            <w:rPr>
              <w:b/>
              <w:bCs/>
              <w:noProof/>
              <w:rPrChange w:id="12593" w:author="Alexandre Marcondes" w:date="2019-07-09T18:16:00Z">
                <w:rPr>
                  <w:b/>
                  <w:bCs/>
                  <w:noProof/>
                </w:rPr>
              </w:rPrChange>
            </w:rPr>
            <w:t>Brasil.gov.</w:t>
          </w:r>
          <w:r w:rsidRPr="004E7DBD">
            <w:rPr>
              <w:noProof/>
              <w:rPrChange w:id="12594" w:author="Alexandre Marcondes" w:date="2019-07-09T18:16:00Z">
                <w:rPr>
                  <w:noProof/>
                </w:rPr>
              </w:rPrChange>
            </w:rPr>
            <w:t xml:space="preserve"> Energia elétrica chega a 97,8% dos domicílios brasileiros, mostra censo demográfico. [Online] 16 de 11 de 2011. [Citado em: 29 de 04 de 2019.] </w:t>
          </w:r>
          <w:r w:rsidR="00AC6783" w:rsidRPr="004E7DBD">
            <w:rPr>
              <w:rPrChange w:id="12595" w:author="Alexandre Marcondes" w:date="2019-07-09T18:16:00Z">
                <w:rPr/>
              </w:rPrChange>
            </w:rPr>
            <w:fldChar w:fldCharType="begin"/>
          </w:r>
          <w:r w:rsidR="00AC6783" w:rsidRPr="004E7DBD">
            <w:rPr>
              <w:rPrChange w:id="12596" w:author="Alexandre Marcondes" w:date="2019-07-09T18:16:00Z">
                <w:rPr/>
              </w:rPrChange>
            </w:rPr>
            <w:instrText xml:space="preserve"> HYPERLINK "http://www.brasil.gov.br/noticias/infraestrutura/2011/11/energia-eletrica-chega-a-97-8-dos-domicilios-brasileiros-mostra-censo-demografico" </w:instrText>
          </w:r>
          <w:r w:rsidR="00AC6783" w:rsidRPr="004E7DBD">
            <w:rPr>
              <w:rPrChange w:id="12597" w:author="Alexandre Marcondes" w:date="2019-07-09T18:16:00Z">
                <w:rPr/>
              </w:rPrChange>
            </w:rPr>
            <w:fldChar w:fldCharType="separate"/>
          </w:r>
          <w:r w:rsidR="003D7318" w:rsidRPr="004E7DBD">
            <w:rPr>
              <w:rStyle w:val="Hyperlink"/>
              <w:noProof/>
              <w:color w:val="auto"/>
              <w:rPrChange w:id="12598" w:author="Alexandre Marcondes" w:date="2019-07-09T18:16:00Z">
                <w:rPr>
                  <w:rStyle w:val="Hyperlink"/>
                  <w:noProof/>
                </w:rPr>
              </w:rPrChange>
            </w:rPr>
            <w:t>http://www.brasil.gov.br/noticias/infraestrutura/2011/11/energia-eletrica-chega-a-97-8-dos-domicilios-brasileiros-mostra-censo-demografico</w:t>
          </w:r>
          <w:r w:rsidR="00AC6783" w:rsidRPr="004E7DBD">
            <w:rPr>
              <w:rStyle w:val="Hyperlink"/>
              <w:noProof/>
              <w:color w:val="auto"/>
              <w:rPrChange w:id="12599" w:author="Alexandre Marcondes" w:date="2019-07-09T18:16:00Z">
                <w:rPr>
                  <w:rStyle w:val="Hyperlink"/>
                  <w:noProof/>
                </w:rPr>
              </w:rPrChange>
            </w:rPr>
            <w:fldChar w:fldCharType="end"/>
          </w:r>
        </w:p>
        <w:p w:rsidR="003D7318" w:rsidRPr="004E7DBD" w:rsidRDefault="003D7318" w:rsidP="002F578A">
          <w:pPr>
            <w:ind w:firstLine="0"/>
            <w:rPr>
              <w:noProof/>
              <w:rPrChange w:id="12600" w:author="Alexandre Marcondes" w:date="2019-07-09T18:16:00Z">
                <w:rPr>
                  <w:noProof/>
                </w:rPr>
              </w:rPrChange>
            </w:rPr>
          </w:pPr>
        </w:p>
        <w:p w:rsidR="003D7318" w:rsidRPr="004E7DBD" w:rsidRDefault="00FA209B" w:rsidP="002F578A">
          <w:pPr>
            <w:ind w:firstLine="0"/>
            <w:rPr>
              <w:noProof/>
              <w:rPrChange w:id="12601" w:author="Alexandre Marcondes" w:date="2019-07-09T18:16:00Z">
                <w:rPr>
                  <w:noProof/>
                </w:rPr>
              </w:rPrChange>
            </w:rPr>
          </w:pPr>
          <w:r w:rsidRPr="004E7DBD">
            <w:rPr>
              <w:noProof/>
              <w:rPrChange w:id="12602" w:author="Alexandre Marcondes" w:date="2019-07-09T18:16:00Z">
                <w:rPr>
                  <w:noProof/>
                </w:rPr>
              </w:rPrChange>
            </w:rPr>
            <w:t xml:space="preserve">2. </w:t>
          </w:r>
          <w:r w:rsidRPr="004E7DBD">
            <w:rPr>
              <w:b/>
              <w:bCs/>
              <w:noProof/>
              <w:rPrChange w:id="12603" w:author="Alexandre Marcondes" w:date="2019-07-09T18:16:00Z">
                <w:rPr>
                  <w:b/>
                  <w:bCs/>
                  <w:noProof/>
                </w:rPr>
              </w:rPrChange>
            </w:rPr>
            <w:t>ANEEL.</w:t>
          </w:r>
          <w:r w:rsidRPr="004E7DBD">
            <w:rPr>
              <w:noProof/>
              <w:rPrChange w:id="12604" w:author="Alexandre Marcondes" w:date="2019-07-09T18:16:00Z">
                <w:rPr>
                  <w:noProof/>
                </w:rPr>
              </w:rPrChange>
            </w:rPr>
            <w:t xml:space="preserve"> Saiba mais sobre o setor elétrico brasileiro. </w:t>
          </w:r>
          <w:r w:rsidRPr="004E7DBD">
            <w:rPr>
              <w:i/>
              <w:iCs/>
              <w:noProof/>
              <w:rPrChange w:id="12605" w:author="Alexandre Marcondes" w:date="2019-07-09T18:16:00Z">
                <w:rPr>
                  <w:i/>
                  <w:iCs/>
                  <w:noProof/>
                </w:rPr>
              </w:rPrChange>
            </w:rPr>
            <w:t xml:space="preserve">http://www.aneel.gov.br. </w:t>
          </w:r>
          <w:r w:rsidRPr="004E7DBD">
            <w:rPr>
              <w:noProof/>
              <w:rPrChange w:id="12606" w:author="Alexandre Marcondes" w:date="2019-07-09T18:16:00Z">
                <w:rPr>
                  <w:noProof/>
                </w:rPr>
              </w:rPrChange>
            </w:rPr>
            <w:t xml:space="preserve">[Online] ANEEL. [Citado em: 30 de 04 de 2019.] </w:t>
          </w:r>
          <w:r w:rsidR="00AC6783" w:rsidRPr="004E7DBD">
            <w:rPr>
              <w:rPrChange w:id="12607" w:author="Alexandre Marcondes" w:date="2019-07-09T18:16:00Z">
                <w:rPr/>
              </w:rPrChange>
            </w:rPr>
            <w:fldChar w:fldCharType="begin"/>
          </w:r>
          <w:r w:rsidR="00AC6783" w:rsidRPr="004E7DBD">
            <w:rPr>
              <w:rPrChange w:id="12608" w:author="Alexandre Marcondes" w:date="2019-07-09T18:16:00Z">
                <w:rPr/>
              </w:rPrChange>
            </w:rPr>
            <w:instrText xml:space="preserve"> HYPERLINK "http://www.aneel.gov.br/home?p_p_id=101&amp;p_p_lifecycle=0&amp;p_p_state=maximized&amp;p_p_mode=view&amp;_101_struts_action=%2Fasset_publisher%2Fview_content&amp;_101_returnToFullPageURL=%2F&amp;_101_assetEntryId=14476909&amp;_101_type=content&amp;_101_groupId=654800&amp;_101_urlTitle=faq&amp;" </w:instrText>
          </w:r>
          <w:r w:rsidR="00AC6783" w:rsidRPr="004E7DBD">
            <w:rPr>
              <w:rPrChange w:id="12609" w:author="Alexandre Marcondes" w:date="2019-07-09T18:16:00Z">
                <w:rPr/>
              </w:rPrChange>
            </w:rPr>
            <w:fldChar w:fldCharType="separate"/>
          </w:r>
          <w:r w:rsidR="003D7318" w:rsidRPr="004E7DBD">
            <w:rPr>
              <w:rStyle w:val="Hyperlink"/>
              <w:noProof/>
              <w:color w:val="auto"/>
              <w:rPrChange w:id="12610" w:author="Alexandre Marcondes" w:date="2019-07-09T18:16:00Z">
                <w:rPr>
                  <w:rStyle w:val="Hyperlink"/>
                  <w:noProof/>
                </w:rPr>
              </w:rPrChange>
            </w:rPr>
            <w:t>http://www.aneel.gov.br/home?p_p_id=101&amp;p_p_lifecycle=0&amp;p_p_state=maximized&amp;p_p_mode=view&amp;_101_struts_action=%2Fasset_publisher%2Fview_content&amp;_101_returnToFullPageURL=%2F&amp;_101_assetEntryId=14476909&amp;_101_type=content&amp;_101_groupId=654800&amp;_101_urlTitle=faq&amp;</w:t>
          </w:r>
          <w:r w:rsidR="00AC6783" w:rsidRPr="004E7DBD">
            <w:rPr>
              <w:rStyle w:val="Hyperlink"/>
              <w:noProof/>
              <w:color w:val="auto"/>
              <w:rPrChange w:id="12611" w:author="Alexandre Marcondes" w:date="2019-07-09T18:16:00Z">
                <w:rPr>
                  <w:rStyle w:val="Hyperlink"/>
                  <w:noProof/>
                </w:rPr>
              </w:rPrChange>
            </w:rPr>
            <w:fldChar w:fldCharType="end"/>
          </w:r>
          <w:r w:rsidRPr="004E7DBD">
            <w:rPr>
              <w:noProof/>
              <w:rPrChange w:id="12612" w:author="Alexandre Marcondes" w:date="2019-07-09T18:16:00Z">
                <w:rPr>
                  <w:noProof/>
                </w:rPr>
              </w:rPrChange>
            </w:rPr>
            <w:t>.</w:t>
          </w:r>
        </w:p>
        <w:p w:rsidR="003D7318" w:rsidRPr="004E7DBD" w:rsidRDefault="003D7318" w:rsidP="002F578A">
          <w:pPr>
            <w:ind w:firstLine="0"/>
            <w:rPr>
              <w:noProof/>
              <w:rPrChange w:id="12613" w:author="Alexandre Marcondes" w:date="2019-07-09T18:16:00Z">
                <w:rPr>
                  <w:noProof/>
                </w:rPr>
              </w:rPrChange>
            </w:rPr>
          </w:pPr>
        </w:p>
        <w:p w:rsidR="003D7318" w:rsidRPr="004E7DBD" w:rsidRDefault="00FA209B" w:rsidP="002F578A">
          <w:pPr>
            <w:ind w:firstLine="0"/>
            <w:rPr>
              <w:noProof/>
              <w:rPrChange w:id="12614" w:author="Alexandre Marcondes" w:date="2019-07-09T18:16:00Z">
                <w:rPr>
                  <w:noProof/>
                </w:rPr>
              </w:rPrChange>
            </w:rPr>
          </w:pPr>
          <w:r w:rsidRPr="004E7DBD">
            <w:rPr>
              <w:noProof/>
              <w:rPrChange w:id="12615" w:author="Alexandre Marcondes" w:date="2019-07-09T18:16:00Z">
                <w:rPr>
                  <w:noProof/>
                </w:rPr>
              </w:rPrChange>
            </w:rPr>
            <w:t xml:space="preserve">3. </w:t>
          </w:r>
          <w:r w:rsidRPr="004E7DBD">
            <w:rPr>
              <w:b/>
              <w:bCs/>
              <w:noProof/>
              <w:rPrChange w:id="12616" w:author="Alexandre Marcondes" w:date="2019-07-09T18:16:00Z">
                <w:rPr>
                  <w:b/>
                  <w:bCs/>
                  <w:noProof/>
                </w:rPr>
              </w:rPrChange>
            </w:rPr>
            <w:t>ONS.</w:t>
          </w:r>
          <w:r w:rsidRPr="004E7DBD">
            <w:rPr>
              <w:noProof/>
              <w:rPrChange w:id="12617" w:author="Alexandre Marcondes" w:date="2019-07-09T18:16:00Z">
                <w:rPr>
                  <w:noProof/>
                </w:rPr>
              </w:rPrChange>
            </w:rPr>
            <w:t xml:space="preserve"> O que é o SIN. [Online] ONS, 2019. [Citado em: 30 de 04 de 2019.] </w:t>
          </w:r>
          <w:r w:rsidR="00AC6783" w:rsidRPr="004E7DBD">
            <w:rPr>
              <w:rPrChange w:id="12618" w:author="Alexandre Marcondes" w:date="2019-07-09T18:16:00Z">
                <w:rPr/>
              </w:rPrChange>
            </w:rPr>
            <w:fldChar w:fldCharType="begin"/>
          </w:r>
          <w:r w:rsidR="00AC6783" w:rsidRPr="004E7DBD">
            <w:rPr>
              <w:rPrChange w:id="12619" w:author="Alexandre Marcondes" w:date="2019-07-09T18:16:00Z">
                <w:rPr/>
              </w:rPrChange>
            </w:rPr>
            <w:instrText xml:space="preserve"> HYPERLINK "http://ons.org.br/paginas/sobre-o-sin/o-que-e-o-sin" </w:instrText>
          </w:r>
          <w:r w:rsidR="00AC6783" w:rsidRPr="004E7DBD">
            <w:rPr>
              <w:rPrChange w:id="12620" w:author="Alexandre Marcondes" w:date="2019-07-09T18:16:00Z">
                <w:rPr/>
              </w:rPrChange>
            </w:rPr>
            <w:fldChar w:fldCharType="separate"/>
          </w:r>
          <w:r w:rsidR="003D7318" w:rsidRPr="004E7DBD">
            <w:rPr>
              <w:rStyle w:val="Hyperlink"/>
              <w:noProof/>
              <w:color w:val="auto"/>
              <w:rPrChange w:id="12621" w:author="Alexandre Marcondes" w:date="2019-07-09T18:16:00Z">
                <w:rPr>
                  <w:rStyle w:val="Hyperlink"/>
                  <w:noProof/>
                </w:rPr>
              </w:rPrChange>
            </w:rPr>
            <w:t>http://ons.org.br/paginas/sobre-o-sin/o-que-e-o-sin</w:t>
          </w:r>
          <w:r w:rsidR="00AC6783" w:rsidRPr="004E7DBD">
            <w:rPr>
              <w:rStyle w:val="Hyperlink"/>
              <w:noProof/>
              <w:color w:val="auto"/>
              <w:rPrChange w:id="12622" w:author="Alexandre Marcondes" w:date="2019-07-09T18:16:00Z">
                <w:rPr>
                  <w:rStyle w:val="Hyperlink"/>
                  <w:noProof/>
                </w:rPr>
              </w:rPrChange>
            </w:rPr>
            <w:fldChar w:fldCharType="end"/>
          </w:r>
          <w:r w:rsidRPr="004E7DBD">
            <w:rPr>
              <w:noProof/>
              <w:rPrChange w:id="12623" w:author="Alexandre Marcondes" w:date="2019-07-09T18:16:00Z">
                <w:rPr>
                  <w:noProof/>
                </w:rPr>
              </w:rPrChange>
            </w:rPr>
            <w:t>.</w:t>
          </w:r>
        </w:p>
        <w:p w:rsidR="003D7318" w:rsidRPr="004E7DBD" w:rsidRDefault="003D7318" w:rsidP="002F578A">
          <w:pPr>
            <w:ind w:firstLine="0"/>
            <w:rPr>
              <w:noProof/>
              <w:rPrChange w:id="12624" w:author="Alexandre Marcondes" w:date="2019-07-09T18:16:00Z">
                <w:rPr>
                  <w:noProof/>
                </w:rPr>
              </w:rPrChange>
            </w:rPr>
          </w:pPr>
        </w:p>
        <w:p w:rsidR="003D7318" w:rsidRPr="004E7DBD" w:rsidRDefault="00FA209B" w:rsidP="002F578A">
          <w:pPr>
            <w:ind w:firstLine="0"/>
            <w:rPr>
              <w:noProof/>
              <w:rPrChange w:id="12625" w:author="Alexandre Marcondes" w:date="2019-07-09T18:16:00Z">
                <w:rPr>
                  <w:noProof/>
                </w:rPr>
              </w:rPrChange>
            </w:rPr>
          </w:pPr>
          <w:r w:rsidRPr="004E7DBD">
            <w:rPr>
              <w:noProof/>
              <w:rPrChange w:id="12626" w:author="Alexandre Marcondes" w:date="2019-07-09T18:16:00Z">
                <w:rPr>
                  <w:noProof/>
                </w:rPr>
              </w:rPrChange>
            </w:rPr>
            <w:t xml:space="preserve">4. </w:t>
          </w:r>
          <w:r w:rsidRPr="004E7DBD">
            <w:rPr>
              <w:b/>
              <w:bCs/>
              <w:noProof/>
              <w:rPrChange w:id="12627" w:author="Alexandre Marcondes" w:date="2019-07-09T18:16:00Z">
                <w:rPr>
                  <w:b/>
                  <w:bCs/>
                  <w:noProof/>
                </w:rPr>
              </w:rPrChange>
            </w:rPr>
            <w:t>EPE.</w:t>
          </w:r>
          <w:r w:rsidRPr="004E7DBD">
            <w:rPr>
              <w:noProof/>
              <w:rPrChange w:id="12628" w:author="Alexandre Marcondes" w:date="2019-07-09T18:16:00Z">
                <w:rPr>
                  <w:noProof/>
                </w:rPr>
              </w:rPrChange>
            </w:rPr>
            <w:t xml:space="preserve"> </w:t>
          </w:r>
          <w:r w:rsidRPr="004E7DBD">
            <w:rPr>
              <w:i/>
              <w:iCs/>
              <w:noProof/>
              <w:rPrChange w:id="12629" w:author="Alexandre Marcondes" w:date="2019-07-09T18:16:00Z">
                <w:rPr>
                  <w:i/>
                  <w:iCs/>
                  <w:noProof/>
                </w:rPr>
              </w:rPrChange>
            </w:rPr>
            <w:t xml:space="preserve">Anuário Estatístico de Energia Elétrica. </w:t>
          </w:r>
          <w:r w:rsidRPr="004E7DBD">
            <w:rPr>
              <w:noProof/>
              <w:rPrChange w:id="12630" w:author="Alexandre Marcondes" w:date="2019-07-09T18:16:00Z">
                <w:rPr>
                  <w:noProof/>
                </w:rPr>
              </w:rPrChange>
            </w:rPr>
            <w:t>Brasília : s.n., 2018.</w:t>
          </w:r>
        </w:p>
        <w:p w:rsidR="003D7318" w:rsidRPr="004E7DBD" w:rsidRDefault="003D7318" w:rsidP="002F578A">
          <w:pPr>
            <w:ind w:firstLine="0"/>
            <w:rPr>
              <w:noProof/>
              <w:rPrChange w:id="12631" w:author="Alexandre Marcondes" w:date="2019-07-09T18:16:00Z">
                <w:rPr>
                  <w:noProof/>
                </w:rPr>
              </w:rPrChange>
            </w:rPr>
          </w:pPr>
        </w:p>
        <w:p w:rsidR="003D7318" w:rsidRPr="004E7DBD" w:rsidRDefault="00FA209B" w:rsidP="002F578A">
          <w:pPr>
            <w:ind w:firstLine="0"/>
            <w:rPr>
              <w:noProof/>
              <w:rPrChange w:id="12632" w:author="Alexandre Marcondes" w:date="2019-07-09T18:16:00Z">
                <w:rPr>
                  <w:noProof/>
                </w:rPr>
              </w:rPrChange>
            </w:rPr>
          </w:pPr>
          <w:r w:rsidRPr="004E7DBD">
            <w:rPr>
              <w:noProof/>
              <w:rPrChange w:id="12633" w:author="Alexandre Marcondes" w:date="2019-07-09T18:16:00Z">
                <w:rPr>
                  <w:noProof/>
                </w:rPr>
              </w:rPrChange>
            </w:rPr>
            <w:t xml:space="preserve">5. </w:t>
          </w:r>
          <w:r w:rsidR="003D7318" w:rsidRPr="004E7DBD">
            <w:rPr>
              <w:b/>
              <w:noProof/>
              <w:rPrChange w:id="12634" w:author="Alexandre Marcondes" w:date="2019-07-09T18:16:00Z">
                <w:rPr>
                  <w:b/>
                  <w:noProof/>
                </w:rPr>
              </w:rPrChange>
            </w:rPr>
            <w:t>EPE</w:t>
          </w:r>
          <w:r w:rsidRPr="004E7DBD">
            <w:rPr>
              <w:noProof/>
              <w:rPrChange w:id="12635" w:author="Alexandre Marcondes" w:date="2019-07-09T18:16:00Z">
                <w:rPr>
                  <w:noProof/>
                </w:rPr>
              </w:rPrChange>
            </w:rPr>
            <w:t xml:space="preserve">. </w:t>
          </w:r>
          <w:r w:rsidRPr="004E7DBD">
            <w:rPr>
              <w:i/>
              <w:iCs/>
              <w:noProof/>
              <w:rPrChange w:id="12636" w:author="Alexandre Marcondes" w:date="2019-07-09T18:16:00Z">
                <w:rPr>
                  <w:i/>
                  <w:iCs/>
                  <w:noProof/>
                </w:rPr>
              </w:rPrChange>
            </w:rPr>
            <w:t xml:space="preserve">Projeção da emanda de Energia. </w:t>
          </w:r>
          <w:r w:rsidRPr="004E7DBD">
            <w:rPr>
              <w:noProof/>
              <w:rPrChange w:id="12637" w:author="Alexandre Marcondes" w:date="2019-07-09T18:16:00Z">
                <w:rPr>
                  <w:noProof/>
                </w:rPr>
              </w:rPrChange>
            </w:rPr>
            <w:t>Rio de Janeiro : s.n., 2017.</w:t>
          </w:r>
        </w:p>
        <w:p w:rsidR="003D7318" w:rsidRPr="004E7DBD" w:rsidRDefault="003D7318" w:rsidP="002F578A">
          <w:pPr>
            <w:ind w:firstLine="0"/>
            <w:rPr>
              <w:noProof/>
              <w:rPrChange w:id="12638" w:author="Alexandre Marcondes" w:date="2019-07-09T18:16:00Z">
                <w:rPr>
                  <w:noProof/>
                </w:rPr>
              </w:rPrChange>
            </w:rPr>
          </w:pPr>
        </w:p>
        <w:p w:rsidR="003D7318" w:rsidRPr="004E7DBD" w:rsidRDefault="00FA209B" w:rsidP="002F578A">
          <w:pPr>
            <w:ind w:firstLine="0"/>
            <w:rPr>
              <w:noProof/>
              <w:rPrChange w:id="12639" w:author="Alexandre Marcondes" w:date="2019-07-09T18:16:00Z">
                <w:rPr>
                  <w:noProof/>
                </w:rPr>
              </w:rPrChange>
            </w:rPr>
          </w:pPr>
          <w:r w:rsidRPr="004E7DBD">
            <w:rPr>
              <w:noProof/>
              <w:rPrChange w:id="12640" w:author="Alexandre Marcondes" w:date="2019-07-09T18:16:00Z">
                <w:rPr>
                  <w:noProof/>
                </w:rPr>
              </w:rPrChange>
            </w:rPr>
            <w:t xml:space="preserve">6. </w:t>
          </w:r>
          <w:r w:rsidRPr="004E7DBD">
            <w:rPr>
              <w:b/>
              <w:bCs/>
              <w:noProof/>
              <w:rPrChange w:id="12641" w:author="Alexandre Marcondes" w:date="2019-07-09T18:16:00Z">
                <w:rPr>
                  <w:b/>
                  <w:bCs/>
                  <w:noProof/>
                </w:rPr>
              </w:rPrChange>
            </w:rPr>
            <w:t>CCEE.</w:t>
          </w:r>
          <w:r w:rsidRPr="004E7DBD">
            <w:rPr>
              <w:noProof/>
              <w:rPrChange w:id="12642" w:author="Alexandre Marcondes" w:date="2019-07-09T18:16:00Z">
                <w:rPr>
                  <w:noProof/>
                </w:rPr>
              </w:rPrChange>
            </w:rPr>
            <w:t xml:space="preserve"> Entenda o modelo brasileiro. [Online] CCEE. [Citado em: 30 de 04 de 2019.] https://www.ccee.org.br/portal/faces/pages_publico/onde-atuamos/setor_eletrico?_adf.ctrl-</w:t>
          </w:r>
        </w:p>
        <w:p w:rsidR="00FA209B" w:rsidRPr="004E7DBD" w:rsidRDefault="00FA209B" w:rsidP="002F578A">
          <w:pPr>
            <w:ind w:firstLine="0"/>
            <w:rPr>
              <w:noProof/>
              <w:lang w:val="en-US"/>
              <w:rPrChange w:id="12643" w:author="Alexandre Marcondes" w:date="2019-07-09T18:16:00Z">
                <w:rPr>
                  <w:noProof/>
                  <w:lang w:val="en-US"/>
                </w:rPr>
              </w:rPrChange>
            </w:rPr>
          </w:pPr>
          <w:r w:rsidRPr="004E7DBD">
            <w:rPr>
              <w:noProof/>
              <w:lang w:val="en-US"/>
              <w:rPrChange w:id="12644" w:author="Alexandre Marcondes" w:date="2019-07-09T18:16:00Z">
                <w:rPr>
                  <w:noProof/>
                  <w:lang w:val="en-US"/>
                </w:rPr>
              </w:rPrChange>
            </w:rPr>
            <w:t>state=17ip46i8d_1&amp;_afrLoop=125946931432094#!%40%40%3F_afrLoop%3D125946931432094%26_adf.ctrl-state%3D17ip46i8d_5.</w:t>
          </w:r>
        </w:p>
        <w:p w:rsidR="003D7318" w:rsidRPr="004E7DBD" w:rsidRDefault="003D7318" w:rsidP="002F578A">
          <w:pPr>
            <w:ind w:firstLine="0"/>
            <w:rPr>
              <w:noProof/>
              <w:lang w:val="en-US"/>
              <w:rPrChange w:id="12645" w:author="Alexandre Marcondes" w:date="2019-07-09T18:16:00Z">
                <w:rPr>
                  <w:noProof/>
                  <w:lang w:val="en-US"/>
                </w:rPr>
              </w:rPrChange>
            </w:rPr>
          </w:pPr>
        </w:p>
        <w:p w:rsidR="00FA209B" w:rsidRPr="004E7DBD" w:rsidRDefault="00FA209B" w:rsidP="002F578A">
          <w:pPr>
            <w:ind w:firstLine="0"/>
            <w:rPr>
              <w:noProof/>
              <w:rPrChange w:id="12646" w:author="Alexandre Marcondes" w:date="2019-07-09T18:16:00Z">
                <w:rPr>
                  <w:noProof/>
                </w:rPr>
              </w:rPrChange>
            </w:rPr>
          </w:pPr>
          <w:r w:rsidRPr="004E7DBD">
            <w:rPr>
              <w:noProof/>
              <w:rPrChange w:id="12647" w:author="Alexandre Marcondes" w:date="2019-07-09T18:16:00Z">
                <w:rPr>
                  <w:noProof/>
                </w:rPr>
              </w:rPrChange>
            </w:rPr>
            <w:t xml:space="preserve">7. </w:t>
          </w:r>
          <w:r w:rsidRPr="004E7DBD">
            <w:rPr>
              <w:b/>
              <w:bCs/>
              <w:noProof/>
              <w:rPrChange w:id="12648" w:author="Alexandre Marcondes" w:date="2019-07-09T18:16:00Z">
                <w:rPr>
                  <w:b/>
                  <w:bCs/>
                  <w:noProof/>
                </w:rPr>
              </w:rPrChange>
            </w:rPr>
            <w:t>ANEEL.</w:t>
          </w:r>
          <w:r w:rsidRPr="004E7DBD">
            <w:rPr>
              <w:noProof/>
              <w:rPrChange w:id="12649" w:author="Alexandre Marcondes" w:date="2019-07-09T18:16:00Z">
                <w:rPr>
                  <w:noProof/>
                </w:rPr>
              </w:rPrChange>
            </w:rPr>
            <w:t xml:space="preserve"> </w:t>
          </w:r>
          <w:r w:rsidRPr="004E7DBD">
            <w:rPr>
              <w:i/>
              <w:iCs/>
              <w:noProof/>
              <w:rPrChange w:id="12650" w:author="Alexandre Marcondes" w:date="2019-07-09T18:16:00Z">
                <w:rPr>
                  <w:i/>
                  <w:iCs/>
                  <w:noProof/>
                </w:rPr>
              </w:rPrChange>
            </w:rPr>
            <w:t xml:space="preserve">Atlas de Energia Elétrica do Brasil. </w:t>
          </w:r>
          <w:r w:rsidRPr="004E7DBD">
            <w:rPr>
              <w:noProof/>
              <w:rPrChange w:id="12651" w:author="Alexandre Marcondes" w:date="2019-07-09T18:16:00Z">
                <w:rPr>
                  <w:noProof/>
                </w:rPr>
              </w:rPrChange>
            </w:rPr>
            <w:t>Brasília : TDA Brasil, 2009. Vol. 3.</w:t>
          </w:r>
        </w:p>
        <w:p w:rsidR="003D7318" w:rsidRPr="004E7DBD" w:rsidRDefault="003D7318" w:rsidP="002F578A">
          <w:pPr>
            <w:ind w:firstLine="0"/>
            <w:rPr>
              <w:noProof/>
              <w:rPrChange w:id="12652" w:author="Alexandre Marcondes" w:date="2019-07-09T18:16:00Z">
                <w:rPr>
                  <w:noProof/>
                </w:rPr>
              </w:rPrChange>
            </w:rPr>
          </w:pPr>
        </w:p>
        <w:p w:rsidR="00FA209B" w:rsidRPr="004E7DBD" w:rsidRDefault="00FA209B" w:rsidP="002F578A">
          <w:pPr>
            <w:ind w:firstLine="0"/>
            <w:rPr>
              <w:noProof/>
              <w:rPrChange w:id="12653" w:author="Alexandre Marcondes" w:date="2019-07-09T18:16:00Z">
                <w:rPr>
                  <w:noProof/>
                </w:rPr>
              </w:rPrChange>
            </w:rPr>
          </w:pPr>
          <w:r w:rsidRPr="004E7DBD">
            <w:rPr>
              <w:noProof/>
              <w:rPrChange w:id="12654" w:author="Alexandre Marcondes" w:date="2019-07-09T18:16:00Z">
                <w:rPr>
                  <w:noProof/>
                </w:rPr>
              </w:rPrChange>
            </w:rPr>
            <w:t xml:space="preserve">8. </w:t>
          </w:r>
          <w:r w:rsidRPr="004E7DBD">
            <w:rPr>
              <w:b/>
              <w:bCs/>
              <w:noProof/>
              <w:rPrChange w:id="12655" w:author="Alexandre Marcondes" w:date="2019-07-09T18:16:00Z">
                <w:rPr>
                  <w:b/>
                  <w:bCs/>
                  <w:noProof/>
                </w:rPr>
              </w:rPrChange>
            </w:rPr>
            <w:t>Bayar, Tildy.</w:t>
          </w:r>
          <w:r w:rsidRPr="004E7DBD">
            <w:rPr>
              <w:noProof/>
              <w:rPrChange w:id="12656" w:author="Alexandre Marcondes" w:date="2019-07-09T18:16:00Z">
                <w:rPr>
                  <w:noProof/>
                </w:rPr>
              </w:rPrChange>
            </w:rPr>
            <w:t xml:space="preserve"> </w:t>
          </w:r>
          <w:r w:rsidRPr="004E7DBD">
            <w:rPr>
              <w:noProof/>
              <w:lang w:val="en-US"/>
              <w:rPrChange w:id="12657" w:author="Alexandre Marcondes" w:date="2019-07-09T18:16:00Z">
                <w:rPr>
                  <w:noProof/>
                  <w:lang w:val="en-US"/>
                </w:rPr>
              </w:rPrChange>
            </w:rPr>
            <w:t xml:space="preserve">How drones are playing a role in the power and utility sector. </w:t>
          </w:r>
          <w:r w:rsidRPr="004E7DBD">
            <w:rPr>
              <w:noProof/>
              <w:rPrChange w:id="12658" w:author="Alexandre Marcondes" w:date="2019-07-09T18:16:00Z">
                <w:rPr>
                  <w:noProof/>
                </w:rPr>
              </w:rPrChange>
            </w:rPr>
            <w:t xml:space="preserve">[Online] 23 de 02 de 2018. [Citado em: 01 de 05 de 2019.] </w:t>
          </w:r>
          <w:r w:rsidR="00AC6783" w:rsidRPr="004E7DBD">
            <w:rPr>
              <w:rPrChange w:id="12659" w:author="Alexandre Marcondes" w:date="2019-07-09T18:16:00Z">
                <w:rPr/>
              </w:rPrChange>
            </w:rPr>
            <w:fldChar w:fldCharType="begin"/>
          </w:r>
          <w:r w:rsidR="00AC6783" w:rsidRPr="004E7DBD">
            <w:rPr>
              <w:rPrChange w:id="12660" w:author="Alexandre Marcondes" w:date="2019-07-09T18:16:00Z">
                <w:rPr/>
              </w:rPrChange>
            </w:rPr>
            <w:instrText xml:space="preserve"> HYPERLINK "https://www.powerengineeringint.com/articles/2018/02/how-drones-are-playing-a-role-in-the-power-and-utility-sector.html" </w:instrText>
          </w:r>
          <w:r w:rsidR="00AC6783" w:rsidRPr="004E7DBD">
            <w:rPr>
              <w:rPrChange w:id="12661" w:author="Alexandre Marcondes" w:date="2019-07-09T18:16:00Z">
                <w:rPr/>
              </w:rPrChange>
            </w:rPr>
            <w:fldChar w:fldCharType="separate"/>
          </w:r>
          <w:r w:rsidR="003D7318" w:rsidRPr="004E7DBD">
            <w:rPr>
              <w:rStyle w:val="Hyperlink"/>
              <w:noProof/>
              <w:color w:val="auto"/>
              <w:rPrChange w:id="12662" w:author="Alexandre Marcondes" w:date="2019-07-09T18:16:00Z">
                <w:rPr>
                  <w:rStyle w:val="Hyperlink"/>
                  <w:noProof/>
                </w:rPr>
              </w:rPrChange>
            </w:rPr>
            <w:t>https://www.powerengineeringint.com/articles/2018/02/how-drones-are-playing-a-role-in-the-power-and-utility-sector.html</w:t>
          </w:r>
          <w:r w:rsidR="00AC6783" w:rsidRPr="004E7DBD">
            <w:rPr>
              <w:rStyle w:val="Hyperlink"/>
              <w:noProof/>
              <w:color w:val="auto"/>
              <w:rPrChange w:id="12663" w:author="Alexandre Marcondes" w:date="2019-07-09T18:16:00Z">
                <w:rPr>
                  <w:rStyle w:val="Hyperlink"/>
                  <w:noProof/>
                </w:rPr>
              </w:rPrChange>
            </w:rPr>
            <w:fldChar w:fldCharType="end"/>
          </w:r>
          <w:r w:rsidRPr="004E7DBD">
            <w:rPr>
              <w:noProof/>
              <w:rPrChange w:id="12664" w:author="Alexandre Marcondes" w:date="2019-07-09T18:16:00Z">
                <w:rPr>
                  <w:noProof/>
                </w:rPr>
              </w:rPrChange>
            </w:rPr>
            <w:t>.</w:t>
          </w:r>
        </w:p>
        <w:p w:rsidR="003D7318" w:rsidRPr="004E7DBD" w:rsidRDefault="003D7318" w:rsidP="002F578A">
          <w:pPr>
            <w:ind w:firstLine="0"/>
            <w:rPr>
              <w:noProof/>
              <w:rPrChange w:id="12665" w:author="Alexandre Marcondes" w:date="2019-07-09T18:16:00Z">
                <w:rPr>
                  <w:noProof/>
                </w:rPr>
              </w:rPrChange>
            </w:rPr>
          </w:pPr>
        </w:p>
        <w:p w:rsidR="00FA209B" w:rsidRPr="004E7DBD" w:rsidRDefault="00FA209B" w:rsidP="002F578A">
          <w:pPr>
            <w:ind w:firstLine="0"/>
            <w:rPr>
              <w:noProof/>
              <w:lang w:val="en-US"/>
              <w:rPrChange w:id="12666" w:author="Alexandre Marcondes" w:date="2019-07-09T18:16:00Z">
                <w:rPr>
                  <w:noProof/>
                  <w:lang w:val="en-US"/>
                </w:rPr>
              </w:rPrChange>
            </w:rPr>
          </w:pPr>
          <w:r w:rsidRPr="004E7DBD">
            <w:rPr>
              <w:noProof/>
              <w:rPrChange w:id="12667" w:author="Alexandre Marcondes" w:date="2019-07-09T18:16:00Z">
                <w:rPr>
                  <w:noProof/>
                </w:rPr>
              </w:rPrChange>
            </w:rPr>
            <w:t xml:space="preserve">9. </w:t>
          </w:r>
          <w:r w:rsidRPr="004E7DBD">
            <w:rPr>
              <w:i/>
              <w:iCs/>
              <w:noProof/>
              <w:rPrChange w:id="12668" w:author="Alexandre Marcondes" w:date="2019-07-09T18:16:00Z">
                <w:rPr>
                  <w:i/>
                  <w:iCs/>
                  <w:noProof/>
                </w:rPr>
              </w:rPrChange>
            </w:rPr>
            <w:t xml:space="preserve">SISTEMA DE INSPEÇÃO DE LINHAS DE TRANSMISSÃO DE ENERGIA. </w:t>
          </w:r>
          <w:r w:rsidRPr="004E7DBD">
            <w:rPr>
              <w:b/>
              <w:bCs/>
              <w:noProof/>
              <w:rPrChange w:id="12669" w:author="Alexandre Marcondes" w:date="2019-07-09T18:16:00Z">
                <w:rPr>
                  <w:b/>
                  <w:bCs/>
                  <w:noProof/>
                </w:rPr>
              </w:rPrChange>
            </w:rPr>
            <w:t>Rangel, Rodrigo Kuntz, Kienitz, Karl Heinz e Brandão, Mauricio Pazini.</w:t>
          </w:r>
          <w:r w:rsidRPr="004E7DBD">
            <w:rPr>
              <w:noProof/>
              <w:rPrChange w:id="12670" w:author="Alexandre Marcondes" w:date="2019-07-09T18:16:00Z">
                <w:rPr>
                  <w:noProof/>
                </w:rPr>
              </w:rPrChange>
            </w:rPr>
            <w:t xml:space="preserve"> </w:t>
          </w:r>
          <w:r w:rsidRPr="004E7DBD">
            <w:rPr>
              <w:noProof/>
              <w:lang w:val="en-US"/>
              <w:rPrChange w:id="12671" w:author="Alexandre Marcondes" w:date="2019-07-09T18:16:00Z">
                <w:rPr>
                  <w:noProof/>
                  <w:lang w:val="en-US"/>
                </w:rPr>
              </w:rPrChange>
            </w:rPr>
            <w:t>Sao Paulo : s.n., 2009. 3rd CTA-DLR Workshop on Data Analysis &amp; Flight Control.</w:t>
          </w:r>
        </w:p>
        <w:p w:rsidR="003D7318" w:rsidRPr="004E7DBD" w:rsidRDefault="003D7318" w:rsidP="002F578A">
          <w:pPr>
            <w:ind w:firstLine="0"/>
            <w:rPr>
              <w:noProof/>
              <w:lang w:val="en-US"/>
              <w:rPrChange w:id="12672" w:author="Alexandre Marcondes" w:date="2019-07-09T18:16:00Z">
                <w:rPr>
                  <w:noProof/>
                  <w:lang w:val="en-US"/>
                </w:rPr>
              </w:rPrChange>
            </w:rPr>
          </w:pPr>
        </w:p>
        <w:p w:rsidR="00FA209B" w:rsidRPr="004E7DBD" w:rsidRDefault="00FA209B" w:rsidP="002F578A">
          <w:pPr>
            <w:ind w:firstLine="0"/>
            <w:rPr>
              <w:noProof/>
              <w:lang w:val="en-US"/>
              <w:rPrChange w:id="12673" w:author="Alexandre Marcondes" w:date="2019-07-09T18:16:00Z">
                <w:rPr>
                  <w:noProof/>
                  <w:lang w:val="en-US"/>
                </w:rPr>
              </w:rPrChange>
            </w:rPr>
          </w:pPr>
          <w:r w:rsidRPr="004E7DBD">
            <w:rPr>
              <w:noProof/>
              <w:lang w:val="en-US"/>
              <w:rPrChange w:id="12674" w:author="Alexandre Marcondes" w:date="2019-07-09T18:16:00Z">
                <w:rPr>
                  <w:noProof/>
                  <w:lang w:val="en-US"/>
                </w:rPr>
              </w:rPrChange>
            </w:rPr>
            <w:t xml:space="preserve">10. </w:t>
          </w:r>
          <w:r w:rsidRPr="004E7DBD">
            <w:rPr>
              <w:i/>
              <w:iCs/>
              <w:noProof/>
              <w:lang w:val="en-US"/>
              <w:rPrChange w:id="12675" w:author="Alexandre Marcondes" w:date="2019-07-09T18:16:00Z">
                <w:rPr>
                  <w:i/>
                  <w:iCs/>
                  <w:noProof/>
                  <w:lang w:val="en-US"/>
                </w:rPr>
              </w:rPrChange>
            </w:rPr>
            <w:t xml:space="preserve">Unmanned Aerial Vehicles for Power Line Inspection: A Cooperative Way in Platforms and Communications. </w:t>
          </w:r>
          <w:r w:rsidRPr="004E7DBD">
            <w:rPr>
              <w:b/>
              <w:bCs/>
              <w:noProof/>
              <w:lang w:val="en-US"/>
              <w:rPrChange w:id="12676" w:author="Alexandre Marcondes" w:date="2019-07-09T18:16:00Z">
                <w:rPr>
                  <w:b/>
                  <w:bCs/>
                  <w:noProof/>
                  <w:lang w:val="en-US"/>
                </w:rPr>
              </w:rPrChange>
            </w:rPr>
            <w:t>Deng, Chuang, et al.</w:t>
          </w:r>
          <w:r w:rsidRPr="004E7DBD">
            <w:rPr>
              <w:noProof/>
              <w:lang w:val="en-US"/>
              <w:rPrChange w:id="12677" w:author="Alexandre Marcondes" w:date="2019-07-09T18:16:00Z">
                <w:rPr>
                  <w:noProof/>
                  <w:lang w:val="en-US"/>
                </w:rPr>
              </w:rPrChange>
            </w:rPr>
            <w:t xml:space="preserve"> 9, 2017, Journal of Communication, Vol. 9, pp. 687-692.</w:t>
          </w:r>
        </w:p>
        <w:p w:rsidR="003D7318" w:rsidRPr="004E7DBD" w:rsidRDefault="003D7318" w:rsidP="002F578A">
          <w:pPr>
            <w:ind w:firstLine="0"/>
            <w:rPr>
              <w:noProof/>
              <w:lang w:val="en-US"/>
              <w:rPrChange w:id="12678" w:author="Alexandre Marcondes" w:date="2019-07-09T18:16:00Z">
                <w:rPr>
                  <w:noProof/>
                  <w:lang w:val="en-US"/>
                </w:rPr>
              </w:rPrChange>
            </w:rPr>
          </w:pPr>
        </w:p>
        <w:p w:rsidR="00FA209B" w:rsidRPr="004E7DBD" w:rsidRDefault="00FA209B" w:rsidP="002F578A">
          <w:pPr>
            <w:ind w:firstLine="0"/>
            <w:rPr>
              <w:noProof/>
              <w:lang w:val="en-US"/>
              <w:rPrChange w:id="12679" w:author="Alexandre Marcondes" w:date="2019-07-09T18:16:00Z">
                <w:rPr>
                  <w:noProof/>
                  <w:lang w:val="en-US"/>
                </w:rPr>
              </w:rPrChange>
            </w:rPr>
          </w:pPr>
          <w:r w:rsidRPr="004E7DBD">
            <w:rPr>
              <w:noProof/>
              <w:lang w:val="en-US"/>
              <w:rPrChange w:id="12680" w:author="Alexandre Marcondes" w:date="2019-07-09T18:16:00Z">
                <w:rPr>
                  <w:noProof/>
                  <w:lang w:val="en-US"/>
                </w:rPr>
              </w:rPrChange>
            </w:rPr>
            <w:t xml:space="preserve">11. </w:t>
          </w:r>
          <w:r w:rsidRPr="004E7DBD">
            <w:rPr>
              <w:i/>
              <w:iCs/>
              <w:noProof/>
              <w:lang w:val="en-US"/>
              <w:rPrChange w:id="12681" w:author="Alexandre Marcondes" w:date="2019-07-09T18:16:00Z">
                <w:rPr>
                  <w:i/>
                  <w:iCs/>
                  <w:noProof/>
                  <w:lang w:val="en-US"/>
                </w:rPr>
              </w:rPrChange>
            </w:rPr>
            <w:t xml:space="preserve">Aerial Infrared Thermography of a Utility-Scale PV Plant After a Meteorological Tsunami in Brazil. </w:t>
          </w:r>
          <w:r w:rsidRPr="004E7DBD">
            <w:rPr>
              <w:b/>
              <w:bCs/>
              <w:noProof/>
              <w:rPrChange w:id="12682" w:author="Alexandre Marcondes" w:date="2019-07-09T18:16:00Z">
                <w:rPr>
                  <w:b/>
                  <w:bCs/>
                  <w:noProof/>
                </w:rPr>
              </w:rPrChange>
            </w:rPr>
            <w:t>De Oliveira, Aline Kirsten Vidal, et al.</w:t>
          </w:r>
          <w:r w:rsidRPr="004E7DBD">
            <w:rPr>
              <w:noProof/>
              <w:rPrChange w:id="12683" w:author="Alexandre Marcondes" w:date="2019-07-09T18:16:00Z">
                <w:rPr>
                  <w:noProof/>
                </w:rPr>
              </w:rPrChange>
            </w:rPr>
            <w:t xml:space="preserve"> Hawaii : s.n., 2018. </w:t>
          </w:r>
          <w:r w:rsidRPr="004E7DBD">
            <w:rPr>
              <w:noProof/>
              <w:lang w:val="en-US"/>
              <w:rPrChange w:id="12684" w:author="Alexandre Marcondes" w:date="2019-07-09T18:16:00Z">
                <w:rPr>
                  <w:noProof/>
                  <w:lang w:val="en-US"/>
                </w:rPr>
              </w:rPrChange>
            </w:rPr>
            <w:t>7th World Conference on Photovoltaic Energy Conversion (WCPEC-7).</w:t>
          </w:r>
        </w:p>
        <w:p w:rsidR="003D7318" w:rsidRPr="004E7DBD" w:rsidRDefault="003D7318" w:rsidP="002F578A">
          <w:pPr>
            <w:ind w:firstLine="0"/>
            <w:rPr>
              <w:noProof/>
              <w:lang w:val="en-US"/>
              <w:rPrChange w:id="12685" w:author="Alexandre Marcondes" w:date="2019-07-09T18:16:00Z">
                <w:rPr>
                  <w:noProof/>
                  <w:lang w:val="en-US"/>
                </w:rPr>
              </w:rPrChange>
            </w:rPr>
          </w:pPr>
        </w:p>
        <w:p w:rsidR="00FA209B" w:rsidRPr="004E7DBD" w:rsidRDefault="00FA209B" w:rsidP="002F578A">
          <w:pPr>
            <w:ind w:firstLine="0"/>
            <w:rPr>
              <w:noProof/>
              <w:lang w:val="en-US"/>
              <w:rPrChange w:id="12686" w:author="Alexandre Marcondes" w:date="2019-07-09T18:16:00Z">
                <w:rPr>
                  <w:noProof/>
                  <w:lang w:val="en-US"/>
                </w:rPr>
              </w:rPrChange>
            </w:rPr>
          </w:pPr>
          <w:r w:rsidRPr="004E7DBD">
            <w:rPr>
              <w:noProof/>
              <w:lang w:val="en-US"/>
              <w:rPrChange w:id="12687" w:author="Alexandre Marcondes" w:date="2019-07-09T18:16:00Z">
                <w:rPr>
                  <w:noProof/>
                  <w:lang w:val="en-US"/>
                </w:rPr>
              </w:rPrChange>
            </w:rPr>
            <w:t xml:space="preserve">12. </w:t>
          </w:r>
          <w:r w:rsidRPr="004E7DBD">
            <w:rPr>
              <w:b/>
              <w:bCs/>
              <w:noProof/>
              <w:lang w:val="en-US"/>
              <w:rPrChange w:id="12688" w:author="Alexandre Marcondes" w:date="2019-07-09T18:16:00Z">
                <w:rPr>
                  <w:b/>
                  <w:bCs/>
                  <w:noProof/>
                  <w:lang w:val="en-US"/>
                </w:rPr>
              </w:rPrChange>
            </w:rPr>
            <w:t>Fundação CERTI.</w:t>
          </w:r>
          <w:r w:rsidRPr="004E7DBD">
            <w:rPr>
              <w:noProof/>
              <w:lang w:val="en-US"/>
              <w:rPrChange w:id="12689" w:author="Alexandre Marcondes" w:date="2019-07-09T18:16:00Z">
                <w:rPr>
                  <w:noProof/>
                  <w:lang w:val="en-US"/>
                </w:rPr>
              </w:rPrChange>
            </w:rPr>
            <w:t xml:space="preserve"> </w:t>
          </w:r>
          <w:r w:rsidRPr="004E7DBD">
            <w:rPr>
              <w:noProof/>
              <w:rPrChange w:id="12690" w:author="Alexandre Marcondes" w:date="2019-07-09T18:16:00Z">
                <w:rPr>
                  <w:noProof/>
                </w:rPr>
              </w:rPrChange>
            </w:rPr>
            <w:t xml:space="preserve">História. [Online] Fundação CERTI. [Citado em: 03 de 05 de 2019.] </w:t>
          </w:r>
          <w:r w:rsidR="00AC6783" w:rsidRPr="004E7DBD">
            <w:rPr>
              <w:rPrChange w:id="12691" w:author="Alexandre Marcondes" w:date="2019-07-09T18:16:00Z">
                <w:rPr/>
              </w:rPrChange>
            </w:rPr>
            <w:fldChar w:fldCharType="begin"/>
          </w:r>
          <w:r w:rsidR="00AC6783" w:rsidRPr="004E7DBD">
            <w:rPr>
              <w:rPrChange w:id="12692" w:author="Alexandre Marcondes" w:date="2019-07-09T18:16:00Z">
                <w:rPr/>
              </w:rPrChange>
            </w:rPr>
            <w:instrText xml:space="preserve"> HYPERLINK "https://www.certi.org.br/pt/acerti-historico" </w:instrText>
          </w:r>
          <w:r w:rsidR="00AC6783" w:rsidRPr="004E7DBD">
            <w:rPr>
              <w:rPrChange w:id="12693" w:author="Alexandre Marcondes" w:date="2019-07-09T18:16:00Z">
                <w:rPr/>
              </w:rPrChange>
            </w:rPr>
            <w:fldChar w:fldCharType="separate"/>
          </w:r>
          <w:r w:rsidR="003D7318" w:rsidRPr="004E7DBD">
            <w:rPr>
              <w:rStyle w:val="Hyperlink"/>
              <w:noProof/>
              <w:color w:val="auto"/>
              <w:lang w:val="en-US"/>
              <w:rPrChange w:id="12694" w:author="Alexandre Marcondes" w:date="2019-07-09T18:16:00Z">
                <w:rPr>
                  <w:rStyle w:val="Hyperlink"/>
                  <w:noProof/>
                  <w:lang w:val="en-US"/>
                </w:rPr>
              </w:rPrChange>
            </w:rPr>
            <w:t>https://www.certi.org.br/pt/acerti-historico</w:t>
          </w:r>
          <w:r w:rsidR="00AC6783" w:rsidRPr="004E7DBD">
            <w:rPr>
              <w:rStyle w:val="Hyperlink"/>
              <w:noProof/>
              <w:color w:val="auto"/>
              <w:lang w:val="en-US"/>
              <w:rPrChange w:id="12695" w:author="Alexandre Marcondes" w:date="2019-07-09T18:16:00Z">
                <w:rPr>
                  <w:rStyle w:val="Hyperlink"/>
                  <w:noProof/>
                  <w:lang w:val="en-US"/>
                </w:rPr>
              </w:rPrChange>
            </w:rPr>
            <w:fldChar w:fldCharType="end"/>
          </w:r>
          <w:r w:rsidRPr="004E7DBD">
            <w:rPr>
              <w:noProof/>
              <w:lang w:val="en-US"/>
              <w:rPrChange w:id="12696" w:author="Alexandre Marcondes" w:date="2019-07-09T18:16:00Z">
                <w:rPr>
                  <w:noProof/>
                  <w:lang w:val="en-US"/>
                </w:rPr>
              </w:rPrChange>
            </w:rPr>
            <w:t>.</w:t>
          </w:r>
        </w:p>
        <w:p w:rsidR="003D7318" w:rsidRPr="004E7DBD" w:rsidRDefault="003D7318" w:rsidP="002F578A">
          <w:pPr>
            <w:ind w:firstLine="0"/>
            <w:rPr>
              <w:noProof/>
              <w:lang w:val="en-US"/>
              <w:rPrChange w:id="12697" w:author="Alexandre Marcondes" w:date="2019-07-09T18:16:00Z">
                <w:rPr>
                  <w:noProof/>
                  <w:lang w:val="en-US"/>
                </w:rPr>
              </w:rPrChange>
            </w:rPr>
          </w:pPr>
        </w:p>
        <w:p w:rsidR="00FA209B" w:rsidRPr="004E7DBD" w:rsidRDefault="00FA209B" w:rsidP="002F578A">
          <w:pPr>
            <w:ind w:firstLine="0"/>
            <w:rPr>
              <w:noProof/>
              <w:rPrChange w:id="12698" w:author="Alexandre Marcondes" w:date="2019-07-09T18:16:00Z">
                <w:rPr>
                  <w:noProof/>
                </w:rPr>
              </w:rPrChange>
            </w:rPr>
          </w:pPr>
          <w:r w:rsidRPr="004E7DBD">
            <w:rPr>
              <w:noProof/>
              <w:lang w:val="en-US"/>
              <w:rPrChange w:id="12699" w:author="Alexandre Marcondes" w:date="2019-07-09T18:16:00Z">
                <w:rPr>
                  <w:noProof/>
                  <w:lang w:val="en-US"/>
                </w:rPr>
              </w:rPrChange>
            </w:rPr>
            <w:t xml:space="preserve">13. </w:t>
          </w:r>
          <w:r w:rsidRPr="004E7DBD">
            <w:rPr>
              <w:b/>
              <w:bCs/>
              <w:noProof/>
              <w:lang w:val="en-US"/>
              <w:rPrChange w:id="12700" w:author="Alexandre Marcondes" w:date="2019-07-09T18:16:00Z">
                <w:rPr>
                  <w:b/>
                  <w:bCs/>
                  <w:noProof/>
                  <w:lang w:val="en-US"/>
                </w:rPr>
              </w:rPrChange>
            </w:rPr>
            <w:t>Ros.org.</w:t>
          </w:r>
          <w:r w:rsidRPr="004E7DBD">
            <w:rPr>
              <w:noProof/>
              <w:lang w:val="en-US"/>
              <w:rPrChange w:id="12701" w:author="Alexandre Marcondes" w:date="2019-07-09T18:16:00Z">
                <w:rPr>
                  <w:noProof/>
                  <w:lang w:val="en-US"/>
                </w:rPr>
              </w:rPrChange>
            </w:rPr>
            <w:t xml:space="preserve"> About ROS. </w:t>
          </w:r>
          <w:r w:rsidRPr="004E7DBD">
            <w:rPr>
              <w:noProof/>
              <w:rPrChange w:id="12702" w:author="Alexandre Marcondes" w:date="2019-07-09T18:16:00Z">
                <w:rPr>
                  <w:noProof/>
                </w:rPr>
              </w:rPrChange>
            </w:rPr>
            <w:t xml:space="preserve">[Online] ROS.org. [Citado em: 03 de 05 de 2019.] </w:t>
          </w:r>
          <w:r w:rsidR="00AC6783" w:rsidRPr="004E7DBD">
            <w:rPr>
              <w:rPrChange w:id="12703" w:author="Alexandre Marcondes" w:date="2019-07-09T18:16:00Z">
                <w:rPr/>
              </w:rPrChange>
            </w:rPr>
            <w:fldChar w:fldCharType="begin"/>
          </w:r>
          <w:r w:rsidR="00AC6783" w:rsidRPr="004E7DBD">
            <w:rPr>
              <w:rPrChange w:id="12704" w:author="Alexandre Marcondes" w:date="2019-07-09T18:16:00Z">
                <w:rPr/>
              </w:rPrChange>
            </w:rPr>
            <w:instrText xml:space="preserve"> HYPERLINK "https://www.ros.org/about-ros/" </w:instrText>
          </w:r>
          <w:r w:rsidR="00AC6783" w:rsidRPr="004E7DBD">
            <w:rPr>
              <w:rPrChange w:id="12705" w:author="Alexandre Marcondes" w:date="2019-07-09T18:16:00Z">
                <w:rPr/>
              </w:rPrChange>
            </w:rPr>
            <w:fldChar w:fldCharType="separate"/>
          </w:r>
          <w:r w:rsidR="003D7318" w:rsidRPr="004E7DBD">
            <w:rPr>
              <w:rStyle w:val="Hyperlink"/>
              <w:noProof/>
              <w:color w:val="auto"/>
              <w:rPrChange w:id="12706" w:author="Alexandre Marcondes" w:date="2019-07-09T18:16:00Z">
                <w:rPr>
                  <w:rStyle w:val="Hyperlink"/>
                  <w:noProof/>
                </w:rPr>
              </w:rPrChange>
            </w:rPr>
            <w:t>https://www.ros.org/about-ros/</w:t>
          </w:r>
          <w:r w:rsidR="00AC6783" w:rsidRPr="004E7DBD">
            <w:rPr>
              <w:rStyle w:val="Hyperlink"/>
              <w:noProof/>
              <w:color w:val="auto"/>
              <w:rPrChange w:id="12707" w:author="Alexandre Marcondes" w:date="2019-07-09T18:16:00Z">
                <w:rPr>
                  <w:rStyle w:val="Hyperlink"/>
                  <w:noProof/>
                </w:rPr>
              </w:rPrChange>
            </w:rPr>
            <w:fldChar w:fldCharType="end"/>
          </w:r>
          <w:r w:rsidRPr="004E7DBD">
            <w:rPr>
              <w:noProof/>
              <w:rPrChange w:id="12708" w:author="Alexandre Marcondes" w:date="2019-07-09T18:16:00Z">
                <w:rPr>
                  <w:noProof/>
                </w:rPr>
              </w:rPrChange>
            </w:rPr>
            <w:t>.</w:t>
          </w:r>
        </w:p>
        <w:p w:rsidR="003D7318" w:rsidRPr="004E7DBD" w:rsidRDefault="003D7318" w:rsidP="002F578A">
          <w:pPr>
            <w:ind w:firstLine="0"/>
            <w:rPr>
              <w:noProof/>
              <w:rPrChange w:id="12709" w:author="Alexandre Marcondes" w:date="2019-07-09T18:16:00Z">
                <w:rPr>
                  <w:noProof/>
                </w:rPr>
              </w:rPrChange>
            </w:rPr>
          </w:pPr>
        </w:p>
        <w:p w:rsidR="00FA209B" w:rsidRPr="004E7DBD" w:rsidRDefault="00FA209B" w:rsidP="002F578A">
          <w:pPr>
            <w:ind w:firstLine="0"/>
            <w:rPr>
              <w:noProof/>
              <w:rPrChange w:id="12710" w:author="Alexandre Marcondes" w:date="2019-07-09T18:16:00Z">
                <w:rPr>
                  <w:noProof/>
                </w:rPr>
              </w:rPrChange>
            </w:rPr>
          </w:pPr>
          <w:r w:rsidRPr="004E7DBD">
            <w:rPr>
              <w:noProof/>
              <w:rPrChange w:id="12711" w:author="Alexandre Marcondes" w:date="2019-07-09T18:16:00Z">
                <w:rPr>
                  <w:noProof/>
                </w:rPr>
              </w:rPrChange>
            </w:rPr>
            <w:t xml:space="preserve">14. —. Nodes. [Online] ROS.org, 04 de 12 de 2018. [Citado em: 03 de 05 de 2019.] </w:t>
          </w:r>
          <w:r w:rsidR="00AC6783" w:rsidRPr="004E7DBD">
            <w:rPr>
              <w:rPrChange w:id="12712" w:author="Alexandre Marcondes" w:date="2019-07-09T18:16:00Z">
                <w:rPr/>
              </w:rPrChange>
            </w:rPr>
            <w:fldChar w:fldCharType="begin"/>
          </w:r>
          <w:r w:rsidR="00AC6783" w:rsidRPr="004E7DBD">
            <w:rPr>
              <w:rPrChange w:id="12713" w:author="Alexandre Marcondes" w:date="2019-07-09T18:16:00Z">
                <w:rPr/>
              </w:rPrChange>
            </w:rPr>
            <w:instrText xml:space="preserve"> HYPERLINK "http://wiki.ros.org/Nodes" </w:instrText>
          </w:r>
          <w:r w:rsidR="00AC6783" w:rsidRPr="004E7DBD">
            <w:rPr>
              <w:rPrChange w:id="12714" w:author="Alexandre Marcondes" w:date="2019-07-09T18:16:00Z">
                <w:rPr/>
              </w:rPrChange>
            </w:rPr>
            <w:fldChar w:fldCharType="separate"/>
          </w:r>
          <w:r w:rsidR="003D7318" w:rsidRPr="004E7DBD">
            <w:rPr>
              <w:rStyle w:val="Hyperlink"/>
              <w:noProof/>
              <w:color w:val="auto"/>
              <w:rPrChange w:id="12715" w:author="Alexandre Marcondes" w:date="2019-07-09T18:16:00Z">
                <w:rPr>
                  <w:rStyle w:val="Hyperlink"/>
                  <w:noProof/>
                </w:rPr>
              </w:rPrChange>
            </w:rPr>
            <w:t>http://wiki.ros.org/Nodes</w:t>
          </w:r>
          <w:r w:rsidR="00AC6783" w:rsidRPr="004E7DBD">
            <w:rPr>
              <w:rStyle w:val="Hyperlink"/>
              <w:noProof/>
              <w:color w:val="auto"/>
              <w:rPrChange w:id="12716" w:author="Alexandre Marcondes" w:date="2019-07-09T18:16:00Z">
                <w:rPr>
                  <w:rStyle w:val="Hyperlink"/>
                  <w:noProof/>
                </w:rPr>
              </w:rPrChange>
            </w:rPr>
            <w:fldChar w:fldCharType="end"/>
          </w:r>
          <w:r w:rsidRPr="004E7DBD">
            <w:rPr>
              <w:noProof/>
              <w:rPrChange w:id="12717" w:author="Alexandre Marcondes" w:date="2019-07-09T18:16:00Z">
                <w:rPr>
                  <w:noProof/>
                </w:rPr>
              </w:rPrChange>
            </w:rPr>
            <w:t>.</w:t>
          </w:r>
        </w:p>
        <w:p w:rsidR="003D7318" w:rsidRPr="004E7DBD" w:rsidRDefault="003D7318" w:rsidP="002F578A">
          <w:pPr>
            <w:ind w:firstLine="0"/>
            <w:rPr>
              <w:noProof/>
              <w:rPrChange w:id="12718" w:author="Alexandre Marcondes" w:date="2019-07-09T18:16:00Z">
                <w:rPr>
                  <w:noProof/>
                </w:rPr>
              </w:rPrChange>
            </w:rPr>
          </w:pPr>
        </w:p>
        <w:p w:rsidR="00FA209B" w:rsidRPr="004E7DBD" w:rsidRDefault="00FA209B" w:rsidP="002F578A">
          <w:pPr>
            <w:ind w:firstLine="0"/>
            <w:rPr>
              <w:noProof/>
              <w:lang w:val="en-US"/>
              <w:rPrChange w:id="12719" w:author="Alexandre Marcondes" w:date="2019-07-09T18:16:00Z">
                <w:rPr>
                  <w:noProof/>
                  <w:lang w:val="en-US"/>
                </w:rPr>
              </w:rPrChange>
            </w:rPr>
          </w:pPr>
          <w:r w:rsidRPr="004E7DBD">
            <w:rPr>
              <w:noProof/>
              <w:rPrChange w:id="12720" w:author="Alexandre Marcondes" w:date="2019-07-09T18:16:00Z">
                <w:rPr>
                  <w:noProof/>
                </w:rPr>
              </w:rPrChange>
            </w:rPr>
            <w:t xml:space="preserve">15. </w:t>
          </w:r>
          <w:r w:rsidRPr="004E7DBD">
            <w:rPr>
              <w:b/>
              <w:bCs/>
              <w:noProof/>
              <w:rPrChange w:id="12721" w:author="Alexandre Marcondes" w:date="2019-07-09T18:16:00Z">
                <w:rPr>
                  <w:b/>
                  <w:bCs/>
                  <w:noProof/>
                </w:rPr>
              </w:rPrChange>
            </w:rPr>
            <w:t>ROS.org.</w:t>
          </w:r>
          <w:r w:rsidRPr="004E7DBD">
            <w:rPr>
              <w:noProof/>
              <w:rPrChange w:id="12722" w:author="Alexandre Marcondes" w:date="2019-07-09T18:16:00Z">
                <w:rPr>
                  <w:noProof/>
                </w:rPr>
              </w:rPrChange>
            </w:rPr>
            <w:t xml:space="preserve"> Packages. [Online] ROS.org, 14 de 04 de 2019. [Citado em: 03 de 05 de 2019.] </w:t>
          </w:r>
          <w:r w:rsidR="00AC6783" w:rsidRPr="004E7DBD">
            <w:rPr>
              <w:rPrChange w:id="12723" w:author="Alexandre Marcondes" w:date="2019-07-09T18:16:00Z">
                <w:rPr/>
              </w:rPrChange>
            </w:rPr>
            <w:fldChar w:fldCharType="begin"/>
          </w:r>
          <w:r w:rsidR="00AC6783" w:rsidRPr="004E7DBD">
            <w:rPr>
              <w:rPrChange w:id="12724" w:author="Alexandre Marcondes" w:date="2019-07-09T18:16:00Z">
                <w:rPr/>
              </w:rPrChange>
            </w:rPr>
            <w:instrText xml:space="preserve"> HYPERLINK "http://wiki.ros.org/Packages" </w:instrText>
          </w:r>
          <w:r w:rsidR="00AC6783" w:rsidRPr="004E7DBD">
            <w:rPr>
              <w:rPrChange w:id="12725" w:author="Alexandre Marcondes" w:date="2019-07-09T18:16:00Z">
                <w:rPr/>
              </w:rPrChange>
            </w:rPr>
            <w:fldChar w:fldCharType="separate"/>
          </w:r>
          <w:r w:rsidR="003D7318" w:rsidRPr="004E7DBD">
            <w:rPr>
              <w:rStyle w:val="Hyperlink"/>
              <w:noProof/>
              <w:color w:val="auto"/>
              <w:lang w:val="en-US"/>
              <w:rPrChange w:id="12726" w:author="Alexandre Marcondes" w:date="2019-07-09T18:16:00Z">
                <w:rPr>
                  <w:rStyle w:val="Hyperlink"/>
                  <w:noProof/>
                  <w:lang w:val="en-US"/>
                </w:rPr>
              </w:rPrChange>
            </w:rPr>
            <w:t>http://wiki.ros.org/Packages</w:t>
          </w:r>
          <w:r w:rsidR="00AC6783" w:rsidRPr="004E7DBD">
            <w:rPr>
              <w:rStyle w:val="Hyperlink"/>
              <w:noProof/>
              <w:color w:val="auto"/>
              <w:lang w:val="en-US"/>
              <w:rPrChange w:id="12727" w:author="Alexandre Marcondes" w:date="2019-07-09T18:16:00Z">
                <w:rPr>
                  <w:rStyle w:val="Hyperlink"/>
                  <w:noProof/>
                  <w:lang w:val="en-US"/>
                </w:rPr>
              </w:rPrChange>
            </w:rPr>
            <w:fldChar w:fldCharType="end"/>
          </w:r>
          <w:r w:rsidRPr="004E7DBD">
            <w:rPr>
              <w:noProof/>
              <w:lang w:val="en-US"/>
              <w:rPrChange w:id="12728" w:author="Alexandre Marcondes" w:date="2019-07-09T18:16:00Z">
                <w:rPr>
                  <w:noProof/>
                  <w:lang w:val="en-US"/>
                </w:rPr>
              </w:rPrChange>
            </w:rPr>
            <w:t>.</w:t>
          </w:r>
        </w:p>
        <w:p w:rsidR="003D7318" w:rsidRPr="004E7DBD" w:rsidRDefault="003D7318" w:rsidP="002F578A">
          <w:pPr>
            <w:ind w:firstLine="0"/>
            <w:rPr>
              <w:noProof/>
              <w:lang w:val="en-US"/>
              <w:rPrChange w:id="12729" w:author="Alexandre Marcondes" w:date="2019-07-09T18:16:00Z">
                <w:rPr>
                  <w:noProof/>
                  <w:lang w:val="en-US"/>
                </w:rPr>
              </w:rPrChange>
            </w:rPr>
          </w:pPr>
        </w:p>
        <w:p w:rsidR="00FA209B" w:rsidRPr="004E7DBD" w:rsidRDefault="00FA209B" w:rsidP="002F578A">
          <w:pPr>
            <w:ind w:firstLine="0"/>
            <w:rPr>
              <w:noProof/>
              <w:rPrChange w:id="12730" w:author="Alexandre Marcondes" w:date="2019-07-09T18:16:00Z">
                <w:rPr>
                  <w:noProof/>
                </w:rPr>
              </w:rPrChange>
            </w:rPr>
          </w:pPr>
          <w:r w:rsidRPr="004E7DBD">
            <w:rPr>
              <w:noProof/>
              <w:lang w:val="en-US"/>
              <w:rPrChange w:id="12731" w:author="Alexandre Marcondes" w:date="2019-07-09T18:16:00Z">
                <w:rPr>
                  <w:noProof/>
                  <w:lang w:val="en-US"/>
                </w:rPr>
              </w:rPrChange>
            </w:rPr>
            <w:t xml:space="preserve">16. </w:t>
          </w:r>
          <w:r w:rsidRPr="004E7DBD">
            <w:rPr>
              <w:b/>
              <w:bCs/>
              <w:noProof/>
              <w:lang w:val="en-US"/>
              <w:rPrChange w:id="12732" w:author="Alexandre Marcondes" w:date="2019-07-09T18:16:00Z">
                <w:rPr>
                  <w:b/>
                  <w:bCs/>
                  <w:noProof/>
                  <w:lang w:val="en-US"/>
                </w:rPr>
              </w:rPrChange>
            </w:rPr>
            <w:t>Clearpath Robotics.</w:t>
          </w:r>
          <w:r w:rsidRPr="004E7DBD">
            <w:rPr>
              <w:noProof/>
              <w:lang w:val="en-US"/>
              <w:rPrChange w:id="12733" w:author="Alexandre Marcondes" w:date="2019-07-09T18:16:00Z">
                <w:rPr>
                  <w:noProof/>
                  <w:lang w:val="en-US"/>
                </w:rPr>
              </w:rPrChange>
            </w:rPr>
            <w:t xml:space="preserve"> General Concepts. [Online] Clearpath Robotics. </w:t>
          </w:r>
          <w:r w:rsidRPr="004E7DBD">
            <w:rPr>
              <w:noProof/>
              <w:rPrChange w:id="12734" w:author="Alexandre Marcondes" w:date="2019-07-09T18:16:00Z">
                <w:rPr>
                  <w:noProof/>
                </w:rPr>
              </w:rPrChange>
            </w:rPr>
            <w:t xml:space="preserve">[Citado em: 03 de 05 de 2019.] </w:t>
          </w:r>
          <w:r w:rsidR="00AC6783" w:rsidRPr="004E7DBD">
            <w:rPr>
              <w:rPrChange w:id="12735" w:author="Alexandre Marcondes" w:date="2019-07-09T18:16:00Z">
                <w:rPr/>
              </w:rPrChange>
            </w:rPr>
            <w:fldChar w:fldCharType="begin"/>
          </w:r>
          <w:r w:rsidR="00AC6783" w:rsidRPr="004E7DBD">
            <w:rPr>
              <w:rPrChange w:id="12736" w:author="Alexandre Marcondes" w:date="2019-07-09T18:16:00Z">
                <w:rPr/>
              </w:rPrChange>
            </w:rPr>
            <w:instrText xml:space="preserve"> HYPERLINK "https://robohub.org/ros-101-intro-to-the-robot-operating-system/" </w:instrText>
          </w:r>
          <w:r w:rsidR="00AC6783" w:rsidRPr="004E7DBD">
            <w:rPr>
              <w:rPrChange w:id="12737" w:author="Alexandre Marcondes" w:date="2019-07-09T18:16:00Z">
                <w:rPr/>
              </w:rPrChange>
            </w:rPr>
            <w:fldChar w:fldCharType="separate"/>
          </w:r>
          <w:r w:rsidR="003D7318" w:rsidRPr="004E7DBD">
            <w:rPr>
              <w:rStyle w:val="Hyperlink"/>
              <w:noProof/>
              <w:color w:val="auto"/>
              <w:rPrChange w:id="12738" w:author="Alexandre Marcondes" w:date="2019-07-09T18:16:00Z">
                <w:rPr>
                  <w:rStyle w:val="Hyperlink"/>
                  <w:noProof/>
                </w:rPr>
              </w:rPrChange>
            </w:rPr>
            <w:t>https://robohub.org/ros-101-intro-to-the-robot-operating-system/</w:t>
          </w:r>
          <w:r w:rsidR="00AC6783" w:rsidRPr="004E7DBD">
            <w:rPr>
              <w:rStyle w:val="Hyperlink"/>
              <w:noProof/>
              <w:color w:val="auto"/>
              <w:rPrChange w:id="12739" w:author="Alexandre Marcondes" w:date="2019-07-09T18:16:00Z">
                <w:rPr>
                  <w:rStyle w:val="Hyperlink"/>
                  <w:noProof/>
                </w:rPr>
              </w:rPrChange>
            </w:rPr>
            <w:fldChar w:fldCharType="end"/>
          </w:r>
          <w:r w:rsidRPr="004E7DBD">
            <w:rPr>
              <w:noProof/>
              <w:rPrChange w:id="12740" w:author="Alexandre Marcondes" w:date="2019-07-09T18:16:00Z">
                <w:rPr>
                  <w:noProof/>
                </w:rPr>
              </w:rPrChange>
            </w:rPr>
            <w:t>.</w:t>
          </w:r>
        </w:p>
        <w:p w:rsidR="003D7318" w:rsidRPr="004E7DBD" w:rsidRDefault="003D7318" w:rsidP="002F578A">
          <w:pPr>
            <w:ind w:firstLine="0"/>
            <w:rPr>
              <w:noProof/>
              <w:rPrChange w:id="12741" w:author="Alexandre Marcondes" w:date="2019-07-09T18:16:00Z">
                <w:rPr>
                  <w:noProof/>
                </w:rPr>
              </w:rPrChange>
            </w:rPr>
          </w:pPr>
        </w:p>
        <w:p w:rsidR="00FA209B" w:rsidRPr="004E7DBD" w:rsidRDefault="00FA209B" w:rsidP="002F578A">
          <w:pPr>
            <w:ind w:firstLine="0"/>
            <w:rPr>
              <w:noProof/>
              <w:rPrChange w:id="12742" w:author="Alexandre Marcondes" w:date="2019-07-09T18:16:00Z">
                <w:rPr>
                  <w:noProof/>
                </w:rPr>
              </w:rPrChange>
            </w:rPr>
          </w:pPr>
          <w:r w:rsidRPr="004E7DBD">
            <w:rPr>
              <w:noProof/>
              <w:rPrChange w:id="12743" w:author="Alexandre Marcondes" w:date="2019-07-09T18:16:00Z">
                <w:rPr>
                  <w:noProof/>
                </w:rPr>
              </w:rPrChange>
            </w:rPr>
            <w:t xml:space="preserve">17. </w:t>
          </w:r>
          <w:r w:rsidRPr="004E7DBD">
            <w:rPr>
              <w:b/>
              <w:bCs/>
              <w:noProof/>
              <w:rPrChange w:id="12744" w:author="Alexandre Marcondes" w:date="2019-07-09T18:16:00Z">
                <w:rPr>
                  <w:b/>
                  <w:bCs/>
                  <w:noProof/>
                </w:rPr>
              </w:rPrChange>
            </w:rPr>
            <w:t>ROS.org.</w:t>
          </w:r>
          <w:r w:rsidRPr="004E7DBD">
            <w:rPr>
              <w:noProof/>
              <w:rPrChange w:id="12745" w:author="Alexandre Marcondes" w:date="2019-07-09T18:16:00Z">
                <w:rPr>
                  <w:noProof/>
                </w:rPr>
              </w:rPrChange>
            </w:rPr>
            <w:t xml:space="preserve"> Topics. [Online] ROS.org, 20 de 02 de 2019. [Citado em: 03 de 05 de 2019.] </w:t>
          </w:r>
          <w:r w:rsidR="00AC6783" w:rsidRPr="004E7DBD">
            <w:rPr>
              <w:rPrChange w:id="12746" w:author="Alexandre Marcondes" w:date="2019-07-09T18:16:00Z">
                <w:rPr/>
              </w:rPrChange>
            </w:rPr>
            <w:fldChar w:fldCharType="begin"/>
          </w:r>
          <w:r w:rsidR="00AC6783" w:rsidRPr="004E7DBD">
            <w:rPr>
              <w:rPrChange w:id="12747" w:author="Alexandre Marcondes" w:date="2019-07-09T18:16:00Z">
                <w:rPr/>
              </w:rPrChange>
            </w:rPr>
            <w:instrText xml:space="preserve"> HYPERLINK "http://wiki.ros.org/Topics" </w:instrText>
          </w:r>
          <w:r w:rsidR="00AC6783" w:rsidRPr="004E7DBD">
            <w:rPr>
              <w:rPrChange w:id="12748" w:author="Alexandre Marcondes" w:date="2019-07-09T18:16:00Z">
                <w:rPr/>
              </w:rPrChange>
            </w:rPr>
            <w:fldChar w:fldCharType="separate"/>
          </w:r>
          <w:r w:rsidR="003D7318" w:rsidRPr="004E7DBD">
            <w:rPr>
              <w:rStyle w:val="Hyperlink"/>
              <w:noProof/>
              <w:color w:val="auto"/>
              <w:rPrChange w:id="12749" w:author="Alexandre Marcondes" w:date="2019-07-09T18:16:00Z">
                <w:rPr>
                  <w:rStyle w:val="Hyperlink"/>
                  <w:noProof/>
                </w:rPr>
              </w:rPrChange>
            </w:rPr>
            <w:t>http://wiki.ros.org/Topics</w:t>
          </w:r>
          <w:r w:rsidR="00AC6783" w:rsidRPr="004E7DBD">
            <w:rPr>
              <w:rStyle w:val="Hyperlink"/>
              <w:noProof/>
              <w:color w:val="auto"/>
              <w:rPrChange w:id="12750" w:author="Alexandre Marcondes" w:date="2019-07-09T18:16:00Z">
                <w:rPr>
                  <w:rStyle w:val="Hyperlink"/>
                  <w:noProof/>
                </w:rPr>
              </w:rPrChange>
            </w:rPr>
            <w:fldChar w:fldCharType="end"/>
          </w:r>
          <w:r w:rsidRPr="004E7DBD">
            <w:rPr>
              <w:noProof/>
              <w:rPrChange w:id="12751" w:author="Alexandre Marcondes" w:date="2019-07-09T18:16:00Z">
                <w:rPr>
                  <w:noProof/>
                </w:rPr>
              </w:rPrChange>
            </w:rPr>
            <w:t>.</w:t>
          </w:r>
        </w:p>
        <w:p w:rsidR="003D7318" w:rsidRPr="004E7DBD" w:rsidRDefault="003D7318" w:rsidP="002F578A">
          <w:pPr>
            <w:ind w:firstLine="0"/>
            <w:rPr>
              <w:noProof/>
              <w:rPrChange w:id="12752" w:author="Alexandre Marcondes" w:date="2019-07-09T18:16:00Z">
                <w:rPr>
                  <w:noProof/>
                </w:rPr>
              </w:rPrChange>
            </w:rPr>
          </w:pPr>
        </w:p>
        <w:p w:rsidR="00FA209B" w:rsidRPr="004E7DBD" w:rsidRDefault="00FA209B" w:rsidP="002F578A">
          <w:pPr>
            <w:ind w:firstLine="0"/>
            <w:rPr>
              <w:noProof/>
              <w:lang w:val="en-US"/>
              <w:rPrChange w:id="12753" w:author="Alexandre Marcondes" w:date="2019-07-09T18:16:00Z">
                <w:rPr>
                  <w:noProof/>
                  <w:lang w:val="en-US"/>
                </w:rPr>
              </w:rPrChange>
            </w:rPr>
          </w:pPr>
          <w:r w:rsidRPr="004E7DBD">
            <w:rPr>
              <w:noProof/>
              <w:rPrChange w:id="12754" w:author="Alexandre Marcondes" w:date="2019-07-09T18:16:00Z">
                <w:rPr>
                  <w:noProof/>
                </w:rPr>
              </w:rPrChange>
            </w:rPr>
            <w:t xml:space="preserve">18. </w:t>
          </w:r>
          <w:r w:rsidR="003D7318" w:rsidRPr="004E7DBD">
            <w:rPr>
              <w:b/>
              <w:bCs/>
              <w:noProof/>
              <w:rPrChange w:id="12755" w:author="Alexandre Marcondes" w:date="2019-07-09T18:16:00Z">
                <w:rPr>
                  <w:b/>
                  <w:bCs/>
                  <w:noProof/>
                </w:rPr>
              </w:rPrChange>
            </w:rPr>
            <w:t>ROS.org</w:t>
          </w:r>
          <w:r w:rsidRPr="004E7DBD">
            <w:rPr>
              <w:noProof/>
              <w:rPrChange w:id="12756" w:author="Alexandre Marcondes" w:date="2019-07-09T18:16:00Z">
                <w:rPr>
                  <w:noProof/>
                </w:rPr>
              </w:rPrChange>
            </w:rPr>
            <w:t xml:space="preserve">. Services. [Online] ROS.org, 17 de 07 de 2018. [Citado em: 03 de 05 de 2019.] </w:t>
          </w:r>
          <w:r w:rsidR="00AC6783" w:rsidRPr="004E7DBD">
            <w:rPr>
              <w:rPrChange w:id="12757" w:author="Alexandre Marcondes" w:date="2019-07-09T18:16:00Z">
                <w:rPr/>
              </w:rPrChange>
            </w:rPr>
            <w:fldChar w:fldCharType="begin"/>
          </w:r>
          <w:r w:rsidR="00AC6783" w:rsidRPr="004E7DBD">
            <w:rPr>
              <w:rPrChange w:id="12758" w:author="Alexandre Marcondes" w:date="2019-07-09T18:16:00Z">
                <w:rPr/>
              </w:rPrChange>
            </w:rPr>
            <w:instrText xml:space="preserve"> HYPERLINK "http://wiki.ros.org/Services" </w:instrText>
          </w:r>
          <w:r w:rsidR="00AC6783" w:rsidRPr="004E7DBD">
            <w:rPr>
              <w:rPrChange w:id="12759" w:author="Alexandre Marcondes" w:date="2019-07-09T18:16:00Z">
                <w:rPr/>
              </w:rPrChange>
            </w:rPr>
            <w:fldChar w:fldCharType="separate"/>
          </w:r>
          <w:r w:rsidR="003D7318" w:rsidRPr="004E7DBD">
            <w:rPr>
              <w:rStyle w:val="Hyperlink"/>
              <w:noProof/>
              <w:color w:val="auto"/>
              <w:lang w:val="en-US"/>
              <w:rPrChange w:id="12760" w:author="Alexandre Marcondes" w:date="2019-07-09T18:16:00Z">
                <w:rPr>
                  <w:rStyle w:val="Hyperlink"/>
                  <w:noProof/>
                  <w:lang w:val="en-US"/>
                </w:rPr>
              </w:rPrChange>
            </w:rPr>
            <w:t>http://wiki.ros.org/Services</w:t>
          </w:r>
          <w:r w:rsidR="00AC6783" w:rsidRPr="004E7DBD">
            <w:rPr>
              <w:rStyle w:val="Hyperlink"/>
              <w:noProof/>
              <w:color w:val="auto"/>
              <w:lang w:val="en-US"/>
              <w:rPrChange w:id="12761" w:author="Alexandre Marcondes" w:date="2019-07-09T18:16:00Z">
                <w:rPr>
                  <w:rStyle w:val="Hyperlink"/>
                  <w:noProof/>
                  <w:lang w:val="en-US"/>
                </w:rPr>
              </w:rPrChange>
            </w:rPr>
            <w:fldChar w:fldCharType="end"/>
          </w:r>
          <w:r w:rsidRPr="004E7DBD">
            <w:rPr>
              <w:noProof/>
              <w:lang w:val="en-US"/>
              <w:rPrChange w:id="12762" w:author="Alexandre Marcondes" w:date="2019-07-09T18:16:00Z">
                <w:rPr>
                  <w:noProof/>
                  <w:lang w:val="en-US"/>
                </w:rPr>
              </w:rPrChange>
            </w:rPr>
            <w:t>.</w:t>
          </w:r>
        </w:p>
        <w:p w:rsidR="003D7318" w:rsidRPr="004E7DBD" w:rsidRDefault="003D7318" w:rsidP="002F578A">
          <w:pPr>
            <w:ind w:firstLine="0"/>
            <w:rPr>
              <w:noProof/>
              <w:lang w:val="en-US"/>
              <w:rPrChange w:id="12763" w:author="Alexandre Marcondes" w:date="2019-07-09T18:16:00Z">
                <w:rPr>
                  <w:noProof/>
                  <w:lang w:val="en-US"/>
                </w:rPr>
              </w:rPrChange>
            </w:rPr>
          </w:pPr>
        </w:p>
        <w:p w:rsidR="00FA209B" w:rsidRPr="004E7DBD" w:rsidRDefault="00FA209B" w:rsidP="002F578A">
          <w:pPr>
            <w:ind w:firstLine="0"/>
            <w:rPr>
              <w:noProof/>
              <w:rPrChange w:id="12764" w:author="Alexandre Marcondes" w:date="2019-07-09T18:16:00Z">
                <w:rPr>
                  <w:noProof/>
                </w:rPr>
              </w:rPrChange>
            </w:rPr>
          </w:pPr>
          <w:r w:rsidRPr="004E7DBD">
            <w:rPr>
              <w:noProof/>
              <w:lang w:val="en-US"/>
              <w:rPrChange w:id="12765" w:author="Alexandre Marcondes" w:date="2019-07-09T18:16:00Z">
                <w:rPr>
                  <w:noProof/>
                  <w:lang w:val="en-US"/>
                </w:rPr>
              </w:rPrChange>
            </w:rPr>
            <w:t xml:space="preserve">19. </w:t>
          </w:r>
          <w:r w:rsidR="003D7318" w:rsidRPr="004E7DBD">
            <w:rPr>
              <w:b/>
              <w:bCs/>
              <w:noProof/>
              <w:lang w:val="en-US"/>
              <w:rPrChange w:id="12766" w:author="Alexandre Marcondes" w:date="2019-07-09T18:16:00Z">
                <w:rPr>
                  <w:b/>
                  <w:bCs/>
                  <w:noProof/>
                  <w:lang w:val="en-US"/>
                </w:rPr>
              </w:rPrChange>
            </w:rPr>
            <w:t>ROS.org</w:t>
          </w:r>
          <w:r w:rsidRPr="004E7DBD">
            <w:rPr>
              <w:noProof/>
              <w:lang w:val="en-US"/>
              <w:rPrChange w:id="12767" w:author="Alexandre Marcondes" w:date="2019-07-09T18:16:00Z">
                <w:rPr>
                  <w:noProof/>
                  <w:lang w:val="en-US"/>
                </w:rPr>
              </w:rPrChange>
            </w:rPr>
            <w:t xml:space="preserve">. Overview. [Online] ROS.org, 30 de 10 de 2018. </w:t>
          </w:r>
          <w:r w:rsidRPr="004E7DBD">
            <w:rPr>
              <w:noProof/>
              <w:rPrChange w:id="12768" w:author="Alexandre Marcondes" w:date="2019-07-09T18:16:00Z">
                <w:rPr>
                  <w:noProof/>
                </w:rPr>
              </w:rPrChange>
            </w:rPr>
            <w:t xml:space="preserve">[Citado em: 03 de 05 de 2019.] </w:t>
          </w:r>
          <w:r w:rsidR="00AC6783" w:rsidRPr="004E7DBD">
            <w:rPr>
              <w:rPrChange w:id="12769" w:author="Alexandre Marcondes" w:date="2019-07-09T18:16:00Z">
                <w:rPr/>
              </w:rPrChange>
            </w:rPr>
            <w:fldChar w:fldCharType="begin"/>
          </w:r>
          <w:r w:rsidR="00AC6783" w:rsidRPr="004E7DBD">
            <w:rPr>
              <w:rPrChange w:id="12770" w:author="Alexandre Marcondes" w:date="2019-07-09T18:16:00Z">
                <w:rPr/>
              </w:rPrChange>
            </w:rPr>
            <w:instrText xml:space="preserve"> HYPERLINK "http://wiki.ros.org/actionlib" </w:instrText>
          </w:r>
          <w:r w:rsidR="00AC6783" w:rsidRPr="004E7DBD">
            <w:rPr>
              <w:rPrChange w:id="12771" w:author="Alexandre Marcondes" w:date="2019-07-09T18:16:00Z">
                <w:rPr/>
              </w:rPrChange>
            </w:rPr>
            <w:fldChar w:fldCharType="separate"/>
          </w:r>
          <w:r w:rsidR="003D7318" w:rsidRPr="004E7DBD">
            <w:rPr>
              <w:rStyle w:val="Hyperlink"/>
              <w:noProof/>
              <w:color w:val="auto"/>
              <w:rPrChange w:id="12772" w:author="Alexandre Marcondes" w:date="2019-07-09T18:16:00Z">
                <w:rPr>
                  <w:rStyle w:val="Hyperlink"/>
                  <w:noProof/>
                </w:rPr>
              </w:rPrChange>
            </w:rPr>
            <w:t>http://wiki.ros.org/actionlib</w:t>
          </w:r>
          <w:r w:rsidR="00AC6783" w:rsidRPr="004E7DBD">
            <w:rPr>
              <w:rStyle w:val="Hyperlink"/>
              <w:noProof/>
              <w:color w:val="auto"/>
              <w:rPrChange w:id="12773" w:author="Alexandre Marcondes" w:date="2019-07-09T18:16:00Z">
                <w:rPr>
                  <w:rStyle w:val="Hyperlink"/>
                  <w:noProof/>
                </w:rPr>
              </w:rPrChange>
            </w:rPr>
            <w:fldChar w:fldCharType="end"/>
          </w:r>
          <w:r w:rsidRPr="004E7DBD">
            <w:rPr>
              <w:noProof/>
              <w:rPrChange w:id="12774" w:author="Alexandre Marcondes" w:date="2019-07-09T18:16:00Z">
                <w:rPr>
                  <w:noProof/>
                </w:rPr>
              </w:rPrChange>
            </w:rPr>
            <w:t>.</w:t>
          </w:r>
        </w:p>
        <w:p w:rsidR="003D7318" w:rsidRPr="004E7DBD" w:rsidRDefault="003D7318" w:rsidP="002F578A">
          <w:pPr>
            <w:ind w:firstLine="0"/>
            <w:rPr>
              <w:noProof/>
              <w:rPrChange w:id="12775" w:author="Alexandre Marcondes" w:date="2019-07-09T18:16:00Z">
                <w:rPr>
                  <w:noProof/>
                </w:rPr>
              </w:rPrChange>
            </w:rPr>
          </w:pPr>
        </w:p>
        <w:p w:rsidR="00FA209B" w:rsidRPr="004E7DBD" w:rsidRDefault="00FA209B" w:rsidP="002F578A">
          <w:pPr>
            <w:ind w:firstLine="0"/>
            <w:rPr>
              <w:noProof/>
              <w:lang w:val="en-US"/>
              <w:rPrChange w:id="12776" w:author="Alexandre Marcondes" w:date="2019-07-09T18:16:00Z">
                <w:rPr>
                  <w:noProof/>
                  <w:lang w:val="en-US"/>
                </w:rPr>
              </w:rPrChange>
            </w:rPr>
          </w:pPr>
          <w:r w:rsidRPr="004E7DBD">
            <w:rPr>
              <w:noProof/>
              <w:rPrChange w:id="12777" w:author="Alexandre Marcondes" w:date="2019-07-09T18:16:00Z">
                <w:rPr>
                  <w:noProof/>
                </w:rPr>
              </w:rPrChange>
            </w:rPr>
            <w:t xml:space="preserve">20. </w:t>
          </w:r>
          <w:r w:rsidRPr="004E7DBD">
            <w:rPr>
              <w:b/>
              <w:bCs/>
              <w:noProof/>
              <w:rPrChange w:id="12778" w:author="Alexandre Marcondes" w:date="2019-07-09T18:16:00Z">
                <w:rPr>
                  <w:b/>
                  <w:bCs/>
                  <w:noProof/>
                </w:rPr>
              </w:rPrChange>
            </w:rPr>
            <w:t>gazebo.org.</w:t>
          </w:r>
          <w:r w:rsidRPr="004E7DBD">
            <w:rPr>
              <w:noProof/>
              <w:rPrChange w:id="12779" w:author="Alexandre Marcondes" w:date="2019-07-09T18:16:00Z">
                <w:rPr>
                  <w:noProof/>
                </w:rPr>
              </w:rPrChange>
            </w:rPr>
            <w:t xml:space="preserve"> Why Gazebo? [Online] gazebo.org. [Citado em: 03 de 05 de 2019.] </w:t>
          </w:r>
          <w:r w:rsidR="00AC6783" w:rsidRPr="004E7DBD">
            <w:rPr>
              <w:rPrChange w:id="12780" w:author="Alexandre Marcondes" w:date="2019-07-09T18:16:00Z">
                <w:rPr/>
              </w:rPrChange>
            </w:rPr>
            <w:fldChar w:fldCharType="begin"/>
          </w:r>
          <w:r w:rsidR="00AC6783" w:rsidRPr="004E7DBD">
            <w:rPr>
              <w:rPrChange w:id="12781" w:author="Alexandre Marcondes" w:date="2019-07-09T18:16:00Z">
                <w:rPr/>
              </w:rPrChange>
            </w:rPr>
            <w:instrText xml:space="preserve"> HYPERLINK "http://gazebosim.org/" </w:instrText>
          </w:r>
          <w:r w:rsidR="00AC6783" w:rsidRPr="004E7DBD">
            <w:rPr>
              <w:rPrChange w:id="12782" w:author="Alexandre Marcondes" w:date="2019-07-09T18:16:00Z">
                <w:rPr/>
              </w:rPrChange>
            </w:rPr>
            <w:fldChar w:fldCharType="separate"/>
          </w:r>
          <w:r w:rsidR="003D7318" w:rsidRPr="004E7DBD">
            <w:rPr>
              <w:rStyle w:val="Hyperlink"/>
              <w:noProof/>
              <w:color w:val="auto"/>
              <w:lang w:val="en-US"/>
              <w:rPrChange w:id="12783" w:author="Alexandre Marcondes" w:date="2019-07-09T18:16:00Z">
                <w:rPr>
                  <w:rStyle w:val="Hyperlink"/>
                  <w:noProof/>
                  <w:lang w:val="en-US"/>
                </w:rPr>
              </w:rPrChange>
            </w:rPr>
            <w:t>http://gazebosim.org/</w:t>
          </w:r>
          <w:r w:rsidR="00AC6783" w:rsidRPr="004E7DBD">
            <w:rPr>
              <w:rStyle w:val="Hyperlink"/>
              <w:noProof/>
              <w:color w:val="auto"/>
              <w:lang w:val="en-US"/>
              <w:rPrChange w:id="12784" w:author="Alexandre Marcondes" w:date="2019-07-09T18:16:00Z">
                <w:rPr>
                  <w:rStyle w:val="Hyperlink"/>
                  <w:noProof/>
                  <w:lang w:val="en-US"/>
                </w:rPr>
              </w:rPrChange>
            </w:rPr>
            <w:fldChar w:fldCharType="end"/>
          </w:r>
          <w:r w:rsidRPr="004E7DBD">
            <w:rPr>
              <w:noProof/>
              <w:lang w:val="en-US"/>
              <w:rPrChange w:id="12785" w:author="Alexandre Marcondes" w:date="2019-07-09T18:16:00Z">
                <w:rPr>
                  <w:noProof/>
                  <w:lang w:val="en-US"/>
                </w:rPr>
              </w:rPrChange>
            </w:rPr>
            <w:t>.</w:t>
          </w:r>
        </w:p>
        <w:p w:rsidR="003D7318" w:rsidRPr="004E7DBD" w:rsidRDefault="003D7318" w:rsidP="002F578A">
          <w:pPr>
            <w:ind w:firstLine="0"/>
            <w:rPr>
              <w:noProof/>
              <w:lang w:val="en-US"/>
              <w:rPrChange w:id="12786" w:author="Alexandre Marcondes" w:date="2019-07-09T18:16:00Z">
                <w:rPr>
                  <w:noProof/>
                  <w:lang w:val="en-US"/>
                </w:rPr>
              </w:rPrChange>
            </w:rPr>
          </w:pPr>
        </w:p>
        <w:p w:rsidR="00FA209B" w:rsidRPr="004E7DBD" w:rsidRDefault="00FA209B" w:rsidP="002F578A">
          <w:pPr>
            <w:ind w:firstLine="0"/>
            <w:rPr>
              <w:noProof/>
              <w:rPrChange w:id="12787" w:author="Alexandre Marcondes" w:date="2019-07-09T18:16:00Z">
                <w:rPr>
                  <w:noProof/>
                </w:rPr>
              </w:rPrChange>
            </w:rPr>
          </w:pPr>
          <w:r w:rsidRPr="004E7DBD">
            <w:rPr>
              <w:noProof/>
              <w:lang w:val="en-US"/>
              <w:rPrChange w:id="12788" w:author="Alexandre Marcondes" w:date="2019-07-09T18:16:00Z">
                <w:rPr>
                  <w:noProof/>
                  <w:lang w:val="en-US"/>
                </w:rPr>
              </w:rPrChange>
            </w:rPr>
            <w:t xml:space="preserve">21. </w:t>
          </w:r>
          <w:r w:rsidRPr="004E7DBD">
            <w:rPr>
              <w:b/>
              <w:bCs/>
              <w:noProof/>
              <w:lang w:val="en-US"/>
              <w:rPrChange w:id="12789" w:author="Alexandre Marcondes" w:date="2019-07-09T18:16:00Z">
                <w:rPr>
                  <w:b/>
                  <w:bCs/>
                  <w:noProof/>
                  <w:lang w:val="en-US"/>
                </w:rPr>
              </w:rPrChange>
            </w:rPr>
            <w:t>Kavraki Lab Rice University.</w:t>
          </w:r>
          <w:r w:rsidRPr="004E7DBD">
            <w:rPr>
              <w:noProof/>
              <w:lang w:val="en-US"/>
              <w:rPrChange w:id="12790" w:author="Alexandre Marcondes" w:date="2019-07-09T18:16:00Z">
                <w:rPr>
                  <w:noProof/>
                  <w:lang w:val="en-US"/>
                </w:rPr>
              </w:rPrChange>
            </w:rPr>
            <w:t xml:space="preserve"> Open Motion Planning Library: A Primer. </w:t>
          </w:r>
          <w:r w:rsidRPr="004E7DBD">
            <w:rPr>
              <w:noProof/>
              <w:rPrChange w:id="12791" w:author="Alexandre Marcondes" w:date="2019-07-09T18:16:00Z">
                <w:rPr>
                  <w:noProof/>
                </w:rPr>
              </w:rPrChange>
            </w:rPr>
            <w:t xml:space="preserve">[Online] 2019. [Citado em: 04 de 05 de 2019.] </w:t>
          </w:r>
          <w:r w:rsidR="00AC6783" w:rsidRPr="004E7DBD">
            <w:rPr>
              <w:rPrChange w:id="12792" w:author="Alexandre Marcondes" w:date="2019-07-09T18:16:00Z">
                <w:rPr/>
              </w:rPrChange>
            </w:rPr>
            <w:fldChar w:fldCharType="begin"/>
          </w:r>
          <w:r w:rsidR="00AC6783" w:rsidRPr="004E7DBD">
            <w:rPr>
              <w:rPrChange w:id="12793" w:author="Alexandre Marcondes" w:date="2019-07-09T18:16:00Z">
                <w:rPr/>
              </w:rPrChange>
            </w:rPr>
            <w:instrText xml:space="preserve"> HYPERLINK "http://ompl.kavrakilab.org/OMPL_Primer.pdf" </w:instrText>
          </w:r>
          <w:r w:rsidR="00AC6783" w:rsidRPr="004E7DBD">
            <w:rPr>
              <w:rPrChange w:id="12794" w:author="Alexandre Marcondes" w:date="2019-07-09T18:16:00Z">
                <w:rPr/>
              </w:rPrChange>
            </w:rPr>
            <w:fldChar w:fldCharType="separate"/>
          </w:r>
          <w:r w:rsidR="003D7318" w:rsidRPr="004E7DBD">
            <w:rPr>
              <w:rStyle w:val="Hyperlink"/>
              <w:noProof/>
              <w:color w:val="auto"/>
              <w:rPrChange w:id="12795" w:author="Alexandre Marcondes" w:date="2019-07-09T18:16:00Z">
                <w:rPr>
                  <w:rStyle w:val="Hyperlink"/>
                  <w:noProof/>
                </w:rPr>
              </w:rPrChange>
            </w:rPr>
            <w:t>http://ompl.kavrakilab.org/OMPL_Primer.pdf</w:t>
          </w:r>
          <w:r w:rsidR="00AC6783" w:rsidRPr="004E7DBD">
            <w:rPr>
              <w:rStyle w:val="Hyperlink"/>
              <w:noProof/>
              <w:color w:val="auto"/>
              <w:rPrChange w:id="12796" w:author="Alexandre Marcondes" w:date="2019-07-09T18:16:00Z">
                <w:rPr>
                  <w:rStyle w:val="Hyperlink"/>
                  <w:noProof/>
                </w:rPr>
              </w:rPrChange>
            </w:rPr>
            <w:fldChar w:fldCharType="end"/>
          </w:r>
          <w:r w:rsidRPr="004E7DBD">
            <w:rPr>
              <w:noProof/>
              <w:rPrChange w:id="12797" w:author="Alexandre Marcondes" w:date="2019-07-09T18:16:00Z">
                <w:rPr>
                  <w:noProof/>
                </w:rPr>
              </w:rPrChange>
            </w:rPr>
            <w:t>.</w:t>
          </w:r>
        </w:p>
        <w:p w:rsidR="003D7318" w:rsidRPr="004E7DBD" w:rsidRDefault="003D7318" w:rsidP="002F578A">
          <w:pPr>
            <w:ind w:firstLine="0"/>
            <w:rPr>
              <w:noProof/>
              <w:rPrChange w:id="12798" w:author="Alexandre Marcondes" w:date="2019-07-09T18:16:00Z">
                <w:rPr>
                  <w:noProof/>
                </w:rPr>
              </w:rPrChange>
            </w:rPr>
          </w:pPr>
        </w:p>
        <w:p w:rsidR="00FA209B" w:rsidRPr="004E7DBD" w:rsidRDefault="00FA209B" w:rsidP="002F578A">
          <w:pPr>
            <w:ind w:firstLine="0"/>
            <w:rPr>
              <w:noProof/>
              <w:rPrChange w:id="12799" w:author="Alexandre Marcondes" w:date="2019-07-09T18:16:00Z">
                <w:rPr>
                  <w:noProof/>
                </w:rPr>
              </w:rPrChange>
            </w:rPr>
          </w:pPr>
          <w:r w:rsidRPr="004E7DBD">
            <w:rPr>
              <w:noProof/>
              <w:lang w:val="en-US"/>
              <w:rPrChange w:id="12800" w:author="Alexandre Marcondes" w:date="2019-07-09T18:16:00Z">
                <w:rPr>
                  <w:noProof/>
                  <w:lang w:val="en-US"/>
                </w:rPr>
              </w:rPrChange>
            </w:rPr>
            <w:t xml:space="preserve">22. </w:t>
          </w:r>
          <w:r w:rsidRPr="004E7DBD">
            <w:rPr>
              <w:b/>
              <w:bCs/>
              <w:noProof/>
              <w:lang w:val="en-US"/>
              <w:rPrChange w:id="12801" w:author="Alexandre Marcondes" w:date="2019-07-09T18:16:00Z">
                <w:rPr>
                  <w:b/>
                  <w:bCs/>
                  <w:noProof/>
                  <w:lang w:val="en-US"/>
                </w:rPr>
              </w:rPrChange>
            </w:rPr>
            <w:t>MoveIt.org.</w:t>
          </w:r>
          <w:r w:rsidRPr="004E7DBD">
            <w:rPr>
              <w:noProof/>
              <w:lang w:val="en-US"/>
              <w:rPrChange w:id="12802" w:author="Alexandre Marcondes" w:date="2019-07-09T18:16:00Z">
                <w:rPr>
                  <w:noProof/>
                  <w:lang w:val="en-US"/>
                </w:rPr>
              </w:rPrChange>
            </w:rPr>
            <w:t xml:space="preserve"> Planners Available in MoveIt. </w:t>
          </w:r>
          <w:r w:rsidRPr="004E7DBD">
            <w:rPr>
              <w:noProof/>
              <w:rPrChange w:id="12803" w:author="Alexandre Marcondes" w:date="2019-07-09T18:16:00Z">
                <w:rPr>
                  <w:noProof/>
                </w:rPr>
              </w:rPrChange>
            </w:rPr>
            <w:t>[Online] Moveit.org. [Citado em: 05 de 04 de 2019.] https://moveit.ros.org/documentation/planners/.</w:t>
          </w:r>
        </w:p>
        <w:p w:rsidR="003D7318" w:rsidRPr="004E7DBD" w:rsidRDefault="00FA209B" w:rsidP="002F578A">
          <w:pPr>
            <w:ind w:firstLine="0"/>
            <w:rPr>
              <w:i/>
              <w:iCs/>
              <w:noProof/>
              <w:lang w:val="en-US"/>
              <w:rPrChange w:id="12804" w:author="Alexandre Marcondes" w:date="2019-07-09T18:16:00Z">
                <w:rPr>
                  <w:i/>
                  <w:iCs/>
                  <w:noProof/>
                  <w:lang w:val="en-US"/>
                </w:rPr>
              </w:rPrChange>
            </w:rPr>
          </w:pPr>
          <w:r w:rsidRPr="004E7DBD">
            <w:rPr>
              <w:noProof/>
              <w:lang w:val="en-US"/>
              <w:rPrChange w:id="12805" w:author="Alexandre Marcondes" w:date="2019-07-09T18:16:00Z">
                <w:rPr>
                  <w:noProof/>
                  <w:lang w:val="en-US"/>
                </w:rPr>
              </w:rPrChange>
            </w:rPr>
            <w:t xml:space="preserve">23. </w:t>
          </w:r>
          <w:r w:rsidRPr="004E7DBD">
            <w:rPr>
              <w:i/>
              <w:iCs/>
              <w:noProof/>
              <w:lang w:val="en-US"/>
              <w:rPrChange w:id="12806" w:author="Alexandre Marcondes" w:date="2019-07-09T18:16:00Z">
                <w:rPr>
                  <w:i/>
                  <w:iCs/>
                  <w:noProof/>
                  <w:lang w:val="en-US"/>
                </w:rPr>
              </w:rPrChange>
            </w:rPr>
            <w:t xml:space="preserve">OctoMap: An Efficient Probabilistic 3D Mapping Framework Based on Octrees. </w:t>
          </w:r>
        </w:p>
        <w:p w:rsidR="003D7318" w:rsidRPr="004E7DBD" w:rsidRDefault="003D7318" w:rsidP="002F578A">
          <w:pPr>
            <w:ind w:firstLine="0"/>
            <w:rPr>
              <w:i/>
              <w:iCs/>
              <w:noProof/>
              <w:lang w:val="en-US"/>
              <w:rPrChange w:id="12807" w:author="Alexandre Marcondes" w:date="2019-07-09T18:16:00Z">
                <w:rPr>
                  <w:i/>
                  <w:iCs/>
                  <w:noProof/>
                  <w:lang w:val="en-US"/>
                </w:rPr>
              </w:rPrChange>
            </w:rPr>
          </w:pPr>
        </w:p>
        <w:p w:rsidR="00FA209B" w:rsidRPr="004E7DBD" w:rsidRDefault="00FA209B" w:rsidP="002F578A">
          <w:pPr>
            <w:ind w:firstLine="0"/>
            <w:rPr>
              <w:noProof/>
              <w:lang w:val="en-US"/>
              <w:rPrChange w:id="12808" w:author="Alexandre Marcondes" w:date="2019-07-09T18:16:00Z">
                <w:rPr>
                  <w:noProof/>
                  <w:lang w:val="en-US"/>
                </w:rPr>
              </w:rPrChange>
            </w:rPr>
          </w:pPr>
          <w:r w:rsidRPr="004E7DBD">
            <w:rPr>
              <w:b/>
              <w:bCs/>
              <w:noProof/>
              <w:lang w:val="en-US"/>
              <w:rPrChange w:id="12809" w:author="Alexandre Marcondes" w:date="2019-07-09T18:16:00Z">
                <w:rPr>
                  <w:b/>
                  <w:bCs/>
                  <w:noProof/>
                  <w:lang w:val="en-US"/>
                </w:rPr>
              </w:rPrChange>
            </w:rPr>
            <w:t>Hornung, Armin, et al.</w:t>
          </w:r>
          <w:r w:rsidRPr="004E7DBD">
            <w:rPr>
              <w:noProof/>
              <w:lang w:val="en-US"/>
              <w:rPrChange w:id="12810" w:author="Alexandre Marcondes" w:date="2019-07-09T18:16:00Z">
                <w:rPr>
                  <w:noProof/>
                  <w:lang w:val="en-US"/>
                </w:rPr>
              </w:rPrChange>
            </w:rPr>
            <w:t xml:space="preserve"> 3, 2013, Autonomous Robots Journal, Vol. 34, pp. 189-206.</w:t>
          </w:r>
        </w:p>
        <w:p w:rsidR="00FA209B" w:rsidRPr="004E7DBD" w:rsidRDefault="00FA209B" w:rsidP="002F578A">
          <w:pPr>
            <w:ind w:firstLine="0"/>
            <w:rPr>
              <w:noProof/>
              <w:rPrChange w:id="12811" w:author="Alexandre Marcondes" w:date="2019-07-09T18:16:00Z">
                <w:rPr>
                  <w:noProof/>
                </w:rPr>
              </w:rPrChange>
            </w:rPr>
          </w:pPr>
          <w:r w:rsidRPr="004E7DBD">
            <w:rPr>
              <w:noProof/>
              <w:lang w:val="en-US"/>
              <w:rPrChange w:id="12812" w:author="Alexandre Marcondes" w:date="2019-07-09T18:16:00Z">
                <w:rPr>
                  <w:noProof/>
                  <w:lang w:val="en-US"/>
                </w:rPr>
              </w:rPrChange>
            </w:rPr>
            <w:t xml:space="preserve">24. </w:t>
          </w:r>
          <w:r w:rsidRPr="004E7DBD">
            <w:rPr>
              <w:b/>
              <w:bCs/>
              <w:noProof/>
              <w:lang w:val="en-US"/>
              <w:rPrChange w:id="12813" w:author="Alexandre Marcondes" w:date="2019-07-09T18:16:00Z">
                <w:rPr>
                  <w:b/>
                  <w:bCs/>
                  <w:noProof/>
                  <w:lang w:val="en-US"/>
                </w:rPr>
              </w:rPrChange>
            </w:rPr>
            <w:t>Arcgis.</w:t>
          </w:r>
          <w:r w:rsidRPr="004E7DBD">
            <w:rPr>
              <w:noProof/>
              <w:lang w:val="en-US"/>
              <w:rPrChange w:id="12814" w:author="Alexandre Marcondes" w:date="2019-07-09T18:16:00Z">
                <w:rPr>
                  <w:noProof/>
                  <w:lang w:val="en-US"/>
                </w:rPr>
              </w:rPrChange>
            </w:rPr>
            <w:t xml:space="preserve"> What are geographic coordinate systems? </w:t>
          </w:r>
          <w:r w:rsidRPr="004E7DBD">
            <w:rPr>
              <w:noProof/>
              <w:rPrChange w:id="12815" w:author="Alexandre Marcondes" w:date="2019-07-09T18:16:00Z">
                <w:rPr>
                  <w:noProof/>
                </w:rPr>
              </w:rPrChange>
            </w:rPr>
            <w:t xml:space="preserve">[Online] ArcGIS. [Citado em: 04 de 05 de 2019.] </w:t>
          </w:r>
          <w:r w:rsidR="00AC6783" w:rsidRPr="004E7DBD">
            <w:rPr>
              <w:rPrChange w:id="12816" w:author="Alexandre Marcondes" w:date="2019-07-09T18:16:00Z">
                <w:rPr/>
              </w:rPrChange>
            </w:rPr>
            <w:fldChar w:fldCharType="begin"/>
          </w:r>
          <w:r w:rsidR="00AC6783" w:rsidRPr="004E7DBD">
            <w:rPr>
              <w:rPrChange w:id="12817" w:author="Alexandre Marcondes" w:date="2019-07-09T18:16:00Z">
                <w:rPr/>
              </w:rPrChange>
            </w:rPr>
            <w:instrText xml:space="preserve"> HYPERLINK "http://resources.arcgis.com/en/help/main/10.1/index.html" \l "//003r00000006000000" </w:instrText>
          </w:r>
          <w:r w:rsidR="00AC6783" w:rsidRPr="004E7DBD">
            <w:rPr>
              <w:rPrChange w:id="12818" w:author="Alexandre Marcondes" w:date="2019-07-09T18:16:00Z">
                <w:rPr/>
              </w:rPrChange>
            </w:rPr>
            <w:fldChar w:fldCharType="separate"/>
          </w:r>
          <w:r w:rsidR="003D7318" w:rsidRPr="004E7DBD">
            <w:rPr>
              <w:rStyle w:val="Hyperlink"/>
              <w:noProof/>
              <w:color w:val="auto"/>
              <w:rPrChange w:id="12819" w:author="Alexandre Marcondes" w:date="2019-07-09T18:16:00Z">
                <w:rPr>
                  <w:rStyle w:val="Hyperlink"/>
                  <w:noProof/>
                </w:rPr>
              </w:rPrChange>
            </w:rPr>
            <w:t>http://resources.arcgis.com/en/help/main/10.1/index.html#//003r00000006000000</w:t>
          </w:r>
          <w:r w:rsidR="00AC6783" w:rsidRPr="004E7DBD">
            <w:rPr>
              <w:rStyle w:val="Hyperlink"/>
              <w:noProof/>
              <w:color w:val="auto"/>
              <w:rPrChange w:id="12820" w:author="Alexandre Marcondes" w:date="2019-07-09T18:16:00Z">
                <w:rPr>
                  <w:rStyle w:val="Hyperlink"/>
                  <w:noProof/>
                </w:rPr>
              </w:rPrChange>
            </w:rPr>
            <w:fldChar w:fldCharType="end"/>
          </w:r>
          <w:r w:rsidRPr="004E7DBD">
            <w:rPr>
              <w:noProof/>
              <w:rPrChange w:id="12821" w:author="Alexandre Marcondes" w:date="2019-07-09T18:16:00Z">
                <w:rPr>
                  <w:noProof/>
                </w:rPr>
              </w:rPrChange>
            </w:rPr>
            <w:t>.</w:t>
          </w:r>
        </w:p>
        <w:p w:rsidR="003D7318" w:rsidRPr="004E7DBD" w:rsidRDefault="003D7318" w:rsidP="002F578A">
          <w:pPr>
            <w:ind w:firstLine="0"/>
            <w:rPr>
              <w:noProof/>
              <w:rPrChange w:id="12822" w:author="Alexandre Marcondes" w:date="2019-07-09T18:16:00Z">
                <w:rPr>
                  <w:noProof/>
                </w:rPr>
              </w:rPrChange>
            </w:rPr>
          </w:pPr>
        </w:p>
        <w:p w:rsidR="00FA209B" w:rsidRPr="004E7DBD" w:rsidRDefault="00FA209B" w:rsidP="002F578A">
          <w:pPr>
            <w:ind w:firstLine="0"/>
            <w:rPr>
              <w:noProof/>
              <w:rPrChange w:id="12823" w:author="Alexandre Marcondes" w:date="2019-07-09T18:16:00Z">
                <w:rPr>
                  <w:noProof/>
                </w:rPr>
              </w:rPrChange>
            </w:rPr>
          </w:pPr>
          <w:r w:rsidRPr="004E7DBD">
            <w:rPr>
              <w:noProof/>
              <w:lang w:val="en-US"/>
              <w:rPrChange w:id="12824" w:author="Alexandre Marcondes" w:date="2019-07-09T18:16:00Z">
                <w:rPr>
                  <w:noProof/>
                  <w:lang w:val="en-US"/>
                </w:rPr>
              </w:rPrChange>
            </w:rPr>
            <w:t xml:space="preserve">25. </w:t>
          </w:r>
          <w:r w:rsidRPr="004E7DBD">
            <w:rPr>
              <w:b/>
              <w:bCs/>
              <w:noProof/>
              <w:lang w:val="en-US"/>
              <w:rPrChange w:id="12825" w:author="Alexandre Marcondes" w:date="2019-07-09T18:16:00Z">
                <w:rPr>
                  <w:b/>
                  <w:bCs/>
                  <w:noProof/>
                  <w:lang w:val="en-US"/>
                </w:rPr>
              </w:rPrChange>
            </w:rPr>
            <w:t>Journal of Integrated Coastal Zone Management.</w:t>
          </w:r>
          <w:r w:rsidRPr="004E7DBD">
            <w:rPr>
              <w:noProof/>
              <w:lang w:val="en-US"/>
              <w:rPrChange w:id="12826" w:author="Alexandre Marcondes" w:date="2019-07-09T18:16:00Z">
                <w:rPr>
                  <w:noProof/>
                  <w:lang w:val="en-US"/>
                </w:rPr>
              </w:rPrChange>
            </w:rPr>
            <w:t xml:space="preserve"> WGS84. [Online] Journal of Integrated Coastal Zone Management. </w:t>
          </w:r>
          <w:r w:rsidRPr="004E7DBD">
            <w:rPr>
              <w:noProof/>
              <w:rPrChange w:id="12827" w:author="Alexandre Marcondes" w:date="2019-07-09T18:16:00Z">
                <w:rPr>
                  <w:noProof/>
                </w:rPr>
              </w:rPrChange>
            </w:rPr>
            <w:t xml:space="preserve">[Citado em: 04 de 05 de 2019.] </w:t>
          </w:r>
          <w:r w:rsidR="00AC6783" w:rsidRPr="004E7DBD">
            <w:rPr>
              <w:rPrChange w:id="12828" w:author="Alexandre Marcondes" w:date="2019-07-09T18:16:00Z">
                <w:rPr/>
              </w:rPrChange>
            </w:rPr>
            <w:fldChar w:fldCharType="begin"/>
          </w:r>
          <w:r w:rsidR="00AC6783" w:rsidRPr="004E7DBD">
            <w:rPr>
              <w:rPrChange w:id="12829" w:author="Alexandre Marcondes" w:date="2019-07-09T18:16:00Z">
                <w:rPr/>
              </w:rPrChange>
            </w:rPr>
            <w:instrText xml:space="preserve"> HYPERLINK "http://www.aprh.pt/rgci/glossario/WGS84.html" </w:instrText>
          </w:r>
          <w:r w:rsidR="00AC6783" w:rsidRPr="004E7DBD">
            <w:rPr>
              <w:rPrChange w:id="12830" w:author="Alexandre Marcondes" w:date="2019-07-09T18:16:00Z">
                <w:rPr/>
              </w:rPrChange>
            </w:rPr>
            <w:fldChar w:fldCharType="separate"/>
          </w:r>
          <w:r w:rsidR="003D7318" w:rsidRPr="004E7DBD">
            <w:rPr>
              <w:rStyle w:val="Hyperlink"/>
              <w:noProof/>
              <w:color w:val="auto"/>
              <w:rPrChange w:id="12831" w:author="Alexandre Marcondes" w:date="2019-07-09T18:16:00Z">
                <w:rPr>
                  <w:rStyle w:val="Hyperlink"/>
                  <w:noProof/>
                </w:rPr>
              </w:rPrChange>
            </w:rPr>
            <w:t>http://www.aprh.pt/rgci/glossario/WGS84.html</w:t>
          </w:r>
          <w:r w:rsidR="00AC6783" w:rsidRPr="004E7DBD">
            <w:rPr>
              <w:rStyle w:val="Hyperlink"/>
              <w:noProof/>
              <w:color w:val="auto"/>
              <w:rPrChange w:id="12832" w:author="Alexandre Marcondes" w:date="2019-07-09T18:16:00Z">
                <w:rPr>
                  <w:rStyle w:val="Hyperlink"/>
                  <w:noProof/>
                </w:rPr>
              </w:rPrChange>
            </w:rPr>
            <w:fldChar w:fldCharType="end"/>
          </w:r>
          <w:r w:rsidRPr="004E7DBD">
            <w:rPr>
              <w:noProof/>
              <w:rPrChange w:id="12833" w:author="Alexandre Marcondes" w:date="2019-07-09T18:16:00Z">
                <w:rPr>
                  <w:noProof/>
                </w:rPr>
              </w:rPrChange>
            </w:rPr>
            <w:t>.</w:t>
          </w:r>
        </w:p>
        <w:p w:rsidR="003D7318" w:rsidRPr="004E7DBD" w:rsidRDefault="003D7318" w:rsidP="002F578A">
          <w:pPr>
            <w:ind w:firstLine="0"/>
            <w:rPr>
              <w:noProof/>
              <w:rPrChange w:id="12834" w:author="Alexandre Marcondes" w:date="2019-07-09T18:16:00Z">
                <w:rPr>
                  <w:noProof/>
                </w:rPr>
              </w:rPrChange>
            </w:rPr>
          </w:pPr>
        </w:p>
        <w:p w:rsidR="00FA209B" w:rsidRPr="004E7DBD" w:rsidRDefault="00FA209B" w:rsidP="002F578A">
          <w:pPr>
            <w:ind w:firstLine="0"/>
            <w:rPr>
              <w:noProof/>
              <w:lang w:val="en-US"/>
              <w:rPrChange w:id="12835" w:author="Alexandre Marcondes" w:date="2019-07-09T18:16:00Z">
                <w:rPr>
                  <w:noProof/>
                  <w:lang w:val="en-US"/>
                </w:rPr>
              </w:rPrChange>
            </w:rPr>
          </w:pPr>
          <w:r w:rsidRPr="004E7DBD">
            <w:rPr>
              <w:noProof/>
              <w:rPrChange w:id="12836" w:author="Alexandre Marcondes" w:date="2019-07-09T18:16:00Z">
                <w:rPr>
                  <w:noProof/>
                </w:rPr>
              </w:rPrChange>
            </w:rPr>
            <w:t xml:space="preserve">26. </w:t>
          </w:r>
          <w:r w:rsidRPr="004E7DBD">
            <w:rPr>
              <w:b/>
              <w:bCs/>
              <w:noProof/>
              <w:rPrChange w:id="12837" w:author="Alexandre Marcondes" w:date="2019-07-09T18:16:00Z">
                <w:rPr>
                  <w:b/>
                  <w:bCs/>
                  <w:noProof/>
                </w:rPr>
              </w:rPrChange>
            </w:rPr>
            <w:t>MapTiler.</w:t>
          </w:r>
          <w:r w:rsidRPr="004E7DBD">
            <w:rPr>
              <w:noProof/>
              <w:rPrChange w:id="12838" w:author="Alexandre Marcondes" w:date="2019-07-09T18:16:00Z">
                <w:rPr>
                  <w:noProof/>
                </w:rPr>
              </w:rPrChange>
            </w:rPr>
            <w:t xml:space="preserve"> EPSG:4326. [Online] MapTiler. [Citado em: 04 de 05 de 2019.] </w:t>
          </w:r>
          <w:r w:rsidR="00AC6783" w:rsidRPr="004E7DBD">
            <w:rPr>
              <w:rPrChange w:id="12839" w:author="Alexandre Marcondes" w:date="2019-07-09T18:16:00Z">
                <w:rPr/>
              </w:rPrChange>
            </w:rPr>
            <w:fldChar w:fldCharType="begin"/>
          </w:r>
          <w:r w:rsidR="00AC6783" w:rsidRPr="004E7DBD">
            <w:rPr>
              <w:rPrChange w:id="12840" w:author="Alexandre Marcondes" w:date="2019-07-09T18:16:00Z">
                <w:rPr/>
              </w:rPrChange>
            </w:rPr>
            <w:instrText xml:space="preserve"> HYPERLINK "https://epsg.io/4326" </w:instrText>
          </w:r>
          <w:r w:rsidR="00AC6783" w:rsidRPr="004E7DBD">
            <w:rPr>
              <w:rPrChange w:id="12841" w:author="Alexandre Marcondes" w:date="2019-07-09T18:16:00Z">
                <w:rPr/>
              </w:rPrChange>
            </w:rPr>
            <w:fldChar w:fldCharType="separate"/>
          </w:r>
          <w:r w:rsidR="003D7318" w:rsidRPr="004E7DBD">
            <w:rPr>
              <w:rStyle w:val="Hyperlink"/>
              <w:noProof/>
              <w:color w:val="auto"/>
              <w:lang w:val="en-US"/>
              <w:rPrChange w:id="12842" w:author="Alexandre Marcondes" w:date="2019-07-09T18:16:00Z">
                <w:rPr>
                  <w:rStyle w:val="Hyperlink"/>
                  <w:noProof/>
                  <w:lang w:val="en-US"/>
                </w:rPr>
              </w:rPrChange>
            </w:rPr>
            <w:t>https://epsg.io/4326</w:t>
          </w:r>
          <w:r w:rsidR="00AC6783" w:rsidRPr="004E7DBD">
            <w:rPr>
              <w:rStyle w:val="Hyperlink"/>
              <w:noProof/>
              <w:color w:val="auto"/>
              <w:lang w:val="en-US"/>
              <w:rPrChange w:id="12843" w:author="Alexandre Marcondes" w:date="2019-07-09T18:16:00Z">
                <w:rPr>
                  <w:rStyle w:val="Hyperlink"/>
                  <w:noProof/>
                  <w:lang w:val="en-US"/>
                </w:rPr>
              </w:rPrChange>
            </w:rPr>
            <w:fldChar w:fldCharType="end"/>
          </w:r>
          <w:r w:rsidRPr="004E7DBD">
            <w:rPr>
              <w:noProof/>
              <w:lang w:val="en-US"/>
              <w:rPrChange w:id="12844" w:author="Alexandre Marcondes" w:date="2019-07-09T18:16:00Z">
                <w:rPr>
                  <w:noProof/>
                  <w:lang w:val="en-US"/>
                </w:rPr>
              </w:rPrChange>
            </w:rPr>
            <w:t>.</w:t>
          </w:r>
        </w:p>
        <w:p w:rsidR="003D7318" w:rsidRPr="004E7DBD" w:rsidRDefault="003D7318" w:rsidP="002F578A">
          <w:pPr>
            <w:ind w:firstLine="0"/>
            <w:rPr>
              <w:noProof/>
              <w:lang w:val="en-US"/>
              <w:rPrChange w:id="12845" w:author="Alexandre Marcondes" w:date="2019-07-09T18:16:00Z">
                <w:rPr>
                  <w:noProof/>
                  <w:lang w:val="en-US"/>
                </w:rPr>
              </w:rPrChange>
            </w:rPr>
          </w:pPr>
        </w:p>
        <w:p w:rsidR="00FA209B" w:rsidRPr="004E7DBD" w:rsidRDefault="00FA209B" w:rsidP="002F578A">
          <w:pPr>
            <w:ind w:firstLine="0"/>
            <w:rPr>
              <w:noProof/>
              <w:rPrChange w:id="12846" w:author="Alexandre Marcondes" w:date="2019-07-09T18:16:00Z">
                <w:rPr>
                  <w:noProof/>
                </w:rPr>
              </w:rPrChange>
            </w:rPr>
          </w:pPr>
          <w:r w:rsidRPr="004E7DBD">
            <w:rPr>
              <w:noProof/>
              <w:lang w:val="en-US"/>
              <w:rPrChange w:id="12847" w:author="Alexandre Marcondes" w:date="2019-07-09T18:16:00Z">
                <w:rPr>
                  <w:noProof/>
                  <w:lang w:val="en-US"/>
                </w:rPr>
              </w:rPrChange>
            </w:rPr>
            <w:t xml:space="preserve">27. </w:t>
          </w:r>
          <w:r w:rsidRPr="004E7DBD">
            <w:rPr>
              <w:b/>
              <w:bCs/>
              <w:noProof/>
              <w:lang w:val="en-US"/>
              <w:rPrChange w:id="12848" w:author="Alexandre Marcondes" w:date="2019-07-09T18:16:00Z">
                <w:rPr>
                  <w:b/>
                  <w:bCs/>
                  <w:noProof/>
                  <w:lang w:val="en-US"/>
                </w:rPr>
              </w:rPrChange>
            </w:rPr>
            <w:t>GISgeography.</w:t>
          </w:r>
          <w:r w:rsidRPr="004E7DBD">
            <w:rPr>
              <w:noProof/>
              <w:lang w:val="en-US"/>
              <w:rPrChange w:id="12849" w:author="Alexandre Marcondes" w:date="2019-07-09T18:16:00Z">
                <w:rPr>
                  <w:noProof/>
                  <w:lang w:val="en-US"/>
                </w:rPr>
              </w:rPrChange>
            </w:rPr>
            <w:t xml:space="preserve"> What are Map Projections? (And Why They Are Deceiving to the Human Eye). </w:t>
          </w:r>
          <w:r w:rsidRPr="004E7DBD">
            <w:rPr>
              <w:noProof/>
              <w:rPrChange w:id="12850" w:author="Alexandre Marcondes" w:date="2019-07-09T18:16:00Z">
                <w:rPr>
                  <w:noProof/>
                </w:rPr>
              </w:rPrChange>
            </w:rPr>
            <w:t xml:space="preserve">[Online] GISgeography, 26 de 04 de 2019. [Citado em: 04 de 05 de 2019.] </w:t>
          </w:r>
          <w:r w:rsidR="00AC6783" w:rsidRPr="004E7DBD">
            <w:rPr>
              <w:rPrChange w:id="12851" w:author="Alexandre Marcondes" w:date="2019-07-09T18:16:00Z">
                <w:rPr/>
              </w:rPrChange>
            </w:rPr>
            <w:fldChar w:fldCharType="begin"/>
          </w:r>
          <w:r w:rsidR="00AC6783" w:rsidRPr="004E7DBD">
            <w:rPr>
              <w:rPrChange w:id="12852" w:author="Alexandre Marcondes" w:date="2019-07-09T18:16:00Z">
                <w:rPr/>
              </w:rPrChange>
            </w:rPr>
            <w:instrText xml:space="preserve"> HYPERLINK "https://gisgeography.com/map-projections/" </w:instrText>
          </w:r>
          <w:r w:rsidR="00AC6783" w:rsidRPr="004E7DBD">
            <w:rPr>
              <w:rPrChange w:id="12853" w:author="Alexandre Marcondes" w:date="2019-07-09T18:16:00Z">
                <w:rPr/>
              </w:rPrChange>
            </w:rPr>
            <w:fldChar w:fldCharType="separate"/>
          </w:r>
          <w:r w:rsidR="003D7318" w:rsidRPr="004E7DBD">
            <w:rPr>
              <w:rStyle w:val="Hyperlink"/>
              <w:noProof/>
              <w:color w:val="auto"/>
              <w:rPrChange w:id="12854" w:author="Alexandre Marcondes" w:date="2019-07-09T18:16:00Z">
                <w:rPr>
                  <w:rStyle w:val="Hyperlink"/>
                  <w:noProof/>
                </w:rPr>
              </w:rPrChange>
            </w:rPr>
            <w:t>https://gisgeography.com/map-projections/</w:t>
          </w:r>
          <w:r w:rsidR="00AC6783" w:rsidRPr="004E7DBD">
            <w:rPr>
              <w:rStyle w:val="Hyperlink"/>
              <w:noProof/>
              <w:color w:val="auto"/>
              <w:rPrChange w:id="12855" w:author="Alexandre Marcondes" w:date="2019-07-09T18:16:00Z">
                <w:rPr>
                  <w:rStyle w:val="Hyperlink"/>
                  <w:noProof/>
                </w:rPr>
              </w:rPrChange>
            </w:rPr>
            <w:fldChar w:fldCharType="end"/>
          </w:r>
          <w:r w:rsidRPr="004E7DBD">
            <w:rPr>
              <w:noProof/>
              <w:rPrChange w:id="12856" w:author="Alexandre Marcondes" w:date="2019-07-09T18:16:00Z">
                <w:rPr>
                  <w:noProof/>
                </w:rPr>
              </w:rPrChange>
            </w:rPr>
            <w:t>.</w:t>
          </w:r>
        </w:p>
        <w:p w:rsidR="003D7318" w:rsidRPr="004E7DBD" w:rsidRDefault="003D7318" w:rsidP="002F578A">
          <w:pPr>
            <w:ind w:firstLine="0"/>
            <w:rPr>
              <w:noProof/>
              <w:rPrChange w:id="12857" w:author="Alexandre Marcondes" w:date="2019-07-09T18:16:00Z">
                <w:rPr>
                  <w:noProof/>
                </w:rPr>
              </w:rPrChange>
            </w:rPr>
          </w:pPr>
        </w:p>
        <w:p w:rsidR="00FA209B" w:rsidRPr="004E7DBD" w:rsidRDefault="00FA209B" w:rsidP="002F578A">
          <w:pPr>
            <w:ind w:firstLine="0"/>
            <w:rPr>
              <w:noProof/>
              <w:rPrChange w:id="12858" w:author="Alexandre Marcondes" w:date="2019-07-09T18:16:00Z">
                <w:rPr>
                  <w:noProof/>
                </w:rPr>
              </w:rPrChange>
            </w:rPr>
          </w:pPr>
          <w:r w:rsidRPr="004E7DBD">
            <w:rPr>
              <w:noProof/>
              <w:rPrChange w:id="12859" w:author="Alexandre Marcondes" w:date="2019-07-09T18:16:00Z">
                <w:rPr>
                  <w:noProof/>
                </w:rPr>
              </w:rPrChange>
            </w:rPr>
            <w:t xml:space="preserve">28. </w:t>
          </w:r>
          <w:r w:rsidRPr="004E7DBD">
            <w:rPr>
              <w:b/>
              <w:bCs/>
              <w:noProof/>
              <w:rPrChange w:id="12860" w:author="Alexandre Marcondes" w:date="2019-07-09T18:16:00Z">
                <w:rPr>
                  <w:b/>
                  <w:bCs/>
                  <w:noProof/>
                </w:rPr>
              </w:rPrChange>
            </w:rPr>
            <w:t>DJI.</w:t>
          </w:r>
          <w:r w:rsidRPr="004E7DBD">
            <w:rPr>
              <w:noProof/>
              <w:rPrChange w:id="12861" w:author="Alexandre Marcondes" w:date="2019-07-09T18:16:00Z">
                <w:rPr>
                  <w:noProof/>
                </w:rPr>
              </w:rPrChange>
            </w:rPr>
            <w:t xml:space="preserve"> Flight Control. [Online] DJI, 13 de 12 de 2016. [Citado em: 04 de 05 de 2019.] </w:t>
          </w:r>
          <w:r w:rsidR="00AC6783" w:rsidRPr="004E7DBD">
            <w:rPr>
              <w:rPrChange w:id="12862" w:author="Alexandre Marcondes" w:date="2019-07-09T18:16:00Z">
                <w:rPr/>
              </w:rPrChange>
            </w:rPr>
            <w:fldChar w:fldCharType="begin"/>
          </w:r>
          <w:r w:rsidR="00AC6783" w:rsidRPr="004E7DBD">
            <w:rPr>
              <w:rPrChange w:id="12863" w:author="Alexandre Marcondes" w:date="2019-07-09T18:16:00Z">
                <w:rPr/>
              </w:rPrChange>
            </w:rPr>
            <w:instrText xml:space="preserve"> HYPERLINK "https://developer.dji.com/mobile-sdk/documentation/introduction/flightController_concepts.html" </w:instrText>
          </w:r>
          <w:r w:rsidR="00AC6783" w:rsidRPr="004E7DBD">
            <w:rPr>
              <w:rPrChange w:id="12864" w:author="Alexandre Marcondes" w:date="2019-07-09T18:16:00Z">
                <w:rPr/>
              </w:rPrChange>
            </w:rPr>
            <w:fldChar w:fldCharType="separate"/>
          </w:r>
          <w:r w:rsidR="003D7318" w:rsidRPr="004E7DBD">
            <w:rPr>
              <w:rStyle w:val="Hyperlink"/>
              <w:noProof/>
              <w:color w:val="auto"/>
              <w:rPrChange w:id="12865" w:author="Alexandre Marcondes" w:date="2019-07-09T18:16:00Z">
                <w:rPr>
                  <w:rStyle w:val="Hyperlink"/>
                  <w:noProof/>
                </w:rPr>
              </w:rPrChange>
            </w:rPr>
            <w:t>https://developer.dji.com/mobile-sdk/documentation/introduction/flightController_concepts.html</w:t>
          </w:r>
          <w:r w:rsidR="00AC6783" w:rsidRPr="004E7DBD">
            <w:rPr>
              <w:rStyle w:val="Hyperlink"/>
              <w:noProof/>
              <w:color w:val="auto"/>
              <w:rPrChange w:id="12866" w:author="Alexandre Marcondes" w:date="2019-07-09T18:16:00Z">
                <w:rPr>
                  <w:rStyle w:val="Hyperlink"/>
                  <w:noProof/>
                </w:rPr>
              </w:rPrChange>
            </w:rPr>
            <w:fldChar w:fldCharType="end"/>
          </w:r>
          <w:r w:rsidRPr="004E7DBD">
            <w:rPr>
              <w:noProof/>
              <w:rPrChange w:id="12867" w:author="Alexandre Marcondes" w:date="2019-07-09T18:16:00Z">
                <w:rPr>
                  <w:noProof/>
                </w:rPr>
              </w:rPrChange>
            </w:rPr>
            <w:t>.</w:t>
          </w:r>
        </w:p>
        <w:p w:rsidR="003D7318" w:rsidRPr="004E7DBD" w:rsidRDefault="003D7318" w:rsidP="002F578A">
          <w:pPr>
            <w:ind w:firstLine="0"/>
            <w:rPr>
              <w:noProof/>
              <w:rPrChange w:id="12868" w:author="Alexandre Marcondes" w:date="2019-07-09T18:16:00Z">
                <w:rPr>
                  <w:noProof/>
                </w:rPr>
              </w:rPrChange>
            </w:rPr>
          </w:pPr>
        </w:p>
        <w:p w:rsidR="00FA209B" w:rsidRPr="004E7DBD" w:rsidRDefault="00FA209B" w:rsidP="002F578A">
          <w:pPr>
            <w:ind w:firstLine="0"/>
            <w:rPr>
              <w:noProof/>
              <w:rPrChange w:id="12869" w:author="Alexandre Marcondes" w:date="2019-07-09T18:16:00Z">
                <w:rPr>
                  <w:noProof/>
                </w:rPr>
              </w:rPrChange>
            </w:rPr>
          </w:pPr>
          <w:r w:rsidRPr="004E7DBD">
            <w:rPr>
              <w:noProof/>
              <w:lang w:val="en-US"/>
              <w:rPrChange w:id="12870" w:author="Alexandre Marcondes" w:date="2019-07-09T18:16:00Z">
                <w:rPr>
                  <w:noProof/>
                  <w:lang w:val="en-US"/>
                </w:rPr>
              </w:rPrChange>
            </w:rPr>
            <w:t xml:space="preserve">29. </w:t>
          </w:r>
          <w:r w:rsidRPr="004E7DBD">
            <w:rPr>
              <w:b/>
              <w:noProof/>
              <w:lang w:val="en-US"/>
              <w:rPrChange w:id="12871" w:author="Alexandre Marcondes" w:date="2019-07-09T18:16:00Z">
                <w:rPr>
                  <w:b/>
                  <w:noProof/>
                  <w:lang w:val="en-US"/>
                </w:rPr>
              </w:rPrChange>
            </w:rPr>
            <w:t>DJI</w:t>
          </w:r>
          <w:r w:rsidRPr="004E7DBD">
            <w:rPr>
              <w:noProof/>
              <w:lang w:val="en-US"/>
              <w:rPrChange w:id="12872" w:author="Alexandre Marcondes" w:date="2019-07-09T18:16:00Z">
                <w:rPr>
                  <w:noProof/>
                  <w:lang w:val="en-US"/>
                </w:rPr>
              </w:rPrChange>
            </w:rPr>
            <w:t xml:space="preserve">. DJI LIGHTBRIDGE. [Online] DJI. </w:t>
          </w:r>
          <w:r w:rsidRPr="004E7DBD">
            <w:rPr>
              <w:noProof/>
              <w:rPrChange w:id="12873" w:author="Alexandre Marcondes" w:date="2019-07-09T18:16:00Z">
                <w:rPr>
                  <w:noProof/>
                </w:rPr>
              </w:rPrChange>
            </w:rPr>
            <w:t xml:space="preserve">[Citado em: 05 de 05 de 2019.] </w:t>
          </w:r>
          <w:r w:rsidR="00AC6783" w:rsidRPr="004E7DBD">
            <w:rPr>
              <w:rPrChange w:id="12874" w:author="Alexandre Marcondes" w:date="2019-07-09T18:16:00Z">
                <w:rPr/>
              </w:rPrChange>
            </w:rPr>
            <w:fldChar w:fldCharType="begin"/>
          </w:r>
          <w:r w:rsidR="00AC6783" w:rsidRPr="004E7DBD">
            <w:rPr>
              <w:rPrChange w:id="12875" w:author="Alexandre Marcondes" w:date="2019-07-09T18:16:00Z">
                <w:rPr/>
              </w:rPrChange>
            </w:rPr>
            <w:instrText xml:space="preserve"> HYPERLINK "https://www.dji.com/br/inspire-1/remote-controller" \l "lightbridge" </w:instrText>
          </w:r>
          <w:r w:rsidR="00AC6783" w:rsidRPr="004E7DBD">
            <w:rPr>
              <w:rPrChange w:id="12876" w:author="Alexandre Marcondes" w:date="2019-07-09T18:16:00Z">
                <w:rPr/>
              </w:rPrChange>
            </w:rPr>
            <w:fldChar w:fldCharType="separate"/>
          </w:r>
          <w:r w:rsidR="003D7318" w:rsidRPr="004E7DBD">
            <w:rPr>
              <w:rStyle w:val="Hyperlink"/>
              <w:noProof/>
              <w:color w:val="auto"/>
              <w:rPrChange w:id="12877" w:author="Alexandre Marcondes" w:date="2019-07-09T18:16:00Z">
                <w:rPr>
                  <w:rStyle w:val="Hyperlink"/>
                  <w:noProof/>
                </w:rPr>
              </w:rPrChange>
            </w:rPr>
            <w:t>https://www.dji.com/br/inspire-1/remote-controller#lightbridge</w:t>
          </w:r>
          <w:r w:rsidR="00AC6783" w:rsidRPr="004E7DBD">
            <w:rPr>
              <w:rStyle w:val="Hyperlink"/>
              <w:noProof/>
              <w:color w:val="auto"/>
              <w:rPrChange w:id="12878" w:author="Alexandre Marcondes" w:date="2019-07-09T18:16:00Z">
                <w:rPr>
                  <w:rStyle w:val="Hyperlink"/>
                  <w:noProof/>
                </w:rPr>
              </w:rPrChange>
            </w:rPr>
            <w:fldChar w:fldCharType="end"/>
          </w:r>
          <w:r w:rsidRPr="004E7DBD">
            <w:rPr>
              <w:noProof/>
              <w:rPrChange w:id="12879" w:author="Alexandre Marcondes" w:date="2019-07-09T18:16:00Z">
                <w:rPr>
                  <w:noProof/>
                </w:rPr>
              </w:rPrChange>
            </w:rPr>
            <w:t>.</w:t>
          </w:r>
        </w:p>
        <w:p w:rsidR="003D7318" w:rsidRPr="004E7DBD" w:rsidRDefault="003D7318" w:rsidP="002F578A">
          <w:pPr>
            <w:ind w:firstLine="0"/>
            <w:rPr>
              <w:noProof/>
              <w:rPrChange w:id="12880" w:author="Alexandre Marcondes" w:date="2019-07-09T18:16:00Z">
                <w:rPr>
                  <w:noProof/>
                </w:rPr>
              </w:rPrChange>
            </w:rPr>
          </w:pPr>
        </w:p>
        <w:p w:rsidR="00FA209B" w:rsidRPr="004E7DBD" w:rsidRDefault="00FA209B" w:rsidP="002F578A">
          <w:pPr>
            <w:ind w:firstLine="0"/>
            <w:rPr>
              <w:noProof/>
              <w:lang w:val="en-US"/>
              <w:rPrChange w:id="12881" w:author="Alexandre Marcondes" w:date="2019-07-09T18:16:00Z">
                <w:rPr>
                  <w:noProof/>
                  <w:lang w:val="en-US"/>
                </w:rPr>
              </w:rPrChange>
            </w:rPr>
          </w:pPr>
          <w:r w:rsidRPr="004E7DBD">
            <w:rPr>
              <w:noProof/>
              <w:lang w:val="en-US"/>
              <w:rPrChange w:id="12882" w:author="Alexandre Marcondes" w:date="2019-07-09T18:16:00Z">
                <w:rPr>
                  <w:noProof/>
                  <w:lang w:val="en-US"/>
                </w:rPr>
              </w:rPrChange>
            </w:rPr>
            <w:t xml:space="preserve">30. </w:t>
          </w:r>
          <w:r w:rsidRPr="004E7DBD">
            <w:rPr>
              <w:b/>
              <w:bCs/>
              <w:noProof/>
              <w:lang w:val="en-US"/>
              <w:rPrChange w:id="12883" w:author="Alexandre Marcondes" w:date="2019-07-09T18:16:00Z">
                <w:rPr>
                  <w:b/>
                  <w:bCs/>
                  <w:noProof/>
                  <w:lang w:val="en-US"/>
                </w:rPr>
              </w:rPrChange>
            </w:rPr>
            <w:t>ROS.org.</w:t>
          </w:r>
          <w:r w:rsidRPr="004E7DBD">
            <w:rPr>
              <w:noProof/>
              <w:lang w:val="en-US"/>
              <w:rPrChange w:id="12884" w:author="Alexandre Marcondes" w:date="2019-07-09T18:16:00Z">
                <w:rPr>
                  <w:noProof/>
                  <w:lang w:val="en-US"/>
                </w:rPr>
              </w:rPrChange>
            </w:rPr>
            <w:t xml:space="preserve"> Is ROS For Me? </w:t>
          </w:r>
          <w:r w:rsidRPr="004E7DBD">
            <w:rPr>
              <w:noProof/>
              <w:rPrChange w:id="12885" w:author="Alexandre Marcondes" w:date="2019-07-09T18:16:00Z">
                <w:rPr>
                  <w:noProof/>
                </w:rPr>
              </w:rPrChange>
            </w:rPr>
            <w:t xml:space="preserve">[Online] ROS.org. [Citado em: 05 de 05 de 2019.] </w:t>
          </w:r>
          <w:r w:rsidR="00AC6783" w:rsidRPr="004E7DBD">
            <w:rPr>
              <w:rPrChange w:id="12886" w:author="Alexandre Marcondes" w:date="2019-07-09T18:16:00Z">
                <w:rPr/>
              </w:rPrChange>
            </w:rPr>
            <w:fldChar w:fldCharType="begin"/>
          </w:r>
          <w:r w:rsidR="00AC6783" w:rsidRPr="004E7DBD">
            <w:rPr>
              <w:rPrChange w:id="12887" w:author="Alexandre Marcondes" w:date="2019-07-09T18:16:00Z">
                <w:rPr/>
              </w:rPrChange>
            </w:rPr>
            <w:instrText xml:space="preserve"> HYPERLINK "https://www.ros.org/is-ros-for-me/" </w:instrText>
          </w:r>
          <w:r w:rsidR="00AC6783" w:rsidRPr="004E7DBD">
            <w:rPr>
              <w:rPrChange w:id="12888" w:author="Alexandre Marcondes" w:date="2019-07-09T18:16:00Z">
                <w:rPr/>
              </w:rPrChange>
            </w:rPr>
            <w:fldChar w:fldCharType="separate"/>
          </w:r>
          <w:r w:rsidR="003D7318" w:rsidRPr="004E7DBD">
            <w:rPr>
              <w:rStyle w:val="Hyperlink"/>
              <w:noProof/>
              <w:color w:val="auto"/>
              <w:lang w:val="en-US"/>
              <w:rPrChange w:id="12889" w:author="Alexandre Marcondes" w:date="2019-07-09T18:16:00Z">
                <w:rPr>
                  <w:rStyle w:val="Hyperlink"/>
                  <w:noProof/>
                  <w:lang w:val="en-US"/>
                </w:rPr>
              </w:rPrChange>
            </w:rPr>
            <w:t>https://www.ros.org/is-ros-for-me/</w:t>
          </w:r>
          <w:r w:rsidR="00AC6783" w:rsidRPr="004E7DBD">
            <w:rPr>
              <w:rStyle w:val="Hyperlink"/>
              <w:noProof/>
              <w:color w:val="auto"/>
              <w:lang w:val="en-US"/>
              <w:rPrChange w:id="12890" w:author="Alexandre Marcondes" w:date="2019-07-09T18:16:00Z">
                <w:rPr>
                  <w:rStyle w:val="Hyperlink"/>
                  <w:noProof/>
                  <w:lang w:val="en-US"/>
                </w:rPr>
              </w:rPrChange>
            </w:rPr>
            <w:fldChar w:fldCharType="end"/>
          </w:r>
          <w:r w:rsidRPr="004E7DBD">
            <w:rPr>
              <w:noProof/>
              <w:lang w:val="en-US"/>
              <w:rPrChange w:id="12891" w:author="Alexandre Marcondes" w:date="2019-07-09T18:16:00Z">
                <w:rPr>
                  <w:noProof/>
                  <w:lang w:val="en-US"/>
                </w:rPr>
              </w:rPrChange>
            </w:rPr>
            <w:t>.</w:t>
          </w:r>
        </w:p>
        <w:p w:rsidR="003D7318" w:rsidRPr="004E7DBD" w:rsidRDefault="003D7318" w:rsidP="002F578A">
          <w:pPr>
            <w:ind w:firstLine="0"/>
            <w:rPr>
              <w:noProof/>
              <w:lang w:val="en-US"/>
              <w:rPrChange w:id="12892" w:author="Alexandre Marcondes" w:date="2019-07-09T18:16:00Z">
                <w:rPr>
                  <w:noProof/>
                  <w:lang w:val="en-US"/>
                </w:rPr>
              </w:rPrChange>
            </w:rPr>
          </w:pPr>
        </w:p>
        <w:p w:rsidR="00FA209B" w:rsidRPr="004E7DBD" w:rsidRDefault="00FA209B" w:rsidP="002F578A">
          <w:pPr>
            <w:ind w:firstLine="0"/>
            <w:rPr>
              <w:noProof/>
              <w:lang w:val="en-US"/>
              <w:rPrChange w:id="12893" w:author="Alexandre Marcondes" w:date="2019-07-09T18:16:00Z">
                <w:rPr>
                  <w:noProof/>
                  <w:lang w:val="en-US"/>
                </w:rPr>
              </w:rPrChange>
            </w:rPr>
          </w:pPr>
          <w:r w:rsidRPr="004E7DBD">
            <w:rPr>
              <w:noProof/>
              <w:lang w:val="en-US"/>
              <w:rPrChange w:id="12894" w:author="Alexandre Marcondes" w:date="2019-07-09T18:16:00Z">
                <w:rPr>
                  <w:noProof/>
                  <w:lang w:val="en-US"/>
                </w:rPr>
              </w:rPrChange>
            </w:rPr>
            <w:t xml:space="preserve">31. </w:t>
          </w:r>
          <w:r w:rsidRPr="004E7DBD">
            <w:rPr>
              <w:b/>
              <w:noProof/>
              <w:lang w:val="en-US"/>
              <w:rPrChange w:id="12895" w:author="Alexandre Marcondes" w:date="2019-07-09T18:16:00Z">
                <w:rPr>
                  <w:b/>
                  <w:noProof/>
                  <w:lang w:val="en-US"/>
                </w:rPr>
              </w:rPrChange>
            </w:rPr>
            <w:t>ROS.org</w:t>
          </w:r>
          <w:r w:rsidRPr="004E7DBD">
            <w:rPr>
              <w:noProof/>
              <w:lang w:val="en-US"/>
              <w:rPrChange w:id="12896" w:author="Alexandre Marcondes" w:date="2019-07-09T18:16:00Z">
                <w:rPr>
                  <w:noProof/>
                  <w:lang w:val="en-US"/>
                </w:rPr>
              </w:rPrChange>
            </w:rPr>
            <w:t xml:space="preserve">. Operating Systems. </w:t>
          </w:r>
          <w:r w:rsidRPr="004E7DBD">
            <w:rPr>
              <w:noProof/>
              <w:rPrChange w:id="12897" w:author="Alexandre Marcondes" w:date="2019-07-09T18:16:00Z">
                <w:rPr>
                  <w:noProof/>
                </w:rPr>
              </w:rPrChange>
            </w:rPr>
            <w:t xml:space="preserve">[Online] ROS.org. [Citado em: 05 de 05 de 2019.] </w:t>
          </w:r>
          <w:r w:rsidR="00AC6783" w:rsidRPr="004E7DBD">
            <w:rPr>
              <w:rPrChange w:id="12898" w:author="Alexandre Marcondes" w:date="2019-07-09T18:16:00Z">
                <w:rPr/>
              </w:rPrChange>
            </w:rPr>
            <w:fldChar w:fldCharType="begin"/>
          </w:r>
          <w:r w:rsidR="00AC6783" w:rsidRPr="004E7DBD">
            <w:rPr>
              <w:rPrChange w:id="12899" w:author="Alexandre Marcondes" w:date="2019-07-09T18:16:00Z">
                <w:rPr/>
              </w:rPrChange>
            </w:rPr>
            <w:instrText xml:space="preserve"> HYPERLINK "http://wiki.ros.org/ROS/Introduction" </w:instrText>
          </w:r>
          <w:r w:rsidR="00AC6783" w:rsidRPr="004E7DBD">
            <w:rPr>
              <w:rPrChange w:id="12900" w:author="Alexandre Marcondes" w:date="2019-07-09T18:16:00Z">
                <w:rPr/>
              </w:rPrChange>
            </w:rPr>
            <w:fldChar w:fldCharType="separate"/>
          </w:r>
          <w:r w:rsidR="003D7318" w:rsidRPr="004E7DBD">
            <w:rPr>
              <w:rStyle w:val="Hyperlink"/>
              <w:noProof/>
              <w:color w:val="auto"/>
              <w:lang w:val="en-US"/>
              <w:rPrChange w:id="12901" w:author="Alexandre Marcondes" w:date="2019-07-09T18:16:00Z">
                <w:rPr>
                  <w:rStyle w:val="Hyperlink"/>
                  <w:noProof/>
                  <w:lang w:val="en-US"/>
                </w:rPr>
              </w:rPrChange>
            </w:rPr>
            <w:t>http://wiki.ros.org/ROS/Introduction</w:t>
          </w:r>
          <w:r w:rsidR="00AC6783" w:rsidRPr="004E7DBD">
            <w:rPr>
              <w:rStyle w:val="Hyperlink"/>
              <w:noProof/>
              <w:color w:val="auto"/>
              <w:lang w:val="en-US"/>
              <w:rPrChange w:id="12902" w:author="Alexandre Marcondes" w:date="2019-07-09T18:16:00Z">
                <w:rPr>
                  <w:rStyle w:val="Hyperlink"/>
                  <w:noProof/>
                  <w:lang w:val="en-US"/>
                </w:rPr>
              </w:rPrChange>
            </w:rPr>
            <w:fldChar w:fldCharType="end"/>
          </w:r>
          <w:r w:rsidRPr="004E7DBD">
            <w:rPr>
              <w:noProof/>
              <w:lang w:val="en-US"/>
              <w:rPrChange w:id="12903" w:author="Alexandre Marcondes" w:date="2019-07-09T18:16:00Z">
                <w:rPr>
                  <w:noProof/>
                  <w:lang w:val="en-US"/>
                </w:rPr>
              </w:rPrChange>
            </w:rPr>
            <w:t>.</w:t>
          </w:r>
        </w:p>
        <w:p w:rsidR="003D7318" w:rsidRPr="004E7DBD" w:rsidRDefault="003D7318" w:rsidP="002F578A">
          <w:pPr>
            <w:ind w:firstLine="0"/>
            <w:rPr>
              <w:noProof/>
              <w:lang w:val="en-US"/>
              <w:rPrChange w:id="12904" w:author="Alexandre Marcondes" w:date="2019-07-09T18:16:00Z">
                <w:rPr>
                  <w:noProof/>
                  <w:lang w:val="en-US"/>
                </w:rPr>
              </w:rPrChange>
            </w:rPr>
          </w:pPr>
        </w:p>
        <w:p w:rsidR="00FA209B" w:rsidRPr="004E7DBD" w:rsidRDefault="00FA209B" w:rsidP="002F578A">
          <w:pPr>
            <w:ind w:firstLine="0"/>
            <w:rPr>
              <w:noProof/>
              <w:rPrChange w:id="12905" w:author="Alexandre Marcondes" w:date="2019-07-09T18:16:00Z">
                <w:rPr>
                  <w:noProof/>
                </w:rPr>
              </w:rPrChange>
            </w:rPr>
          </w:pPr>
          <w:r w:rsidRPr="004E7DBD">
            <w:rPr>
              <w:noProof/>
              <w:lang w:val="en-US"/>
              <w:rPrChange w:id="12906" w:author="Alexandre Marcondes" w:date="2019-07-09T18:16:00Z">
                <w:rPr>
                  <w:noProof/>
                  <w:lang w:val="en-US"/>
                </w:rPr>
              </w:rPrChange>
            </w:rPr>
            <w:t>32.</w:t>
          </w:r>
          <w:r w:rsidR="003D7318" w:rsidRPr="004E7DBD">
            <w:rPr>
              <w:noProof/>
              <w:lang w:val="en-US"/>
              <w:rPrChange w:id="12907" w:author="Alexandre Marcondes" w:date="2019-07-09T18:16:00Z">
                <w:rPr>
                  <w:noProof/>
                  <w:lang w:val="en-US"/>
                </w:rPr>
              </w:rPrChange>
            </w:rPr>
            <w:t xml:space="preserve"> </w:t>
          </w:r>
          <w:r w:rsidRPr="004E7DBD">
            <w:rPr>
              <w:b/>
              <w:bCs/>
              <w:noProof/>
              <w:lang w:val="en-US"/>
              <w:rPrChange w:id="12908" w:author="Alexandre Marcondes" w:date="2019-07-09T18:16:00Z">
                <w:rPr>
                  <w:b/>
                  <w:bCs/>
                  <w:noProof/>
                  <w:lang w:val="en-US"/>
                </w:rPr>
              </w:rPrChange>
            </w:rPr>
            <w:t>DJI.</w:t>
          </w:r>
          <w:r w:rsidRPr="004E7DBD">
            <w:rPr>
              <w:noProof/>
              <w:lang w:val="en-US"/>
              <w:rPrChange w:id="12909" w:author="Alexandre Marcondes" w:date="2019-07-09T18:16:00Z">
                <w:rPr>
                  <w:noProof/>
                  <w:lang w:val="en-US"/>
                </w:rPr>
              </w:rPrChange>
            </w:rPr>
            <w:t xml:space="preserve"> Inspire Series. [Online] DJI. </w:t>
          </w:r>
          <w:r w:rsidRPr="004E7DBD">
            <w:rPr>
              <w:noProof/>
              <w:rPrChange w:id="12910" w:author="Alexandre Marcondes" w:date="2019-07-09T18:16:00Z">
                <w:rPr>
                  <w:noProof/>
                </w:rPr>
              </w:rPrChange>
            </w:rPr>
            <w:t xml:space="preserve">[Citado em: 05 de 05 de 2019.] </w:t>
          </w:r>
          <w:r w:rsidR="00AC6783" w:rsidRPr="004E7DBD">
            <w:rPr>
              <w:rPrChange w:id="12911" w:author="Alexandre Marcondes" w:date="2019-07-09T18:16:00Z">
                <w:rPr/>
              </w:rPrChange>
            </w:rPr>
            <w:fldChar w:fldCharType="begin"/>
          </w:r>
          <w:r w:rsidR="00AC6783" w:rsidRPr="004E7DBD">
            <w:rPr>
              <w:rPrChange w:id="12912" w:author="Alexandre Marcondes" w:date="2019-07-09T18:16:00Z">
                <w:rPr/>
              </w:rPrChange>
            </w:rPr>
            <w:instrText xml:space="preserve"> HYPERLINK "https://developer.dji.com/products/" \l "!/mobile" </w:instrText>
          </w:r>
          <w:r w:rsidR="00AC6783" w:rsidRPr="004E7DBD">
            <w:rPr>
              <w:rPrChange w:id="12913" w:author="Alexandre Marcondes" w:date="2019-07-09T18:16:00Z">
                <w:rPr/>
              </w:rPrChange>
            </w:rPr>
            <w:fldChar w:fldCharType="separate"/>
          </w:r>
          <w:r w:rsidR="003D7318" w:rsidRPr="004E7DBD">
            <w:rPr>
              <w:rStyle w:val="Hyperlink"/>
              <w:noProof/>
              <w:color w:val="auto"/>
              <w:rPrChange w:id="12914" w:author="Alexandre Marcondes" w:date="2019-07-09T18:16:00Z">
                <w:rPr>
                  <w:rStyle w:val="Hyperlink"/>
                  <w:noProof/>
                </w:rPr>
              </w:rPrChange>
            </w:rPr>
            <w:t>https://developer.dji.com/products/#!/mobile</w:t>
          </w:r>
          <w:r w:rsidR="00AC6783" w:rsidRPr="004E7DBD">
            <w:rPr>
              <w:rStyle w:val="Hyperlink"/>
              <w:noProof/>
              <w:color w:val="auto"/>
              <w:rPrChange w:id="12915" w:author="Alexandre Marcondes" w:date="2019-07-09T18:16:00Z">
                <w:rPr>
                  <w:rStyle w:val="Hyperlink"/>
                  <w:noProof/>
                </w:rPr>
              </w:rPrChange>
            </w:rPr>
            <w:fldChar w:fldCharType="end"/>
          </w:r>
          <w:r w:rsidRPr="004E7DBD">
            <w:rPr>
              <w:noProof/>
              <w:rPrChange w:id="12916" w:author="Alexandre Marcondes" w:date="2019-07-09T18:16:00Z">
                <w:rPr>
                  <w:noProof/>
                </w:rPr>
              </w:rPrChange>
            </w:rPr>
            <w:t>.</w:t>
          </w:r>
        </w:p>
        <w:p w:rsidR="003D7318" w:rsidRPr="004E7DBD" w:rsidRDefault="003D7318" w:rsidP="002F578A">
          <w:pPr>
            <w:ind w:firstLine="0"/>
            <w:rPr>
              <w:noProof/>
              <w:rPrChange w:id="12917" w:author="Alexandre Marcondes" w:date="2019-07-09T18:16:00Z">
                <w:rPr>
                  <w:noProof/>
                </w:rPr>
              </w:rPrChange>
            </w:rPr>
          </w:pPr>
        </w:p>
        <w:p w:rsidR="003D7318" w:rsidRPr="004E7DBD" w:rsidRDefault="00FA209B" w:rsidP="002F578A">
          <w:pPr>
            <w:ind w:firstLine="0"/>
            <w:rPr>
              <w:noProof/>
              <w:rPrChange w:id="12918" w:author="Alexandre Marcondes" w:date="2019-07-09T18:16:00Z">
                <w:rPr>
                  <w:noProof/>
                </w:rPr>
              </w:rPrChange>
            </w:rPr>
          </w:pPr>
          <w:r w:rsidRPr="004E7DBD">
            <w:rPr>
              <w:noProof/>
              <w:lang w:val="en-US"/>
              <w:rPrChange w:id="12919" w:author="Alexandre Marcondes" w:date="2019-07-09T18:16:00Z">
                <w:rPr>
                  <w:noProof/>
                  <w:lang w:val="en-US"/>
                </w:rPr>
              </w:rPrChange>
            </w:rPr>
            <w:t xml:space="preserve">33. </w:t>
          </w:r>
          <w:r w:rsidRPr="004E7DBD">
            <w:rPr>
              <w:b/>
              <w:bCs/>
              <w:noProof/>
              <w:lang w:val="en-US"/>
              <w:rPrChange w:id="12920" w:author="Alexandre Marcondes" w:date="2019-07-09T18:16:00Z">
                <w:rPr>
                  <w:b/>
                  <w:bCs/>
                  <w:noProof/>
                  <w:lang w:val="en-US"/>
                </w:rPr>
              </w:rPrChange>
            </w:rPr>
            <w:t>DJI</w:t>
          </w:r>
          <w:r w:rsidRPr="004E7DBD">
            <w:rPr>
              <w:noProof/>
              <w:lang w:val="en-US"/>
              <w:rPrChange w:id="12921" w:author="Alexandre Marcondes" w:date="2019-07-09T18:16:00Z">
                <w:rPr>
                  <w:noProof/>
                  <w:lang w:val="en-US"/>
                </w:rPr>
              </w:rPrChange>
            </w:rPr>
            <w:t xml:space="preserve">. Connection to Application and Product. </w:t>
          </w:r>
          <w:r w:rsidRPr="004E7DBD">
            <w:rPr>
              <w:noProof/>
              <w:rPrChange w:id="12922" w:author="Alexandre Marcondes" w:date="2019-07-09T18:16:00Z">
                <w:rPr>
                  <w:noProof/>
                </w:rPr>
              </w:rPrChange>
            </w:rPr>
            <w:t>[Online] DJI. [Citado em: 05 de 05 de 2019.] https://developer.dji.com/mobile-</w:t>
          </w:r>
        </w:p>
        <w:p w:rsidR="00FA209B" w:rsidRPr="004E7DBD" w:rsidRDefault="00FA209B" w:rsidP="002F578A">
          <w:pPr>
            <w:ind w:firstLine="0"/>
            <w:rPr>
              <w:noProof/>
              <w:lang w:val="en-US"/>
              <w:rPrChange w:id="12923" w:author="Alexandre Marcondes" w:date="2019-07-09T18:16:00Z">
                <w:rPr>
                  <w:noProof/>
                  <w:lang w:val="en-US"/>
                </w:rPr>
              </w:rPrChange>
            </w:rPr>
          </w:pPr>
          <w:r w:rsidRPr="004E7DBD">
            <w:rPr>
              <w:noProof/>
              <w:lang w:val="en-US"/>
              <w:rPrChange w:id="12924" w:author="Alexandre Marcondes" w:date="2019-07-09T18:16:00Z">
                <w:rPr>
                  <w:noProof/>
                  <w:lang w:val="en-US"/>
                </w:rPr>
              </w:rPrChange>
            </w:rPr>
            <w:t>sdk/documentation/introduction/mobile_sdk_introduction.html#connection-to-application-and-product.</w:t>
          </w:r>
        </w:p>
        <w:p w:rsidR="003D7318" w:rsidRPr="004E7DBD" w:rsidRDefault="003D7318" w:rsidP="002F578A">
          <w:pPr>
            <w:ind w:firstLine="0"/>
            <w:rPr>
              <w:noProof/>
              <w:lang w:val="en-US"/>
              <w:rPrChange w:id="12925" w:author="Alexandre Marcondes" w:date="2019-07-09T18:16:00Z">
                <w:rPr>
                  <w:noProof/>
                  <w:lang w:val="en-US"/>
                </w:rPr>
              </w:rPrChange>
            </w:rPr>
          </w:pPr>
        </w:p>
        <w:p w:rsidR="00FA209B" w:rsidRPr="004E7DBD" w:rsidRDefault="00FA209B" w:rsidP="002F578A">
          <w:pPr>
            <w:ind w:firstLine="0"/>
            <w:rPr>
              <w:noProof/>
              <w:lang w:val="en-US"/>
              <w:rPrChange w:id="12926" w:author="Alexandre Marcondes" w:date="2019-07-09T18:16:00Z">
                <w:rPr>
                  <w:noProof/>
                  <w:lang w:val="en-US"/>
                </w:rPr>
              </w:rPrChange>
            </w:rPr>
          </w:pPr>
          <w:r w:rsidRPr="004E7DBD">
            <w:rPr>
              <w:noProof/>
              <w:rPrChange w:id="12927" w:author="Alexandre Marcondes" w:date="2019-07-09T18:16:00Z">
                <w:rPr>
                  <w:noProof/>
                </w:rPr>
              </w:rPrChange>
            </w:rPr>
            <w:t xml:space="preserve">34. </w:t>
          </w:r>
          <w:r w:rsidRPr="004E7DBD">
            <w:rPr>
              <w:b/>
              <w:bCs/>
              <w:noProof/>
              <w:rPrChange w:id="12928" w:author="Alexandre Marcondes" w:date="2019-07-09T18:16:00Z">
                <w:rPr>
                  <w:b/>
                  <w:bCs/>
                  <w:noProof/>
                </w:rPr>
              </w:rPrChange>
            </w:rPr>
            <w:t>ROS.org.</w:t>
          </w:r>
          <w:r w:rsidRPr="004E7DBD">
            <w:rPr>
              <w:noProof/>
              <w:rPrChange w:id="12929" w:author="Alexandre Marcondes" w:date="2019-07-09T18:16:00Z">
                <w:rPr>
                  <w:noProof/>
                </w:rPr>
              </w:rPrChange>
            </w:rPr>
            <w:t xml:space="preserve"> TCPROS. [Online] ROS.org. [Citado em: 05 de 05 de 2019.] </w:t>
          </w:r>
          <w:r w:rsidR="00AC6783" w:rsidRPr="004E7DBD">
            <w:rPr>
              <w:rPrChange w:id="12930" w:author="Alexandre Marcondes" w:date="2019-07-09T18:16:00Z">
                <w:rPr/>
              </w:rPrChange>
            </w:rPr>
            <w:fldChar w:fldCharType="begin"/>
          </w:r>
          <w:r w:rsidR="00AC6783" w:rsidRPr="004E7DBD">
            <w:rPr>
              <w:rPrChange w:id="12931" w:author="Alexandre Marcondes" w:date="2019-07-09T18:16:00Z">
                <w:rPr/>
              </w:rPrChange>
            </w:rPr>
            <w:instrText xml:space="preserve"> HYPERLINK "http://wiki.ros.org/ROS/TCPROS" </w:instrText>
          </w:r>
          <w:r w:rsidR="00AC6783" w:rsidRPr="004E7DBD">
            <w:rPr>
              <w:rPrChange w:id="12932" w:author="Alexandre Marcondes" w:date="2019-07-09T18:16:00Z">
                <w:rPr/>
              </w:rPrChange>
            </w:rPr>
            <w:fldChar w:fldCharType="separate"/>
          </w:r>
          <w:r w:rsidR="003D7318" w:rsidRPr="004E7DBD">
            <w:rPr>
              <w:rStyle w:val="Hyperlink"/>
              <w:noProof/>
              <w:color w:val="auto"/>
              <w:lang w:val="en-US"/>
              <w:rPrChange w:id="12933" w:author="Alexandre Marcondes" w:date="2019-07-09T18:16:00Z">
                <w:rPr>
                  <w:rStyle w:val="Hyperlink"/>
                  <w:noProof/>
                  <w:lang w:val="en-US"/>
                </w:rPr>
              </w:rPrChange>
            </w:rPr>
            <w:t>http://wiki.ros.org/ROS/TCPROS</w:t>
          </w:r>
          <w:r w:rsidR="00AC6783" w:rsidRPr="004E7DBD">
            <w:rPr>
              <w:rStyle w:val="Hyperlink"/>
              <w:noProof/>
              <w:color w:val="auto"/>
              <w:lang w:val="en-US"/>
              <w:rPrChange w:id="12934" w:author="Alexandre Marcondes" w:date="2019-07-09T18:16:00Z">
                <w:rPr>
                  <w:rStyle w:val="Hyperlink"/>
                  <w:noProof/>
                  <w:lang w:val="en-US"/>
                </w:rPr>
              </w:rPrChange>
            </w:rPr>
            <w:fldChar w:fldCharType="end"/>
          </w:r>
          <w:r w:rsidRPr="004E7DBD">
            <w:rPr>
              <w:noProof/>
              <w:lang w:val="en-US"/>
              <w:rPrChange w:id="12935" w:author="Alexandre Marcondes" w:date="2019-07-09T18:16:00Z">
                <w:rPr>
                  <w:noProof/>
                  <w:lang w:val="en-US"/>
                </w:rPr>
              </w:rPrChange>
            </w:rPr>
            <w:t>.</w:t>
          </w:r>
        </w:p>
        <w:p w:rsidR="003D7318" w:rsidRPr="004E7DBD" w:rsidRDefault="003D7318" w:rsidP="002F578A">
          <w:pPr>
            <w:ind w:firstLine="0"/>
            <w:rPr>
              <w:noProof/>
              <w:lang w:val="en-US"/>
              <w:rPrChange w:id="12936" w:author="Alexandre Marcondes" w:date="2019-07-09T18:16:00Z">
                <w:rPr>
                  <w:noProof/>
                  <w:lang w:val="en-US"/>
                </w:rPr>
              </w:rPrChange>
            </w:rPr>
          </w:pPr>
        </w:p>
        <w:p w:rsidR="00FA209B" w:rsidRPr="004E7DBD" w:rsidRDefault="00FA209B" w:rsidP="002F578A">
          <w:pPr>
            <w:ind w:firstLine="0"/>
            <w:rPr>
              <w:noProof/>
              <w:rPrChange w:id="12937" w:author="Alexandre Marcondes" w:date="2019-07-09T18:16:00Z">
                <w:rPr>
                  <w:noProof/>
                </w:rPr>
              </w:rPrChange>
            </w:rPr>
          </w:pPr>
          <w:r w:rsidRPr="004E7DBD">
            <w:rPr>
              <w:noProof/>
              <w:lang w:val="en-US"/>
              <w:rPrChange w:id="12938" w:author="Alexandre Marcondes" w:date="2019-07-09T18:16:00Z">
                <w:rPr>
                  <w:noProof/>
                  <w:lang w:val="en-US"/>
                </w:rPr>
              </w:rPrChange>
            </w:rPr>
            <w:t xml:space="preserve">35. </w:t>
          </w:r>
          <w:r w:rsidRPr="004E7DBD">
            <w:rPr>
              <w:b/>
              <w:bCs/>
              <w:noProof/>
              <w:lang w:val="en-US"/>
              <w:rPrChange w:id="12939" w:author="Alexandre Marcondes" w:date="2019-07-09T18:16:00Z">
                <w:rPr>
                  <w:b/>
                  <w:bCs/>
                  <w:noProof/>
                  <w:lang w:val="en-US"/>
                </w:rPr>
              </w:rPrChange>
            </w:rPr>
            <w:t>patrickmin.</w:t>
          </w:r>
          <w:r w:rsidRPr="004E7DBD">
            <w:rPr>
              <w:noProof/>
              <w:lang w:val="en-US"/>
              <w:rPrChange w:id="12940" w:author="Alexandre Marcondes" w:date="2019-07-09T18:16:00Z">
                <w:rPr>
                  <w:noProof/>
                  <w:lang w:val="en-US"/>
                </w:rPr>
              </w:rPrChange>
            </w:rPr>
            <w:t xml:space="preserve"> Introduction. [Online] patrickmin, 7 de 11 de 2017. </w:t>
          </w:r>
          <w:r w:rsidRPr="004E7DBD">
            <w:rPr>
              <w:noProof/>
              <w:rPrChange w:id="12941" w:author="Alexandre Marcondes" w:date="2019-07-09T18:16:00Z">
                <w:rPr>
                  <w:noProof/>
                </w:rPr>
              </w:rPrChange>
            </w:rPr>
            <w:t xml:space="preserve">[Citado em: 05 de 05 de 2019.] </w:t>
          </w:r>
          <w:r w:rsidR="00AC6783" w:rsidRPr="004E7DBD">
            <w:rPr>
              <w:rPrChange w:id="12942" w:author="Alexandre Marcondes" w:date="2019-07-09T18:16:00Z">
                <w:rPr/>
              </w:rPrChange>
            </w:rPr>
            <w:fldChar w:fldCharType="begin"/>
          </w:r>
          <w:r w:rsidR="00AC6783" w:rsidRPr="004E7DBD">
            <w:rPr>
              <w:rPrChange w:id="12943" w:author="Alexandre Marcondes" w:date="2019-07-09T18:16:00Z">
                <w:rPr/>
              </w:rPrChange>
            </w:rPr>
            <w:instrText xml:space="preserve"> HYPERLINK "http://www.patrickmin.com/binvox/" </w:instrText>
          </w:r>
          <w:r w:rsidR="00AC6783" w:rsidRPr="004E7DBD">
            <w:rPr>
              <w:rPrChange w:id="12944" w:author="Alexandre Marcondes" w:date="2019-07-09T18:16:00Z">
                <w:rPr/>
              </w:rPrChange>
            </w:rPr>
            <w:fldChar w:fldCharType="separate"/>
          </w:r>
          <w:r w:rsidR="003D7318" w:rsidRPr="004E7DBD">
            <w:rPr>
              <w:rStyle w:val="Hyperlink"/>
              <w:noProof/>
              <w:color w:val="auto"/>
              <w:rPrChange w:id="12945" w:author="Alexandre Marcondes" w:date="2019-07-09T18:16:00Z">
                <w:rPr>
                  <w:rStyle w:val="Hyperlink"/>
                  <w:noProof/>
                </w:rPr>
              </w:rPrChange>
            </w:rPr>
            <w:t>http://www.patrickmin.com/binvox/</w:t>
          </w:r>
          <w:r w:rsidR="00AC6783" w:rsidRPr="004E7DBD">
            <w:rPr>
              <w:rStyle w:val="Hyperlink"/>
              <w:noProof/>
              <w:color w:val="auto"/>
              <w:rPrChange w:id="12946" w:author="Alexandre Marcondes" w:date="2019-07-09T18:16:00Z">
                <w:rPr>
                  <w:rStyle w:val="Hyperlink"/>
                  <w:noProof/>
                </w:rPr>
              </w:rPrChange>
            </w:rPr>
            <w:fldChar w:fldCharType="end"/>
          </w:r>
          <w:r w:rsidRPr="004E7DBD">
            <w:rPr>
              <w:noProof/>
              <w:rPrChange w:id="12947" w:author="Alexandre Marcondes" w:date="2019-07-09T18:16:00Z">
                <w:rPr>
                  <w:noProof/>
                </w:rPr>
              </w:rPrChange>
            </w:rPr>
            <w:t>.</w:t>
          </w:r>
        </w:p>
        <w:p w:rsidR="003D7318" w:rsidRPr="004E7DBD" w:rsidRDefault="003D7318" w:rsidP="002F578A">
          <w:pPr>
            <w:ind w:firstLine="0"/>
            <w:rPr>
              <w:noProof/>
              <w:rPrChange w:id="12948" w:author="Alexandre Marcondes" w:date="2019-07-09T18:16:00Z">
                <w:rPr>
                  <w:noProof/>
                </w:rPr>
              </w:rPrChange>
            </w:rPr>
          </w:pPr>
        </w:p>
        <w:p w:rsidR="00FA209B" w:rsidRPr="004E7DBD" w:rsidRDefault="00FA209B" w:rsidP="002F578A">
          <w:pPr>
            <w:ind w:firstLine="0"/>
            <w:rPr>
              <w:noProof/>
              <w:rPrChange w:id="12949" w:author="Alexandre Marcondes" w:date="2019-07-09T18:16:00Z">
                <w:rPr>
                  <w:noProof/>
                </w:rPr>
              </w:rPrChange>
            </w:rPr>
          </w:pPr>
          <w:r w:rsidRPr="004E7DBD">
            <w:rPr>
              <w:noProof/>
              <w:rPrChange w:id="12950" w:author="Alexandre Marcondes" w:date="2019-07-09T18:16:00Z">
                <w:rPr>
                  <w:noProof/>
                </w:rPr>
              </w:rPrChange>
            </w:rPr>
            <w:t xml:space="preserve">36. </w:t>
          </w:r>
          <w:r w:rsidRPr="004E7DBD">
            <w:rPr>
              <w:b/>
              <w:bCs/>
              <w:noProof/>
              <w:rPrChange w:id="12951" w:author="Alexandre Marcondes" w:date="2019-07-09T18:16:00Z">
                <w:rPr>
                  <w:b/>
                  <w:bCs/>
                  <w:noProof/>
                </w:rPr>
              </w:rPrChange>
            </w:rPr>
            <w:t>Will, Selby.</w:t>
          </w:r>
          <w:r w:rsidRPr="004E7DBD">
            <w:rPr>
              <w:noProof/>
              <w:rPrChange w:id="12952" w:author="Alexandre Marcondes" w:date="2019-07-09T18:16:00Z">
                <w:rPr>
                  <w:noProof/>
                </w:rPr>
              </w:rPrChange>
            </w:rPr>
            <w:t xml:space="preserve"> 3D Mapping &amp; Navigation. [Online] [Citado em: 08 de 05 de 2019.] </w:t>
          </w:r>
          <w:r w:rsidR="00AC6783" w:rsidRPr="004E7DBD">
            <w:rPr>
              <w:rPrChange w:id="12953" w:author="Alexandre Marcondes" w:date="2019-07-09T18:16:00Z">
                <w:rPr/>
              </w:rPrChange>
            </w:rPr>
            <w:fldChar w:fldCharType="begin"/>
          </w:r>
          <w:r w:rsidR="00AC6783" w:rsidRPr="004E7DBD">
            <w:rPr>
              <w:rPrChange w:id="12954" w:author="Alexandre Marcondes" w:date="2019-07-09T18:16:00Z">
                <w:rPr/>
              </w:rPrChange>
            </w:rPr>
            <w:instrText xml:space="preserve"> HYPERLINK "https://www.wilselby.com/research/ros-integration/3d-mapping-navigation/" </w:instrText>
          </w:r>
          <w:r w:rsidR="00AC6783" w:rsidRPr="004E7DBD">
            <w:rPr>
              <w:rPrChange w:id="12955" w:author="Alexandre Marcondes" w:date="2019-07-09T18:16:00Z">
                <w:rPr/>
              </w:rPrChange>
            </w:rPr>
            <w:fldChar w:fldCharType="separate"/>
          </w:r>
          <w:r w:rsidR="003D7318" w:rsidRPr="004E7DBD">
            <w:rPr>
              <w:rStyle w:val="Hyperlink"/>
              <w:noProof/>
              <w:color w:val="auto"/>
              <w:rPrChange w:id="12956" w:author="Alexandre Marcondes" w:date="2019-07-09T18:16:00Z">
                <w:rPr>
                  <w:rStyle w:val="Hyperlink"/>
                  <w:noProof/>
                </w:rPr>
              </w:rPrChange>
            </w:rPr>
            <w:t>https://www.wilselby.com/research/ros-integration/3d-mapping-navigation/</w:t>
          </w:r>
          <w:r w:rsidR="00AC6783" w:rsidRPr="004E7DBD">
            <w:rPr>
              <w:rStyle w:val="Hyperlink"/>
              <w:noProof/>
              <w:color w:val="auto"/>
              <w:rPrChange w:id="12957" w:author="Alexandre Marcondes" w:date="2019-07-09T18:16:00Z">
                <w:rPr>
                  <w:rStyle w:val="Hyperlink"/>
                  <w:noProof/>
                </w:rPr>
              </w:rPrChange>
            </w:rPr>
            <w:fldChar w:fldCharType="end"/>
          </w:r>
          <w:r w:rsidRPr="004E7DBD">
            <w:rPr>
              <w:noProof/>
              <w:rPrChange w:id="12958" w:author="Alexandre Marcondes" w:date="2019-07-09T18:16:00Z">
                <w:rPr>
                  <w:noProof/>
                </w:rPr>
              </w:rPrChange>
            </w:rPr>
            <w:t>.</w:t>
          </w:r>
        </w:p>
        <w:p w:rsidR="003D7318" w:rsidRPr="004E7DBD" w:rsidRDefault="003D7318" w:rsidP="002F578A">
          <w:pPr>
            <w:ind w:firstLine="0"/>
            <w:rPr>
              <w:noProof/>
              <w:rPrChange w:id="12959" w:author="Alexandre Marcondes" w:date="2019-07-09T18:16:00Z">
                <w:rPr>
                  <w:noProof/>
                </w:rPr>
              </w:rPrChange>
            </w:rPr>
          </w:pPr>
        </w:p>
        <w:p w:rsidR="00FA209B" w:rsidRPr="004E7DBD" w:rsidRDefault="00FA209B" w:rsidP="002F578A">
          <w:pPr>
            <w:ind w:firstLine="0"/>
            <w:rPr>
              <w:noProof/>
              <w:rPrChange w:id="12960" w:author="Alexandre Marcondes" w:date="2019-07-09T18:16:00Z">
                <w:rPr>
                  <w:noProof/>
                </w:rPr>
              </w:rPrChange>
            </w:rPr>
          </w:pPr>
          <w:r w:rsidRPr="004E7DBD">
            <w:rPr>
              <w:noProof/>
              <w:lang w:val="en-US"/>
              <w:rPrChange w:id="12961" w:author="Alexandre Marcondes" w:date="2019-07-09T18:16:00Z">
                <w:rPr>
                  <w:noProof/>
                  <w:lang w:val="en-US"/>
                </w:rPr>
              </w:rPrChange>
            </w:rPr>
            <w:t xml:space="preserve">37. </w:t>
          </w:r>
          <w:r w:rsidRPr="004E7DBD">
            <w:rPr>
              <w:b/>
              <w:bCs/>
              <w:noProof/>
              <w:lang w:val="en-US"/>
              <w:rPrChange w:id="12962" w:author="Alexandre Marcondes" w:date="2019-07-09T18:16:00Z">
                <w:rPr>
                  <w:b/>
                  <w:bCs/>
                  <w:noProof/>
                  <w:lang w:val="en-US"/>
                </w:rPr>
              </w:rPrChange>
            </w:rPr>
            <w:t>Ros.org.</w:t>
          </w:r>
          <w:r w:rsidRPr="004E7DBD">
            <w:rPr>
              <w:noProof/>
              <w:lang w:val="en-US"/>
              <w:rPrChange w:id="12963" w:author="Alexandre Marcondes" w:date="2019-07-09T18:16:00Z">
                <w:rPr>
                  <w:noProof/>
                  <w:lang w:val="en-US"/>
                </w:rPr>
              </w:rPrChange>
            </w:rPr>
            <w:t xml:space="preserve"> What is a distribution? </w:t>
          </w:r>
          <w:r w:rsidRPr="004E7DBD">
            <w:rPr>
              <w:noProof/>
              <w:rPrChange w:id="12964" w:author="Alexandre Marcondes" w:date="2019-07-09T18:16:00Z">
                <w:rPr>
                  <w:noProof/>
                </w:rPr>
              </w:rPrChange>
            </w:rPr>
            <w:t xml:space="preserve">[Online] Ros.org, 22 de 11 de 2018. [Citado em: 08 de 05 de 2019.] </w:t>
          </w:r>
          <w:r w:rsidR="00AC6783" w:rsidRPr="004E7DBD">
            <w:rPr>
              <w:rPrChange w:id="12965" w:author="Alexandre Marcondes" w:date="2019-07-09T18:16:00Z">
                <w:rPr/>
              </w:rPrChange>
            </w:rPr>
            <w:fldChar w:fldCharType="begin"/>
          </w:r>
          <w:r w:rsidR="00AC6783" w:rsidRPr="004E7DBD">
            <w:rPr>
              <w:rPrChange w:id="12966" w:author="Alexandre Marcondes" w:date="2019-07-09T18:16:00Z">
                <w:rPr/>
              </w:rPrChange>
            </w:rPr>
            <w:instrText xml:space="preserve"> HYPERLINK "http://wiki.ros.org/Distributions" </w:instrText>
          </w:r>
          <w:r w:rsidR="00AC6783" w:rsidRPr="004E7DBD">
            <w:rPr>
              <w:rPrChange w:id="12967" w:author="Alexandre Marcondes" w:date="2019-07-09T18:16:00Z">
                <w:rPr/>
              </w:rPrChange>
            </w:rPr>
            <w:fldChar w:fldCharType="separate"/>
          </w:r>
          <w:r w:rsidR="003D7318" w:rsidRPr="004E7DBD">
            <w:rPr>
              <w:rStyle w:val="Hyperlink"/>
              <w:noProof/>
              <w:color w:val="auto"/>
              <w:rPrChange w:id="12968" w:author="Alexandre Marcondes" w:date="2019-07-09T18:16:00Z">
                <w:rPr>
                  <w:rStyle w:val="Hyperlink"/>
                  <w:noProof/>
                </w:rPr>
              </w:rPrChange>
            </w:rPr>
            <w:t>http://wiki.ros.org/Distributions</w:t>
          </w:r>
          <w:r w:rsidR="00AC6783" w:rsidRPr="004E7DBD">
            <w:rPr>
              <w:rStyle w:val="Hyperlink"/>
              <w:noProof/>
              <w:color w:val="auto"/>
              <w:rPrChange w:id="12969" w:author="Alexandre Marcondes" w:date="2019-07-09T18:16:00Z">
                <w:rPr>
                  <w:rStyle w:val="Hyperlink"/>
                  <w:noProof/>
                </w:rPr>
              </w:rPrChange>
            </w:rPr>
            <w:fldChar w:fldCharType="end"/>
          </w:r>
          <w:r w:rsidRPr="004E7DBD">
            <w:rPr>
              <w:noProof/>
              <w:rPrChange w:id="12970" w:author="Alexandre Marcondes" w:date="2019-07-09T18:16:00Z">
                <w:rPr>
                  <w:noProof/>
                </w:rPr>
              </w:rPrChange>
            </w:rPr>
            <w:t>.</w:t>
          </w:r>
        </w:p>
        <w:p w:rsidR="00894B79" w:rsidRPr="004E7DBD" w:rsidRDefault="00894B79" w:rsidP="00894B79">
          <w:pPr>
            <w:ind w:firstLine="0"/>
            <w:rPr>
              <w:noProof/>
              <w:rPrChange w:id="12971" w:author="Alexandre Marcondes" w:date="2019-07-09T18:16:00Z">
                <w:rPr>
                  <w:noProof/>
                </w:rPr>
              </w:rPrChange>
            </w:rPr>
          </w:pPr>
        </w:p>
        <w:p w:rsidR="00894B79" w:rsidRPr="004E7DBD" w:rsidRDefault="00894B79" w:rsidP="00894B79">
          <w:pPr>
            <w:ind w:firstLine="0"/>
            <w:rPr>
              <w:noProof/>
              <w:lang w:val="en-US"/>
              <w:rPrChange w:id="12972" w:author="Alexandre Marcondes" w:date="2019-07-09T18:16:00Z">
                <w:rPr>
                  <w:noProof/>
                  <w:lang w:val="en-US"/>
                </w:rPr>
              </w:rPrChange>
            </w:rPr>
          </w:pPr>
          <w:r w:rsidRPr="004E7DBD">
            <w:rPr>
              <w:noProof/>
              <w:rPrChange w:id="12973" w:author="Alexandre Marcondes" w:date="2019-07-09T18:16:00Z">
                <w:rPr>
                  <w:noProof/>
                </w:rPr>
              </w:rPrChange>
            </w:rPr>
            <w:t xml:space="preserve">38. </w:t>
          </w:r>
          <w:r w:rsidRPr="004E7DBD">
            <w:rPr>
              <w:b/>
              <w:bCs/>
              <w:noProof/>
              <w:rPrChange w:id="12974" w:author="Alexandre Marcondes" w:date="2019-07-09T18:16:00Z">
                <w:rPr>
                  <w:b/>
                  <w:bCs/>
                  <w:noProof/>
                </w:rPr>
              </w:rPrChange>
            </w:rPr>
            <w:t>Kavrakilab.</w:t>
          </w:r>
          <w:r w:rsidRPr="004E7DBD">
            <w:rPr>
              <w:noProof/>
              <w:rPrChange w:id="12975" w:author="Alexandre Marcondes" w:date="2019-07-09T18:16:00Z">
                <w:rPr>
                  <w:noProof/>
                </w:rPr>
              </w:rPrChange>
            </w:rPr>
            <w:t xml:space="preserve"> </w:t>
          </w:r>
          <w:r w:rsidRPr="004E7DBD">
            <w:rPr>
              <w:noProof/>
              <w:lang w:val="en-US"/>
              <w:rPrChange w:id="12976" w:author="Alexandre Marcondes" w:date="2019-07-09T18:16:00Z">
                <w:rPr>
                  <w:noProof/>
                  <w:lang w:val="en-US"/>
                </w:rPr>
              </w:rPrChange>
            </w:rPr>
            <w:t xml:space="preserve">Detailed Description. [Online] Kavrakilab. [Citado em: 11 de 05 de 2019.] </w:t>
          </w:r>
          <w:r w:rsidR="00AC6783" w:rsidRPr="004E7DBD">
            <w:rPr>
              <w:rPrChange w:id="12977" w:author="Alexandre Marcondes" w:date="2019-07-09T18:16:00Z">
                <w:rPr/>
              </w:rPrChange>
            </w:rPr>
            <w:fldChar w:fldCharType="begin"/>
          </w:r>
          <w:r w:rsidR="00AC6783" w:rsidRPr="004E7DBD">
            <w:rPr>
              <w:rPrChange w:id="12978" w:author="Alexandre Marcondes" w:date="2019-07-09T18:16:00Z">
                <w:rPr/>
              </w:rPrChange>
            </w:rPr>
            <w:instrText xml:space="preserve"> HYPERLINK "https://ompl.kavrakilab.org/classompl_1_1geometric_1_1RRTConnect.html" </w:instrText>
          </w:r>
          <w:r w:rsidR="00AC6783" w:rsidRPr="004E7DBD">
            <w:rPr>
              <w:rPrChange w:id="12979" w:author="Alexandre Marcondes" w:date="2019-07-09T18:16:00Z">
                <w:rPr/>
              </w:rPrChange>
            </w:rPr>
            <w:fldChar w:fldCharType="separate"/>
          </w:r>
          <w:r w:rsidRPr="004E7DBD">
            <w:rPr>
              <w:rStyle w:val="Hyperlink"/>
              <w:noProof/>
              <w:color w:val="auto"/>
              <w:lang w:val="en-US"/>
              <w:rPrChange w:id="12980" w:author="Alexandre Marcondes" w:date="2019-07-09T18:16:00Z">
                <w:rPr>
                  <w:rStyle w:val="Hyperlink"/>
                  <w:noProof/>
                  <w:lang w:val="en-US"/>
                </w:rPr>
              </w:rPrChange>
            </w:rPr>
            <w:t>https://ompl.kavrakilab.org/classompl_1_1geometric_1_1RRTConnect.html</w:t>
          </w:r>
          <w:r w:rsidR="00AC6783" w:rsidRPr="004E7DBD">
            <w:rPr>
              <w:rStyle w:val="Hyperlink"/>
              <w:noProof/>
              <w:color w:val="auto"/>
              <w:lang w:val="en-US"/>
              <w:rPrChange w:id="12981" w:author="Alexandre Marcondes" w:date="2019-07-09T18:16:00Z">
                <w:rPr>
                  <w:rStyle w:val="Hyperlink"/>
                  <w:noProof/>
                  <w:lang w:val="en-US"/>
                </w:rPr>
              </w:rPrChange>
            </w:rPr>
            <w:fldChar w:fldCharType="end"/>
          </w:r>
          <w:r w:rsidRPr="004E7DBD">
            <w:rPr>
              <w:noProof/>
              <w:lang w:val="en-US"/>
              <w:rPrChange w:id="12982" w:author="Alexandre Marcondes" w:date="2019-07-09T18:16:00Z">
                <w:rPr>
                  <w:noProof/>
                  <w:lang w:val="en-US"/>
                </w:rPr>
              </w:rPrChange>
            </w:rPr>
            <w:t>.</w:t>
          </w:r>
        </w:p>
        <w:p w:rsidR="00894B79" w:rsidRPr="004E7DBD" w:rsidRDefault="00894B79" w:rsidP="002F578A">
          <w:pPr>
            <w:ind w:firstLine="0"/>
            <w:rPr>
              <w:noProof/>
              <w:lang w:val="en-US"/>
              <w:rPrChange w:id="12983" w:author="Alexandre Marcondes" w:date="2019-07-09T18:16:00Z">
                <w:rPr>
                  <w:noProof/>
                  <w:lang w:val="en-US"/>
                </w:rPr>
              </w:rPrChange>
            </w:rPr>
          </w:pPr>
        </w:p>
        <w:p w:rsidR="003D7318" w:rsidRPr="004E7DBD" w:rsidRDefault="003D7318" w:rsidP="002F578A">
          <w:pPr>
            <w:ind w:firstLine="0"/>
            <w:rPr>
              <w:noProof/>
              <w:lang w:val="en-US"/>
              <w:rPrChange w:id="12984" w:author="Alexandre Marcondes" w:date="2019-07-09T18:16:00Z">
                <w:rPr>
                  <w:noProof/>
                  <w:lang w:val="en-US"/>
                </w:rPr>
              </w:rPrChange>
            </w:rPr>
          </w:pPr>
        </w:p>
        <w:p w:rsidR="00FA209B" w:rsidRPr="004E7DBD" w:rsidRDefault="00FA209B" w:rsidP="002F578A">
          <w:pPr>
            <w:ind w:firstLine="0"/>
            <w:rPr>
              <w:noProof/>
              <w:lang w:val="en-US"/>
              <w:rPrChange w:id="12985" w:author="Alexandre Marcondes" w:date="2019-07-09T18:16:00Z">
                <w:rPr>
                  <w:noProof/>
                  <w:lang w:val="en-US"/>
                </w:rPr>
              </w:rPrChange>
            </w:rPr>
          </w:pPr>
          <w:r w:rsidRPr="004E7DBD">
            <w:rPr>
              <w:noProof/>
              <w:lang w:val="en-US"/>
              <w:rPrChange w:id="12986" w:author="Alexandre Marcondes" w:date="2019-07-09T18:16:00Z">
                <w:rPr>
                  <w:noProof/>
                  <w:lang w:val="en-US"/>
                </w:rPr>
              </w:rPrChange>
            </w:rPr>
            <w:lastRenderedPageBreak/>
            <w:t>3</w:t>
          </w:r>
          <w:r w:rsidR="00894B79" w:rsidRPr="004E7DBD">
            <w:rPr>
              <w:noProof/>
              <w:lang w:val="en-US"/>
              <w:rPrChange w:id="12987" w:author="Alexandre Marcondes" w:date="2019-07-09T18:16:00Z">
                <w:rPr>
                  <w:noProof/>
                  <w:lang w:val="en-US"/>
                </w:rPr>
              </w:rPrChange>
            </w:rPr>
            <w:t>9</w:t>
          </w:r>
          <w:r w:rsidRPr="004E7DBD">
            <w:rPr>
              <w:noProof/>
              <w:lang w:val="en-US"/>
              <w:rPrChange w:id="12988" w:author="Alexandre Marcondes" w:date="2019-07-09T18:16:00Z">
                <w:rPr>
                  <w:noProof/>
                  <w:lang w:val="en-US"/>
                </w:rPr>
              </w:rPrChange>
            </w:rPr>
            <w:t xml:space="preserve">. </w:t>
          </w:r>
          <w:r w:rsidR="00C9772D" w:rsidRPr="004E7DBD">
            <w:rPr>
              <w:b/>
              <w:bCs/>
              <w:noProof/>
              <w:lang w:val="en-US"/>
              <w:rPrChange w:id="12989" w:author="Alexandre Marcondes" w:date="2019-07-09T18:16:00Z">
                <w:rPr>
                  <w:b/>
                  <w:bCs/>
                  <w:noProof/>
                  <w:lang w:val="en-US"/>
                </w:rPr>
              </w:rPrChange>
            </w:rPr>
            <w:t>ROS.org.</w:t>
          </w:r>
          <w:r w:rsidRPr="004E7DBD">
            <w:rPr>
              <w:noProof/>
              <w:lang w:val="en-US"/>
              <w:rPrChange w:id="12990" w:author="Alexandre Marcondes" w:date="2019-07-09T18:16:00Z">
                <w:rPr>
                  <w:noProof/>
                  <w:lang w:val="en-US"/>
                </w:rPr>
              </w:rPrChange>
            </w:rPr>
            <w:t xml:space="preserve"> </w:t>
          </w:r>
          <w:r w:rsidR="00C9772D" w:rsidRPr="004E7DBD">
            <w:rPr>
              <w:noProof/>
              <w:lang w:val="en-US"/>
              <w:rPrChange w:id="12991" w:author="Alexandre Marcondes" w:date="2019-07-09T18:16:00Z">
                <w:rPr>
                  <w:noProof/>
                  <w:lang w:val="en-US"/>
                </w:rPr>
              </w:rPrChange>
            </w:rPr>
            <w:t>Ubuntu install of ROS Kinetic</w:t>
          </w:r>
          <w:r w:rsidRPr="004E7DBD">
            <w:rPr>
              <w:noProof/>
              <w:lang w:val="en-US"/>
              <w:rPrChange w:id="12992" w:author="Alexandre Marcondes" w:date="2019-07-09T18:16:00Z">
                <w:rPr>
                  <w:noProof/>
                  <w:lang w:val="en-US"/>
                </w:rPr>
              </w:rPrChange>
            </w:rPr>
            <w:t xml:space="preserve">. [Online] </w:t>
          </w:r>
          <w:r w:rsidR="00C9772D" w:rsidRPr="004E7DBD">
            <w:rPr>
              <w:noProof/>
              <w:lang w:val="en-US"/>
              <w:rPrChange w:id="12993" w:author="Alexandre Marcondes" w:date="2019-07-09T18:16:00Z">
                <w:rPr>
                  <w:noProof/>
                  <w:lang w:val="en-US"/>
                </w:rPr>
              </w:rPrChange>
            </w:rPr>
            <w:t>ROS.org</w:t>
          </w:r>
          <w:r w:rsidRPr="004E7DBD">
            <w:rPr>
              <w:noProof/>
              <w:lang w:val="en-US"/>
              <w:rPrChange w:id="12994" w:author="Alexandre Marcondes" w:date="2019-07-09T18:16:00Z">
                <w:rPr>
                  <w:noProof/>
                  <w:lang w:val="en-US"/>
                </w:rPr>
              </w:rPrChange>
            </w:rPr>
            <w:t xml:space="preserve">. [Citado em: 11 de 05 de 2019.] </w:t>
          </w:r>
          <w:r w:rsidR="00AC6783" w:rsidRPr="004E7DBD">
            <w:rPr>
              <w:rPrChange w:id="12995" w:author="Alexandre Marcondes" w:date="2019-07-09T18:16:00Z">
                <w:rPr/>
              </w:rPrChange>
            </w:rPr>
            <w:fldChar w:fldCharType="begin"/>
          </w:r>
          <w:r w:rsidR="00AC6783" w:rsidRPr="004E7DBD">
            <w:rPr>
              <w:rPrChange w:id="12996" w:author="Alexandre Marcondes" w:date="2019-07-09T18:16:00Z">
                <w:rPr/>
              </w:rPrChange>
            </w:rPr>
            <w:instrText xml:space="preserve"> HYPERLINK "http://wiki.ros.org/kinetic/Installation/Ubuntu" </w:instrText>
          </w:r>
          <w:r w:rsidR="00AC6783" w:rsidRPr="004E7DBD">
            <w:rPr>
              <w:rPrChange w:id="12997" w:author="Alexandre Marcondes" w:date="2019-07-09T18:16:00Z">
                <w:rPr/>
              </w:rPrChange>
            </w:rPr>
            <w:fldChar w:fldCharType="separate"/>
          </w:r>
          <w:r w:rsidR="00262CC0" w:rsidRPr="004E7DBD">
            <w:rPr>
              <w:rStyle w:val="Hyperlink"/>
              <w:color w:val="auto"/>
              <w:rPrChange w:id="12998" w:author="Alexandre Marcondes" w:date="2019-07-09T18:16:00Z">
                <w:rPr>
                  <w:rStyle w:val="Hyperlink"/>
                  <w:color w:val="auto"/>
                </w:rPr>
              </w:rPrChange>
            </w:rPr>
            <w:t>http://wiki.ros.org/kinetic/Installation/Ubuntu</w:t>
          </w:r>
          <w:r w:rsidR="00AC6783" w:rsidRPr="004E7DBD">
            <w:rPr>
              <w:rStyle w:val="Hyperlink"/>
              <w:color w:val="auto"/>
              <w:rPrChange w:id="12999" w:author="Alexandre Marcondes" w:date="2019-07-09T18:16:00Z">
                <w:rPr>
                  <w:rStyle w:val="Hyperlink"/>
                  <w:color w:val="auto"/>
                </w:rPr>
              </w:rPrChange>
            </w:rPr>
            <w:fldChar w:fldCharType="end"/>
          </w:r>
          <w:r w:rsidRPr="004E7DBD">
            <w:rPr>
              <w:noProof/>
              <w:lang w:val="en-US"/>
              <w:rPrChange w:id="13000" w:author="Alexandre Marcondes" w:date="2019-07-09T18:16:00Z">
                <w:rPr>
                  <w:noProof/>
                  <w:lang w:val="en-US"/>
                </w:rPr>
              </w:rPrChange>
            </w:rPr>
            <w:t>.</w:t>
          </w:r>
        </w:p>
        <w:p w:rsidR="003D7318" w:rsidRPr="004E7DBD" w:rsidRDefault="003D7318" w:rsidP="002F578A">
          <w:pPr>
            <w:ind w:firstLine="0"/>
            <w:rPr>
              <w:noProof/>
              <w:lang w:val="en-US"/>
              <w:rPrChange w:id="13001" w:author="Alexandre Marcondes" w:date="2019-07-09T18:16:00Z">
                <w:rPr>
                  <w:noProof/>
                  <w:lang w:val="en-US"/>
                </w:rPr>
              </w:rPrChange>
            </w:rPr>
          </w:pPr>
        </w:p>
        <w:p w:rsidR="00FA209B" w:rsidRPr="004E7DBD" w:rsidRDefault="00894B79" w:rsidP="002F578A">
          <w:pPr>
            <w:ind w:firstLine="0"/>
            <w:rPr>
              <w:noProof/>
              <w:rPrChange w:id="13002" w:author="Alexandre Marcondes" w:date="2019-07-09T18:16:00Z">
                <w:rPr>
                  <w:noProof/>
                </w:rPr>
              </w:rPrChange>
            </w:rPr>
          </w:pPr>
          <w:r w:rsidRPr="004E7DBD">
            <w:rPr>
              <w:noProof/>
              <w:lang w:val="en-US"/>
              <w:rPrChange w:id="13003" w:author="Alexandre Marcondes" w:date="2019-07-09T18:16:00Z">
                <w:rPr>
                  <w:noProof/>
                  <w:lang w:val="en-US"/>
                </w:rPr>
              </w:rPrChange>
            </w:rPr>
            <w:t>40</w:t>
          </w:r>
          <w:r w:rsidR="00FA209B" w:rsidRPr="004E7DBD">
            <w:rPr>
              <w:noProof/>
              <w:lang w:val="en-US"/>
              <w:rPrChange w:id="13004" w:author="Alexandre Marcondes" w:date="2019-07-09T18:16:00Z">
                <w:rPr>
                  <w:noProof/>
                  <w:lang w:val="en-US"/>
                </w:rPr>
              </w:rPrChange>
            </w:rPr>
            <w:t xml:space="preserve">. </w:t>
          </w:r>
          <w:r w:rsidR="00FA209B" w:rsidRPr="004E7DBD">
            <w:rPr>
              <w:b/>
              <w:bCs/>
              <w:noProof/>
              <w:lang w:val="en-US"/>
              <w:rPrChange w:id="13005" w:author="Alexandre Marcondes" w:date="2019-07-09T18:16:00Z">
                <w:rPr>
                  <w:b/>
                  <w:bCs/>
                  <w:noProof/>
                  <w:lang w:val="en-US"/>
                </w:rPr>
              </w:rPrChange>
            </w:rPr>
            <w:t>ROS.org.</w:t>
          </w:r>
          <w:r w:rsidR="00FA209B" w:rsidRPr="004E7DBD">
            <w:rPr>
              <w:noProof/>
              <w:lang w:val="en-US"/>
              <w:rPrChange w:id="13006" w:author="Alexandre Marcondes" w:date="2019-07-09T18:16:00Z">
                <w:rPr>
                  <w:noProof/>
                  <w:lang w:val="en-US"/>
                </w:rPr>
              </w:rPrChange>
            </w:rPr>
            <w:t xml:space="preserve"> geonav_transform. </w:t>
          </w:r>
          <w:r w:rsidR="00FA209B" w:rsidRPr="004E7DBD">
            <w:rPr>
              <w:noProof/>
              <w:rPrChange w:id="13007" w:author="Alexandre Marcondes" w:date="2019-07-09T18:16:00Z">
                <w:rPr>
                  <w:noProof/>
                </w:rPr>
              </w:rPrChange>
            </w:rPr>
            <w:t xml:space="preserve">[Online] ROS.org, 08 de 03 de 2017. [Citado em: 11 de 05 de 2019.] </w:t>
          </w:r>
          <w:r w:rsidR="00AC6783" w:rsidRPr="004E7DBD">
            <w:rPr>
              <w:rPrChange w:id="13008" w:author="Alexandre Marcondes" w:date="2019-07-09T18:16:00Z">
                <w:rPr/>
              </w:rPrChange>
            </w:rPr>
            <w:fldChar w:fldCharType="begin"/>
          </w:r>
          <w:r w:rsidR="00AC6783" w:rsidRPr="004E7DBD">
            <w:rPr>
              <w:rPrChange w:id="13009" w:author="Alexandre Marcondes" w:date="2019-07-09T18:16:00Z">
                <w:rPr/>
              </w:rPrChange>
            </w:rPr>
            <w:instrText xml:space="preserve"> HYPERLINK "http://wiki.ros.org/geonav_transform" </w:instrText>
          </w:r>
          <w:r w:rsidR="00AC6783" w:rsidRPr="004E7DBD">
            <w:rPr>
              <w:rPrChange w:id="13010" w:author="Alexandre Marcondes" w:date="2019-07-09T18:16:00Z">
                <w:rPr/>
              </w:rPrChange>
            </w:rPr>
            <w:fldChar w:fldCharType="separate"/>
          </w:r>
          <w:r w:rsidR="003D7318" w:rsidRPr="004E7DBD">
            <w:rPr>
              <w:rStyle w:val="Hyperlink"/>
              <w:noProof/>
              <w:color w:val="auto"/>
              <w:rPrChange w:id="13011" w:author="Alexandre Marcondes" w:date="2019-07-09T18:16:00Z">
                <w:rPr>
                  <w:rStyle w:val="Hyperlink"/>
                  <w:noProof/>
                </w:rPr>
              </w:rPrChange>
            </w:rPr>
            <w:t>http://wiki.ros.org/geonav_transform</w:t>
          </w:r>
          <w:r w:rsidR="00AC6783" w:rsidRPr="004E7DBD">
            <w:rPr>
              <w:rStyle w:val="Hyperlink"/>
              <w:noProof/>
              <w:color w:val="auto"/>
              <w:rPrChange w:id="13012" w:author="Alexandre Marcondes" w:date="2019-07-09T18:16:00Z">
                <w:rPr>
                  <w:rStyle w:val="Hyperlink"/>
                  <w:noProof/>
                </w:rPr>
              </w:rPrChange>
            </w:rPr>
            <w:fldChar w:fldCharType="end"/>
          </w:r>
          <w:r w:rsidR="00FA209B" w:rsidRPr="004E7DBD">
            <w:rPr>
              <w:noProof/>
              <w:rPrChange w:id="13013" w:author="Alexandre Marcondes" w:date="2019-07-09T18:16:00Z">
                <w:rPr>
                  <w:noProof/>
                </w:rPr>
              </w:rPrChange>
            </w:rPr>
            <w:t>.</w:t>
          </w:r>
        </w:p>
        <w:p w:rsidR="003D7318" w:rsidRPr="004E7DBD" w:rsidRDefault="003D7318" w:rsidP="002F578A">
          <w:pPr>
            <w:ind w:firstLine="0"/>
            <w:rPr>
              <w:noProof/>
              <w:rPrChange w:id="13014" w:author="Alexandre Marcondes" w:date="2019-07-09T18:16:00Z">
                <w:rPr>
                  <w:noProof/>
                </w:rPr>
              </w:rPrChange>
            </w:rPr>
          </w:pPr>
        </w:p>
        <w:p w:rsidR="00FA209B" w:rsidRPr="004E7DBD" w:rsidRDefault="00FA209B" w:rsidP="002F578A">
          <w:pPr>
            <w:ind w:firstLine="0"/>
            <w:rPr>
              <w:noProof/>
              <w:rPrChange w:id="13015" w:author="Alexandre Marcondes" w:date="2019-07-09T18:16:00Z">
                <w:rPr>
                  <w:noProof/>
                </w:rPr>
              </w:rPrChange>
            </w:rPr>
          </w:pPr>
          <w:r w:rsidRPr="004E7DBD">
            <w:rPr>
              <w:noProof/>
              <w:lang w:val="en-US"/>
              <w:rPrChange w:id="13016" w:author="Alexandre Marcondes" w:date="2019-07-09T18:16:00Z">
                <w:rPr>
                  <w:noProof/>
                  <w:lang w:val="en-US"/>
                </w:rPr>
              </w:rPrChange>
            </w:rPr>
            <w:t>4</w:t>
          </w:r>
          <w:r w:rsidR="00894B79" w:rsidRPr="004E7DBD">
            <w:rPr>
              <w:noProof/>
              <w:lang w:val="en-US"/>
              <w:rPrChange w:id="13017" w:author="Alexandre Marcondes" w:date="2019-07-09T18:16:00Z">
                <w:rPr>
                  <w:noProof/>
                  <w:lang w:val="en-US"/>
                </w:rPr>
              </w:rPrChange>
            </w:rPr>
            <w:t>1</w:t>
          </w:r>
          <w:r w:rsidRPr="004E7DBD">
            <w:rPr>
              <w:noProof/>
              <w:lang w:val="en-US"/>
              <w:rPrChange w:id="13018" w:author="Alexandre Marcondes" w:date="2019-07-09T18:16:00Z">
                <w:rPr>
                  <w:noProof/>
                  <w:lang w:val="en-US"/>
                </w:rPr>
              </w:rPrChange>
            </w:rPr>
            <w:t xml:space="preserve">. </w:t>
          </w:r>
          <w:r w:rsidRPr="004E7DBD">
            <w:rPr>
              <w:b/>
              <w:bCs/>
              <w:noProof/>
              <w:lang w:val="en-US"/>
              <w:rPrChange w:id="13019" w:author="Alexandre Marcondes" w:date="2019-07-09T18:16:00Z">
                <w:rPr>
                  <w:b/>
                  <w:bCs/>
                  <w:noProof/>
                  <w:lang w:val="en-US"/>
                </w:rPr>
              </w:rPrChange>
            </w:rPr>
            <w:t>DJI.</w:t>
          </w:r>
          <w:r w:rsidRPr="004E7DBD">
            <w:rPr>
              <w:noProof/>
              <w:lang w:val="en-US"/>
              <w:rPrChange w:id="13020" w:author="Alexandre Marcondes" w:date="2019-07-09T18:16:00Z">
                <w:rPr>
                  <w:noProof/>
                  <w:lang w:val="en-US"/>
                </w:rPr>
              </w:rPrChange>
            </w:rPr>
            <w:t xml:space="preserve"> property heading. [Online] DJI. </w:t>
          </w:r>
          <w:r w:rsidRPr="004E7DBD">
            <w:rPr>
              <w:noProof/>
              <w:rPrChange w:id="13021" w:author="Alexandre Marcondes" w:date="2019-07-09T18:16:00Z">
                <w:rPr>
                  <w:noProof/>
                </w:rPr>
              </w:rPrChange>
            </w:rPr>
            <w:t xml:space="preserve">[Citado em: 11 de 05 de 2019.] </w:t>
          </w:r>
          <w:r w:rsidR="00AC6783" w:rsidRPr="004E7DBD">
            <w:rPr>
              <w:rPrChange w:id="13022" w:author="Alexandre Marcondes" w:date="2019-07-09T18:16:00Z">
                <w:rPr/>
              </w:rPrChange>
            </w:rPr>
            <w:fldChar w:fldCharType="begin"/>
          </w:r>
          <w:r w:rsidR="00AC6783" w:rsidRPr="004E7DBD">
            <w:rPr>
              <w:rPrChange w:id="13023" w:author="Alexandre Marcondes" w:date="2019-07-09T18:16:00Z">
                <w:rPr/>
              </w:rPrChange>
            </w:rPr>
            <w:instrText xml:space="preserve"> HYPERLINK "https://developer.dji.com/api-reference/android-api/Components/Missions/DJIWaypoint.html" \l "djiwaypoint_heading_inline" </w:instrText>
          </w:r>
          <w:r w:rsidR="00AC6783" w:rsidRPr="004E7DBD">
            <w:rPr>
              <w:rPrChange w:id="13024" w:author="Alexandre Marcondes" w:date="2019-07-09T18:16:00Z">
                <w:rPr/>
              </w:rPrChange>
            </w:rPr>
            <w:fldChar w:fldCharType="separate"/>
          </w:r>
          <w:r w:rsidR="003D7318" w:rsidRPr="004E7DBD">
            <w:rPr>
              <w:rStyle w:val="Hyperlink"/>
              <w:noProof/>
              <w:color w:val="auto"/>
              <w:rPrChange w:id="13025" w:author="Alexandre Marcondes" w:date="2019-07-09T18:16:00Z">
                <w:rPr>
                  <w:rStyle w:val="Hyperlink"/>
                  <w:noProof/>
                </w:rPr>
              </w:rPrChange>
            </w:rPr>
            <w:t>https://developer.dji.com/api-reference/android-api/Components/Missions/DJIWaypoint.html#djiwaypoint_heading_inline</w:t>
          </w:r>
          <w:r w:rsidR="00AC6783" w:rsidRPr="004E7DBD">
            <w:rPr>
              <w:rStyle w:val="Hyperlink"/>
              <w:noProof/>
              <w:color w:val="auto"/>
              <w:rPrChange w:id="13026" w:author="Alexandre Marcondes" w:date="2019-07-09T18:16:00Z">
                <w:rPr>
                  <w:rStyle w:val="Hyperlink"/>
                  <w:noProof/>
                </w:rPr>
              </w:rPrChange>
            </w:rPr>
            <w:fldChar w:fldCharType="end"/>
          </w:r>
          <w:r w:rsidRPr="004E7DBD">
            <w:rPr>
              <w:noProof/>
              <w:rPrChange w:id="13027" w:author="Alexandre Marcondes" w:date="2019-07-09T18:16:00Z">
                <w:rPr>
                  <w:noProof/>
                </w:rPr>
              </w:rPrChange>
            </w:rPr>
            <w:t>.</w:t>
          </w:r>
        </w:p>
        <w:p w:rsidR="003D7318" w:rsidRPr="004E7DBD" w:rsidRDefault="003D7318" w:rsidP="002F578A">
          <w:pPr>
            <w:ind w:firstLine="0"/>
            <w:rPr>
              <w:noProof/>
              <w:rPrChange w:id="13028" w:author="Alexandre Marcondes" w:date="2019-07-09T18:16:00Z">
                <w:rPr>
                  <w:noProof/>
                </w:rPr>
              </w:rPrChange>
            </w:rPr>
          </w:pPr>
        </w:p>
        <w:p w:rsidR="00FA209B" w:rsidRPr="004E7DBD" w:rsidRDefault="00FA209B" w:rsidP="002F578A">
          <w:pPr>
            <w:ind w:firstLine="0"/>
            <w:rPr>
              <w:noProof/>
              <w:rPrChange w:id="13029" w:author="Alexandre Marcondes" w:date="2019-07-09T18:16:00Z">
                <w:rPr>
                  <w:noProof/>
                </w:rPr>
              </w:rPrChange>
            </w:rPr>
          </w:pPr>
          <w:r w:rsidRPr="004E7DBD">
            <w:rPr>
              <w:noProof/>
              <w:rPrChange w:id="13030" w:author="Alexandre Marcondes" w:date="2019-07-09T18:16:00Z">
                <w:rPr>
                  <w:noProof/>
                </w:rPr>
              </w:rPrChange>
            </w:rPr>
            <w:t>4</w:t>
          </w:r>
          <w:r w:rsidR="00894B79" w:rsidRPr="004E7DBD">
            <w:rPr>
              <w:noProof/>
              <w:rPrChange w:id="13031" w:author="Alexandre Marcondes" w:date="2019-07-09T18:16:00Z">
                <w:rPr>
                  <w:noProof/>
                </w:rPr>
              </w:rPrChange>
            </w:rPr>
            <w:t>2</w:t>
          </w:r>
          <w:r w:rsidRPr="004E7DBD">
            <w:rPr>
              <w:noProof/>
              <w:rPrChange w:id="13032" w:author="Alexandre Marcondes" w:date="2019-07-09T18:16:00Z">
                <w:rPr>
                  <w:noProof/>
                </w:rPr>
              </w:rPrChange>
            </w:rPr>
            <w:t xml:space="preserve">. </w:t>
          </w:r>
          <w:r w:rsidRPr="004E7DBD">
            <w:rPr>
              <w:b/>
              <w:noProof/>
              <w:rPrChange w:id="13033" w:author="Alexandre Marcondes" w:date="2019-07-09T18:16:00Z">
                <w:rPr>
                  <w:b/>
                  <w:noProof/>
                </w:rPr>
              </w:rPrChange>
            </w:rPr>
            <w:t>DJI</w:t>
          </w:r>
          <w:r w:rsidRPr="004E7DBD">
            <w:rPr>
              <w:noProof/>
              <w:rPrChange w:id="13034" w:author="Alexandre Marcondes" w:date="2019-07-09T18:16:00Z">
                <w:rPr>
                  <w:noProof/>
                </w:rPr>
              </w:rPrChange>
            </w:rPr>
            <w:t xml:space="preserve">. DJI Simulator Tutorial. [Online] DJI, 31 de 01 de 2019. [Citado em: 12 de 05 de 2019.] </w:t>
          </w:r>
          <w:r w:rsidR="00AC6783" w:rsidRPr="004E7DBD">
            <w:rPr>
              <w:rPrChange w:id="13035" w:author="Alexandre Marcondes" w:date="2019-07-09T18:16:00Z">
                <w:rPr/>
              </w:rPrChange>
            </w:rPr>
            <w:fldChar w:fldCharType="begin"/>
          </w:r>
          <w:r w:rsidR="00AC6783" w:rsidRPr="004E7DBD">
            <w:rPr>
              <w:rPrChange w:id="13036" w:author="Alexandre Marcondes" w:date="2019-07-09T18:16:00Z">
                <w:rPr/>
              </w:rPrChange>
            </w:rPr>
            <w:instrText xml:space="preserve"> HYPERLINK "https://developer.dji.com/mobile-sdk/documentation/android-tutorials/SimulatorDemo.html" </w:instrText>
          </w:r>
          <w:r w:rsidR="00AC6783" w:rsidRPr="004E7DBD">
            <w:rPr>
              <w:rPrChange w:id="13037" w:author="Alexandre Marcondes" w:date="2019-07-09T18:16:00Z">
                <w:rPr/>
              </w:rPrChange>
            </w:rPr>
            <w:fldChar w:fldCharType="separate"/>
          </w:r>
          <w:r w:rsidR="003D7318" w:rsidRPr="004E7DBD">
            <w:rPr>
              <w:rStyle w:val="Hyperlink"/>
              <w:noProof/>
              <w:color w:val="auto"/>
              <w:rPrChange w:id="13038" w:author="Alexandre Marcondes" w:date="2019-07-09T18:16:00Z">
                <w:rPr>
                  <w:rStyle w:val="Hyperlink"/>
                  <w:noProof/>
                </w:rPr>
              </w:rPrChange>
            </w:rPr>
            <w:t>https://developer.dji.com/mobile-sdk/documentation/android-tutorials/SimulatorDemo.html</w:t>
          </w:r>
          <w:r w:rsidR="00AC6783" w:rsidRPr="004E7DBD">
            <w:rPr>
              <w:rStyle w:val="Hyperlink"/>
              <w:noProof/>
              <w:color w:val="auto"/>
              <w:rPrChange w:id="13039" w:author="Alexandre Marcondes" w:date="2019-07-09T18:16:00Z">
                <w:rPr>
                  <w:rStyle w:val="Hyperlink"/>
                  <w:noProof/>
                </w:rPr>
              </w:rPrChange>
            </w:rPr>
            <w:fldChar w:fldCharType="end"/>
          </w:r>
          <w:r w:rsidRPr="004E7DBD">
            <w:rPr>
              <w:noProof/>
              <w:rPrChange w:id="13040" w:author="Alexandre Marcondes" w:date="2019-07-09T18:16:00Z">
                <w:rPr>
                  <w:noProof/>
                </w:rPr>
              </w:rPrChange>
            </w:rPr>
            <w:t>.</w:t>
          </w:r>
        </w:p>
        <w:p w:rsidR="003D7318" w:rsidRPr="004E7DBD" w:rsidRDefault="003D7318" w:rsidP="002F578A">
          <w:pPr>
            <w:ind w:firstLine="0"/>
            <w:rPr>
              <w:noProof/>
              <w:rPrChange w:id="13041" w:author="Alexandre Marcondes" w:date="2019-07-09T18:16:00Z">
                <w:rPr>
                  <w:noProof/>
                </w:rPr>
              </w:rPrChange>
            </w:rPr>
          </w:pPr>
        </w:p>
        <w:p w:rsidR="00FA209B" w:rsidRPr="004E7DBD" w:rsidRDefault="00FA209B" w:rsidP="002F578A">
          <w:pPr>
            <w:ind w:firstLine="0"/>
            <w:rPr>
              <w:noProof/>
              <w:rPrChange w:id="13042" w:author="Alexandre Marcondes" w:date="2019-07-09T18:16:00Z">
                <w:rPr>
                  <w:noProof/>
                </w:rPr>
              </w:rPrChange>
            </w:rPr>
          </w:pPr>
          <w:r w:rsidRPr="004E7DBD">
            <w:rPr>
              <w:noProof/>
              <w:rPrChange w:id="13043" w:author="Alexandre Marcondes" w:date="2019-07-09T18:16:00Z">
                <w:rPr>
                  <w:noProof/>
                </w:rPr>
              </w:rPrChange>
            </w:rPr>
            <w:t>4</w:t>
          </w:r>
          <w:r w:rsidR="00894B79" w:rsidRPr="004E7DBD">
            <w:rPr>
              <w:noProof/>
              <w:rPrChange w:id="13044" w:author="Alexandre Marcondes" w:date="2019-07-09T18:16:00Z">
                <w:rPr>
                  <w:noProof/>
                </w:rPr>
              </w:rPrChange>
            </w:rPr>
            <w:t>3</w:t>
          </w:r>
          <w:r w:rsidRPr="004E7DBD">
            <w:rPr>
              <w:noProof/>
              <w:rPrChange w:id="13045" w:author="Alexandre Marcondes" w:date="2019-07-09T18:16:00Z">
                <w:rPr>
                  <w:noProof/>
                </w:rPr>
              </w:rPrChange>
            </w:rPr>
            <w:t xml:space="preserve">. </w:t>
          </w:r>
          <w:r w:rsidRPr="004E7DBD">
            <w:rPr>
              <w:b/>
              <w:bCs/>
              <w:noProof/>
              <w:rPrChange w:id="13046" w:author="Alexandre Marcondes" w:date="2019-07-09T18:16:00Z">
                <w:rPr>
                  <w:b/>
                  <w:bCs/>
                  <w:noProof/>
                </w:rPr>
              </w:rPrChange>
            </w:rPr>
            <w:t>ROS.org.</w:t>
          </w:r>
          <w:r w:rsidRPr="004E7DBD">
            <w:rPr>
              <w:noProof/>
              <w:rPrChange w:id="13047" w:author="Alexandre Marcondes" w:date="2019-07-09T18:16:00Z">
                <w:rPr>
                  <w:noProof/>
                </w:rPr>
              </w:rPrChange>
            </w:rPr>
            <w:t xml:space="preserve"> Examples,android_tutorial_pubsub. [Online] ros.org, 06 de 03 de 2015. [Citado em: 12 de 05 de 2019.] </w:t>
          </w:r>
          <w:r w:rsidR="00AC6783" w:rsidRPr="004E7DBD">
            <w:rPr>
              <w:rPrChange w:id="13048" w:author="Alexandre Marcondes" w:date="2019-07-09T18:16:00Z">
                <w:rPr/>
              </w:rPrChange>
            </w:rPr>
            <w:fldChar w:fldCharType="begin"/>
          </w:r>
          <w:r w:rsidR="00AC6783" w:rsidRPr="004E7DBD">
            <w:rPr>
              <w:rPrChange w:id="13049" w:author="Alexandre Marcondes" w:date="2019-07-09T18:16:00Z">
                <w:rPr/>
              </w:rPrChange>
            </w:rPr>
            <w:instrText xml:space="preserve"> HYPERLINK "http://wiki.ros.org/android/Tutorials/indigo/RosActivity" </w:instrText>
          </w:r>
          <w:r w:rsidR="00AC6783" w:rsidRPr="004E7DBD">
            <w:rPr>
              <w:rPrChange w:id="13050" w:author="Alexandre Marcondes" w:date="2019-07-09T18:16:00Z">
                <w:rPr/>
              </w:rPrChange>
            </w:rPr>
            <w:fldChar w:fldCharType="separate"/>
          </w:r>
          <w:r w:rsidR="003D7318" w:rsidRPr="004E7DBD">
            <w:rPr>
              <w:rStyle w:val="Hyperlink"/>
              <w:noProof/>
              <w:color w:val="auto"/>
              <w:rPrChange w:id="13051" w:author="Alexandre Marcondes" w:date="2019-07-09T18:16:00Z">
                <w:rPr>
                  <w:rStyle w:val="Hyperlink"/>
                  <w:noProof/>
                </w:rPr>
              </w:rPrChange>
            </w:rPr>
            <w:t>http://wiki.ros.org/android/Tutorials/indigo/RosActivity</w:t>
          </w:r>
          <w:r w:rsidR="00AC6783" w:rsidRPr="004E7DBD">
            <w:rPr>
              <w:rStyle w:val="Hyperlink"/>
              <w:noProof/>
              <w:color w:val="auto"/>
              <w:rPrChange w:id="13052" w:author="Alexandre Marcondes" w:date="2019-07-09T18:16:00Z">
                <w:rPr>
                  <w:rStyle w:val="Hyperlink"/>
                  <w:noProof/>
                </w:rPr>
              </w:rPrChange>
            </w:rPr>
            <w:fldChar w:fldCharType="end"/>
          </w:r>
          <w:r w:rsidRPr="004E7DBD">
            <w:rPr>
              <w:noProof/>
              <w:rPrChange w:id="13053" w:author="Alexandre Marcondes" w:date="2019-07-09T18:16:00Z">
                <w:rPr>
                  <w:noProof/>
                </w:rPr>
              </w:rPrChange>
            </w:rPr>
            <w:t>.</w:t>
          </w:r>
        </w:p>
        <w:p w:rsidR="003D7318" w:rsidRPr="004E7DBD" w:rsidRDefault="003D7318" w:rsidP="002F578A">
          <w:pPr>
            <w:ind w:firstLine="0"/>
            <w:rPr>
              <w:noProof/>
              <w:rPrChange w:id="13054" w:author="Alexandre Marcondes" w:date="2019-07-09T18:16:00Z">
                <w:rPr>
                  <w:noProof/>
                </w:rPr>
              </w:rPrChange>
            </w:rPr>
          </w:pPr>
        </w:p>
        <w:p w:rsidR="00FA209B" w:rsidRPr="004E7DBD" w:rsidRDefault="00FA209B" w:rsidP="002F578A">
          <w:pPr>
            <w:ind w:firstLine="0"/>
            <w:rPr>
              <w:noProof/>
              <w:rPrChange w:id="13055" w:author="Alexandre Marcondes" w:date="2019-07-09T18:16:00Z">
                <w:rPr>
                  <w:noProof/>
                </w:rPr>
              </w:rPrChange>
            </w:rPr>
          </w:pPr>
          <w:r w:rsidRPr="004E7DBD">
            <w:rPr>
              <w:noProof/>
              <w:lang w:val="en-US"/>
              <w:rPrChange w:id="13056" w:author="Alexandre Marcondes" w:date="2019-07-09T18:16:00Z">
                <w:rPr>
                  <w:noProof/>
                  <w:lang w:val="en-US"/>
                </w:rPr>
              </w:rPrChange>
            </w:rPr>
            <w:t>4</w:t>
          </w:r>
          <w:r w:rsidR="00894B79" w:rsidRPr="004E7DBD">
            <w:rPr>
              <w:noProof/>
              <w:lang w:val="en-US"/>
              <w:rPrChange w:id="13057" w:author="Alexandre Marcondes" w:date="2019-07-09T18:16:00Z">
                <w:rPr>
                  <w:noProof/>
                  <w:lang w:val="en-US"/>
                </w:rPr>
              </w:rPrChange>
            </w:rPr>
            <w:t>4</w:t>
          </w:r>
          <w:r w:rsidRPr="004E7DBD">
            <w:rPr>
              <w:noProof/>
              <w:lang w:val="en-US"/>
              <w:rPrChange w:id="13058" w:author="Alexandre Marcondes" w:date="2019-07-09T18:16:00Z">
                <w:rPr>
                  <w:noProof/>
                  <w:lang w:val="en-US"/>
                </w:rPr>
              </w:rPrChange>
            </w:rPr>
            <w:t xml:space="preserve">. </w:t>
          </w:r>
          <w:r w:rsidRPr="004E7DBD">
            <w:rPr>
              <w:b/>
              <w:bCs/>
              <w:noProof/>
              <w:lang w:val="en-US"/>
              <w:rPrChange w:id="13059" w:author="Alexandre Marcondes" w:date="2019-07-09T18:16:00Z">
                <w:rPr>
                  <w:b/>
                  <w:bCs/>
                  <w:noProof/>
                  <w:lang w:val="en-US"/>
                </w:rPr>
              </w:rPrChange>
            </w:rPr>
            <w:t>DJI.</w:t>
          </w:r>
          <w:r w:rsidRPr="004E7DBD">
            <w:rPr>
              <w:noProof/>
              <w:lang w:val="en-US"/>
              <w:rPrChange w:id="13060" w:author="Alexandre Marcondes" w:date="2019-07-09T18:16:00Z">
                <w:rPr>
                  <w:noProof/>
                  <w:lang w:val="en-US"/>
                </w:rPr>
              </w:rPrChange>
            </w:rPr>
            <w:t xml:space="preserve"> Firmware Compatibility. [Online] DJI. </w:t>
          </w:r>
          <w:r w:rsidRPr="004E7DBD">
            <w:rPr>
              <w:noProof/>
              <w:rPrChange w:id="13061" w:author="Alexandre Marcondes" w:date="2019-07-09T18:16:00Z">
                <w:rPr>
                  <w:noProof/>
                </w:rPr>
              </w:rPrChange>
            </w:rPr>
            <w:t xml:space="preserve">[Citado em: 17 de 05 de 2019.] </w:t>
          </w:r>
          <w:r w:rsidR="00AC6783" w:rsidRPr="004E7DBD">
            <w:rPr>
              <w:rPrChange w:id="13062" w:author="Alexandre Marcondes" w:date="2019-07-09T18:16:00Z">
                <w:rPr/>
              </w:rPrChange>
            </w:rPr>
            <w:fldChar w:fldCharType="begin"/>
          </w:r>
          <w:r w:rsidR="00AC6783" w:rsidRPr="004E7DBD">
            <w:rPr>
              <w:rPrChange w:id="13063" w:author="Alexandre Marcondes" w:date="2019-07-09T18:16:00Z">
                <w:rPr/>
              </w:rPrChange>
            </w:rPr>
            <w:instrText xml:space="preserve"> HYPERLINK "https://github.com/dji-sdk/Onboard-SDK" </w:instrText>
          </w:r>
          <w:r w:rsidR="00AC6783" w:rsidRPr="004E7DBD">
            <w:rPr>
              <w:rPrChange w:id="13064" w:author="Alexandre Marcondes" w:date="2019-07-09T18:16:00Z">
                <w:rPr/>
              </w:rPrChange>
            </w:rPr>
            <w:fldChar w:fldCharType="separate"/>
          </w:r>
          <w:r w:rsidR="003D7318" w:rsidRPr="004E7DBD">
            <w:rPr>
              <w:rStyle w:val="Hyperlink"/>
              <w:noProof/>
              <w:color w:val="auto"/>
              <w:rPrChange w:id="13065" w:author="Alexandre Marcondes" w:date="2019-07-09T18:16:00Z">
                <w:rPr>
                  <w:rStyle w:val="Hyperlink"/>
                  <w:noProof/>
                </w:rPr>
              </w:rPrChange>
            </w:rPr>
            <w:t>https://github.com/dji-sdk/Onboard-SDK</w:t>
          </w:r>
          <w:r w:rsidR="00AC6783" w:rsidRPr="004E7DBD">
            <w:rPr>
              <w:rStyle w:val="Hyperlink"/>
              <w:noProof/>
              <w:color w:val="auto"/>
              <w:rPrChange w:id="13066" w:author="Alexandre Marcondes" w:date="2019-07-09T18:16:00Z">
                <w:rPr>
                  <w:rStyle w:val="Hyperlink"/>
                  <w:noProof/>
                </w:rPr>
              </w:rPrChange>
            </w:rPr>
            <w:fldChar w:fldCharType="end"/>
          </w:r>
          <w:r w:rsidRPr="004E7DBD">
            <w:rPr>
              <w:noProof/>
              <w:rPrChange w:id="13067" w:author="Alexandre Marcondes" w:date="2019-07-09T18:16:00Z">
                <w:rPr>
                  <w:noProof/>
                </w:rPr>
              </w:rPrChange>
            </w:rPr>
            <w:t>.</w:t>
          </w:r>
        </w:p>
        <w:p w:rsidR="003D7318" w:rsidRPr="004E7DBD" w:rsidRDefault="003D7318" w:rsidP="002F578A">
          <w:pPr>
            <w:ind w:firstLine="0"/>
            <w:rPr>
              <w:noProof/>
              <w:rPrChange w:id="13068" w:author="Alexandre Marcondes" w:date="2019-07-09T18:16:00Z">
                <w:rPr>
                  <w:noProof/>
                </w:rPr>
              </w:rPrChange>
            </w:rPr>
          </w:pPr>
        </w:p>
        <w:p w:rsidR="00FA209B" w:rsidRPr="004E7DBD" w:rsidRDefault="00FA209B" w:rsidP="002F578A">
          <w:pPr>
            <w:ind w:firstLine="0"/>
            <w:rPr>
              <w:noProof/>
              <w:rPrChange w:id="13069" w:author="Alexandre Marcondes" w:date="2019-07-09T18:16:00Z">
                <w:rPr>
                  <w:noProof/>
                </w:rPr>
              </w:rPrChange>
            </w:rPr>
          </w:pPr>
          <w:r w:rsidRPr="004E7DBD">
            <w:rPr>
              <w:noProof/>
              <w:lang w:val="en-US"/>
              <w:rPrChange w:id="13070" w:author="Alexandre Marcondes" w:date="2019-07-09T18:16:00Z">
                <w:rPr>
                  <w:noProof/>
                  <w:lang w:val="en-US"/>
                </w:rPr>
              </w:rPrChange>
            </w:rPr>
            <w:t>4</w:t>
          </w:r>
          <w:r w:rsidR="00894B79" w:rsidRPr="004E7DBD">
            <w:rPr>
              <w:noProof/>
              <w:lang w:val="en-US"/>
              <w:rPrChange w:id="13071" w:author="Alexandre Marcondes" w:date="2019-07-09T18:16:00Z">
                <w:rPr>
                  <w:noProof/>
                  <w:lang w:val="en-US"/>
                </w:rPr>
              </w:rPrChange>
            </w:rPr>
            <w:t>5</w:t>
          </w:r>
          <w:r w:rsidRPr="004E7DBD">
            <w:rPr>
              <w:noProof/>
              <w:lang w:val="en-US"/>
              <w:rPrChange w:id="13072" w:author="Alexandre Marcondes" w:date="2019-07-09T18:16:00Z">
                <w:rPr>
                  <w:noProof/>
                  <w:lang w:val="en-US"/>
                </w:rPr>
              </w:rPrChange>
            </w:rPr>
            <w:t xml:space="preserve">. </w:t>
          </w:r>
          <w:r w:rsidRPr="004E7DBD">
            <w:rPr>
              <w:b/>
              <w:bCs/>
              <w:noProof/>
              <w:lang w:val="en-US"/>
              <w:rPrChange w:id="13073" w:author="Alexandre Marcondes" w:date="2019-07-09T18:16:00Z">
                <w:rPr>
                  <w:b/>
                  <w:bCs/>
                  <w:noProof/>
                  <w:lang w:val="en-US"/>
                </w:rPr>
              </w:rPrChange>
            </w:rPr>
            <w:t>Octomap.</w:t>
          </w:r>
          <w:r w:rsidRPr="004E7DBD">
            <w:rPr>
              <w:noProof/>
              <w:lang w:val="en-US"/>
              <w:rPrChange w:id="13074" w:author="Alexandre Marcondes" w:date="2019-07-09T18:16:00Z">
                <w:rPr>
                  <w:noProof/>
                  <w:lang w:val="en-US"/>
                </w:rPr>
              </w:rPrChange>
            </w:rPr>
            <w:t xml:space="preserve"> binvox2bt. [Online] Octomap, 26 de 04 de 2016. </w:t>
          </w:r>
          <w:r w:rsidRPr="004E7DBD">
            <w:rPr>
              <w:noProof/>
              <w:rPrChange w:id="13075" w:author="Alexandre Marcondes" w:date="2019-07-09T18:16:00Z">
                <w:rPr>
                  <w:noProof/>
                </w:rPr>
              </w:rPrChange>
            </w:rPr>
            <w:t xml:space="preserve">[Citado em: 08 de 05 de 2019.] </w:t>
          </w:r>
          <w:r w:rsidR="00AC6783" w:rsidRPr="004E7DBD">
            <w:rPr>
              <w:rPrChange w:id="13076" w:author="Alexandre Marcondes" w:date="2019-07-09T18:16:00Z">
                <w:rPr/>
              </w:rPrChange>
            </w:rPr>
            <w:fldChar w:fldCharType="begin"/>
          </w:r>
          <w:r w:rsidR="00AC6783" w:rsidRPr="004E7DBD">
            <w:rPr>
              <w:rPrChange w:id="13077" w:author="Alexandre Marcondes" w:date="2019-07-09T18:16:00Z">
                <w:rPr/>
              </w:rPrChange>
            </w:rPr>
            <w:instrText xml:space="preserve"> HYPERLINK "https://octomap.github.io/octomap/doc/binvox2bt_8cpp.html" </w:instrText>
          </w:r>
          <w:r w:rsidR="00AC6783" w:rsidRPr="004E7DBD">
            <w:rPr>
              <w:rPrChange w:id="13078" w:author="Alexandre Marcondes" w:date="2019-07-09T18:16:00Z">
                <w:rPr/>
              </w:rPrChange>
            </w:rPr>
            <w:fldChar w:fldCharType="separate"/>
          </w:r>
          <w:r w:rsidR="003D7318" w:rsidRPr="004E7DBD">
            <w:rPr>
              <w:rStyle w:val="Hyperlink"/>
              <w:noProof/>
              <w:color w:val="auto"/>
              <w:rPrChange w:id="13079" w:author="Alexandre Marcondes" w:date="2019-07-09T18:16:00Z">
                <w:rPr>
                  <w:rStyle w:val="Hyperlink"/>
                  <w:noProof/>
                </w:rPr>
              </w:rPrChange>
            </w:rPr>
            <w:t>https://octomap.github.io/octomap/doc/binvox2bt_8cpp.html</w:t>
          </w:r>
          <w:r w:rsidR="00AC6783" w:rsidRPr="004E7DBD">
            <w:rPr>
              <w:rStyle w:val="Hyperlink"/>
              <w:noProof/>
              <w:color w:val="auto"/>
              <w:rPrChange w:id="13080" w:author="Alexandre Marcondes" w:date="2019-07-09T18:16:00Z">
                <w:rPr>
                  <w:rStyle w:val="Hyperlink"/>
                  <w:noProof/>
                </w:rPr>
              </w:rPrChange>
            </w:rPr>
            <w:fldChar w:fldCharType="end"/>
          </w:r>
          <w:r w:rsidRPr="004E7DBD">
            <w:rPr>
              <w:noProof/>
              <w:rPrChange w:id="13081" w:author="Alexandre Marcondes" w:date="2019-07-09T18:16:00Z">
                <w:rPr>
                  <w:noProof/>
                </w:rPr>
              </w:rPrChange>
            </w:rPr>
            <w:t>.</w:t>
          </w:r>
        </w:p>
        <w:p w:rsidR="003D7318" w:rsidRPr="004E7DBD" w:rsidRDefault="003D7318" w:rsidP="002F578A">
          <w:pPr>
            <w:ind w:firstLine="0"/>
            <w:rPr>
              <w:noProof/>
              <w:rPrChange w:id="13082" w:author="Alexandre Marcondes" w:date="2019-07-09T18:16:00Z">
                <w:rPr>
                  <w:noProof/>
                </w:rPr>
              </w:rPrChange>
            </w:rPr>
          </w:pPr>
        </w:p>
        <w:p w:rsidR="00FA209B" w:rsidRPr="004E7DBD" w:rsidRDefault="00AC6783" w:rsidP="002F578A">
          <w:pPr>
            <w:ind w:firstLine="0"/>
            <w:rPr>
              <w:rPrChange w:id="13083" w:author="Alexandre Marcondes" w:date="2019-07-09T18:16:00Z">
                <w:rPr/>
              </w:rPrChange>
            </w:rPr>
          </w:pPr>
        </w:p>
      </w:sdtContent>
    </w:sdt>
    <w:p w:rsidR="002F578A" w:rsidRPr="004E7DBD" w:rsidRDefault="002F578A" w:rsidP="00FF594D">
      <w:pPr>
        <w:pStyle w:val="Ttulo1"/>
        <w:pageBreakBefore w:val="0"/>
        <w:widowControl w:val="0"/>
        <w:spacing w:line="480" w:lineRule="auto"/>
        <w:rPr>
          <w:rPrChange w:id="13084" w:author="Alexandre Marcondes" w:date="2019-07-09T18:16:00Z">
            <w:rPr/>
          </w:rPrChange>
        </w:rPr>
      </w:pPr>
    </w:p>
    <w:p w:rsidR="00FF594D" w:rsidRPr="004E7DBD" w:rsidRDefault="00FF594D">
      <w:pPr>
        <w:suppressAutoHyphens w:val="0"/>
        <w:spacing w:line="240" w:lineRule="auto"/>
        <w:ind w:firstLine="0"/>
        <w:jc w:val="left"/>
        <w:rPr>
          <w:rPrChange w:id="13085" w:author="Alexandre Marcondes" w:date="2019-07-09T18:16:00Z">
            <w:rPr/>
          </w:rPrChange>
        </w:rPr>
      </w:pPr>
    </w:p>
    <w:sectPr w:rsidR="00FF594D" w:rsidRPr="004E7DBD" w:rsidSect="00EC6349">
      <w:headerReference w:type="even" r:id="rId86"/>
      <w:headerReference w:type="default" r:id="rId8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6C3C86" w:rsidRDefault="006C3C86">
      <w:pPr>
        <w:spacing w:line="240" w:lineRule="auto"/>
      </w:pPr>
      <w:r>
        <w:separator/>
      </w:r>
    </w:p>
  </w:endnote>
  <w:endnote w:type="continuationSeparator" w:id="0">
    <w:p w:rsidR="006C3C86" w:rsidRDefault="006C3C8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783" w:rsidRDefault="00AC6783"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6C3C86" w:rsidRDefault="006C3C86">
      <w:pPr>
        <w:spacing w:line="240" w:lineRule="auto"/>
      </w:pPr>
      <w:r>
        <w:separator/>
      </w:r>
    </w:p>
  </w:footnote>
  <w:footnote w:type="continuationSeparator" w:id="0">
    <w:p w:rsidR="006C3C86" w:rsidRDefault="006C3C8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783" w:rsidRDefault="00AC6783"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783" w:rsidRDefault="00AC6783"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C6783" w:rsidRDefault="00AC6783"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Content>
      <w:p w:rsidR="00AC6783" w:rsidRDefault="00AC6783"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4E7DBD">
          <w:rPr>
            <w:noProof/>
            <w:sz w:val="20"/>
          </w:rPr>
          <w:t>24</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Content>
      <w:p w:rsidR="00AC6783" w:rsidRPr="00B62823" w:rsidRDefault="00AC6783"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4E7DBD">
          <w:rPr>
            <w:noProof/>
            <w:sz w:val="20"/>
          </w:rPr>
          <w:t>25</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revisionView w:markup="0"/>
  <w:trackRevisions/>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4E44"/>
    <w:rsid w:val="000F5072"/>
    <w:rsid w:val="000F60CF"/>
    <w:rsid w:val="00104FC0"/>
    <w:rsid w:val="00111287"/>
    <w:rsid w:val="00114A86"/>
    <w:rsid w:val="0011674C"/>
    <w:rsid w:val="00120AED"/>
    <w:rsid w:val="0013298C"/>
    <w:rsid w:val="001331D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677"/>
    <w:rsid w:val="001F4CD4"/>
    <w:rsid w:val="001F554D"/>
    <w:rsid w:val="001F7145"/>
    <w:rsid w:val="001F7257"/>
    <w:rsid w:val="00203C6F"/>
    <w:rsid w:val="00212BCF"/>
    <w:rsid w:val="00215A60"/>
    <w:rsid w:val="00215C39"/>
    <w:rsid w:val="00222C85"/>
    <w:rsid w:val="002332C3"/>
    <w:rsid w:val="0023450D"/>
    <w:rsid w:val="00250706"/>
    <w:rsid w:val="00250A9A"/>
    <w:rsid w:val="002555D8"/>
    <w:rsid w:val="002604A8"/>
    <w:rsid w:val="00262CC0"/>
    <w:rsid w:val="00266BB5"/>
    <w:rsid w:val="002738E5"/>
    <w:rsid w:val="00273DFA"/>
    <w:rsid w:val="0027484C"/>
    <w:rsid w:val="00274FFB"/>
    <w:rsid w:val="00277494"/>
    <w:rsid w:val="002879E3"/>
    <w:rsid w:val="00290918"/>
    <w:rsid w:val="002952D8"/>
    <w:rsid w:val="002A1C1C"/>
    <w:rsid w:val="002A6FEF"/>
    <w:rsid w:val="002B1CE8"/>
    <w:rsid w:val="002B2AD6"/>
    <w:rsid w:val="002C012A"/>
    <w:rsid w:val="002C12D1"/>
    <w:rsid w:val="002C1F6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3810"/>
    <w:rsid w:val="0032039B"/>
    <w:rsid w:val="00340617"/>
    <w:rsid w:val="003410C1"/>
    <w:rsid w:val="00342049"/>
    <w:rsid w:val="003451A2"/>
    <w:rsid w:val="00357830"/>
    <w:rsid w:val="00357A77"/>
    <w:rsid w:val="00363531"/>
    <w:rsid w:val="00363DE5"/>
    <w:rsid w:val="00365304"/>
    <w:rsid w:val="00372B04"/>
    <w:rsid w:val="00373133"/>
    <w:rsid w:val="003A10ED"/>
    <w:rsid w:val="003A2E67"/>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02EF"/>
    <w:rsid w:val="004A344A"/>
    <w:rsid w:val="004A5104"/>
    <w:rsid w:val="004A6EB1"/>
    <w:rsid w:val="004B02F7"/>
    <w:rsid w:val="004B197F"/>
    <w:rsid w:val="004B31A0"/>
    <w:rsid w:val="004B7D48"/>
    <w:rsid w:val="004C142A"/>
    <w:rsid w:val="004C259C"/>
    <w:rsid w:val="004C2CA8"/>
    <w:rsid w:val="004C634F"/>
    <w:rsid w:val="004C6857"/>
    <w:rsid w:val="004D021F"/>
    <w:rsid w:val="004D0C51"/>
    <w:rsid w:val="004D48D5"/>
    <w:rsid w:val="004E5BAD"/>
    <w:rsid w:val="004E7DBD"/>
    <w:rsid w:val="004F58E0"/>
    <w:rsid w:val="004F5FDC"/>
    <w:rsid w:val="004F6B99"/>
    <w:rsid w:val="00504E7E"/>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F1A03"/>
    <w:rsid w:val="005F6091"/>
    <w:rsid w:val="006018F2"/>
    <w:rsid w:val="0060487D"/>
    <w:rsid w:val="00604B15"/>
    <w:rsid w:val="0061071F"/>
    <w:rsid w:val="0061122A"/>
    <w:rsid w:val="00615880"/>
    <w:rsid w:val="006213BA"/>
    <w:rsid w:val="006231ED"/>
    <w:rsid w:val="00627B24"/>
    <w:rsid w:val="00636E26"/>
    <w:rsid w:val="00640F7B"/>
    <w:rsid w:val="0064223E"/>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9361D"/>
    <w:rsid w:val="006A0EE1"/>
    <w:rsid w:val="006A1D8B"/>
    <w:rsid w:val="006A28F6"/>
    <w:rsid w:val="006B3616"/>
    <w:rsid w:val="006B6BE6"/>
    <w:rsid w:val="006C1048"/>
    <w:rsid w:val="006C2BF0"/>
    <w:rsid w:val="006C3C86"/>
    <w:rsid w:val="006C401A"/>
    <w:rsid w:val="006D36C4"/>
    <w:rsid w:val="006D5BCE"/>
    <w:rsid w:val="006E0A3C"/>
    <w:rsid w:val="006E1D27"/>
    <w:rsid w:val="006F31E7"/>
    <w:rsid w:val="006F64BA"/>
    <w:rsid w:val="007013F3"/>
    <w:rsid w:val="007040D2"/>
    <w:rsid w:val="00704D2A"/>
    <w:rsid w:val="00705DBD"/>
    <w:rsid w:val="007063DB"/>
    <w:rsid w:val="00706FA9"/>
    <w:rsid w:val="0071530D"/>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5CBB"/>
    <w:rsid w:val="007D129D"/>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066B"/>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299C"/>
    <w:rsid w:val="00903886"/>
    <w:rsid w:val="00903BB2"/>
    <w:rsid w:val="009114C3"/>
    <w:rsid w:val="00911D82"/>
    <w:rsid w:val="0091279C"/>
    <w:rsid w:val="00920796"/>
    <w:rsid w:val="009219B2"/>
    <w:rsid w:val="0092534C"/>
    <w:rsid w:val="00930DFA"/>
    <w:rsid w:val="009337C0"/>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3F4"/>
    <w:rsid w:val="00A2242F"/>
    <w:rsid w:val="00A24B51"/>
    <w:rsid w:val="00A30888"/>
    <w:rsid w:val="00A33129"/>
    <w:rsid w:val="00A36E6C"/>
    <w:rsid w:val="00A41DE3"/>
    <w:rsid w:val="00A429DB"/>
    <w:rsid w:val="00A42AC9"/>
    <w:rsid w:val="00A45460"/>
    <w:rsid w:val="00A52A76"/>
    <w:rsid w:val="00A533AD"/>
    <w:rsid w:val="00A547B9"/>
    <w:rsid w:val="00A55BBD"/>
    <w:rsid w:val="00A564A5"/>
    <w:rsid w:val="00A570DF"/>
    <w:rsid w:val="00A57949"/>
    <w:rsid w:val="00A63123"/>
    <w:rsid w:val="00A72E33"/>
    <w:rsid w:val="00A72FE1"/>
    <w:rsid w:val="00A76CE4"/>
    <w:rsid w:val="00A80F3A"/>
    <w:rsid w:val="00A92082"/>
    <w:rsid w:val="00A9286A"/>
    <w:rsid w:val="00AA11EC"/>
    <w:rsid w:val="00AA1254"/>
    <w:rsid w:val="00AA1E40"/>
    <w:rsid w:val="00AA6CBF"/>
    <w:rsid w:val="00AA70A0"/>
    <w:rsid w:val="00AB094B"/>
    <w:rsid w:val="00AB4093"/>
    <w:rsid w:val="00AB48F9"/>
    <w:rsid w:val="00AB5732"/>
    <w:rsid w:val="00AC6147"/>
    <w:rsid w:val="00AC6684"/>
    <w:rsid w:val="00AC6783"/>
    <w:rsid w:val="00AD1507"/>
    <w:rsid w:val="00AD6353"/>
    <w:rsid w:val="00AE43D3"/>
    <w:rsid w:val="00AE605E"/>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13BC1"/>
    <w:rsid w:val="00C178ED"/>
    <w:rsid w:val="00C239C6"/>
    <w:rsid w:val="00C23CA7"/>
    <w:rsid w:val="00C25689"/>
    <w:rsid w:val="00C256F9"/>
    <w:rsid w:val="00C3277A"/>
    <w:rsid w:val="00C32F34"/>
    <w:rsid w:val="00C334D7"/>
    <w:rsid w:val="00C33FF2"/>
    <w:rsid w:val="00C34023"/>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58B8"/>
    <w:rsid w:val="00CD6C46"/>
    <w:rsid w:val="00CD7EDE"/>
    <w:rsid w:val="00CE34F0"/>
    <w:rsid w:val="00CF665D"/>
    <w:rsid w:val="00D00D14"/>
    <w:rsid w:val="00D014C6"/>
    <w:rsid w:val="00D02DE4"/>
    <w:rsid w:val="00D033AB"/>
    <w:rsid w:val="00D06E1A"/>
    <w:rsid w:val="00D109F3"/>
    <w:rsid w:val="00D26B7A"/>
    <w:rsid w:val="00D320A5"/>
    <w:rsid w:val="00D32C7A"/>
    <w:rsid w:val="00D333B2"/>
    <w:rsid w:val="00D37034"/>
    <w:rsid w:val="00D373C3"/>
    <w:rsid w:val="00D376EE"/>
    <w:rsid w:val="00D37890"/>
    <w:rsid w:val="00D42241"/>
    <w:rsid w:val="00D463CC"/>
    <w:rsid w:val="00D52B8F"/>
    <w:rsid w:val="00D61799"/>
    <w:rsid w:val="00D61FA2"/>
    <w:rsid w:val="00D632E9"/>
    <w:rsid w:val="00D70074"/>
    <w:rsid w:val="00D707BB"/>
    <w:rsid w:val="00D8219C"/>
    <w:rsid w:val="00D84467"/>
    <w:rsid w:val="00D8526A"/>
    <w:rsid w:val="00D94FDE"/>
    <w:rsid w:val="00DA110E"/>
    <w:rsid w:val="00DA424F"/>
    <w:rsid w:val="00DA44BF"/>
    <w:rsid w:val="00DA47F0"/>
    <w:rsid w:val="00DA7454"/>
    <w:rsid w:val="00DB17FF"/>
    <w:rsid w:val="00DB246C"/>
    <w:rsid w:val="00DC3D4C"/>
    <w:rsid w:val="00DC4933"/>
    <w:rsid w:val="00DC5C58"/>
    <w:rsid w:val="00DD6040"/>
    <w:rsid w:val="00DD7D6A"/>
    <w:rsid w:val="00DE00FA"/>
    <w:rsid w:val="00DE04FB"/>
    <w:rsid w:val="00DE0A78"/>
    <w:rsid w:val="00DE3E0D"/>
    <w:rsid w:val="00DE423D"/>
    <w:rsid w:val="00DF2272"/>
    <w:rsid w:val="00DF2D8A"/>
    <w:rsid w:val="00DF2F81"/>
    <w:rsid w:val="00DF4ED2"/>
    <w:rsid w:val="00DF727F"/>
    <w:rsid w:val="00E00E8E"/>
    <w:rsid w:val="00E03B5E"/>
    <w:rsid w:val="00E0764A"/>
    <w:rsid w:val="00E244ED"/>
    <w:rsid w:val="00E24503"/>
    <w:rsid w:val="00E3191D"/>
    <w:rsid w:val="00E35451"/>
    <w:rsid w:val="00E4158B"/>
    <w:rsid w:val="00E44275"/>
    <w:rsid w:val="00E44D1B"/>
    <w:rsid w:val="00E44EB4"/>
    <w:rsid w:val="00E45E36"/>
    <w:rsid w:val="00E51A46"/>
    <w:rsid w:val="00E622D6"/>
    <w:rsid w:val="00E635C7"/>
    <w:rsid w:val="00E63BD5"/>
    <w:rsid w:val="00E63D38"/>
    <w:rsid w:val="00E65971"/>
    <w:rsid w:val="00E66DA5"/>
    <w:rsid w:val="00E67EA1"/>
    <w:rsid w:val="00E72116"/>
    <w:rsid w:val="00E75C6C"/>
    <w:rsid w:val="00E80B47"/>
    <w:rsid w:val="00E825BB"/>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C6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94D"/>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0" w:unhideWhenUsed="0" w:qFormat="1"/>
    <w:lsdException w:name="heading 3" w:semiHidden="0" w:uiPriority="0"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5.bin"/><Relationship Id="rId47" Type="http://schemas.openxmlformats.org/officeDocument/2006/relationships/image" Target="media/image28.png"/><Relationship Id="rId63" Type="http://schemas.openxmlformats.org/officeDocument/2006/relationships/image" Target="media/image38.emf"/><Relationship Id="rId68" Type="http://schemas.openxmlformats.org/officeDocument/2006/relationships/oleObject" Target="embeddings/oleObject16.bin"/><Relationship Id="rId84" Type="http://schemas.openxmlformats.org/officeDocument/2006/relationships/image" Target="media/image53.png"/><Relationship Id="rId89" Type="http://schemas.openxmlformats.org/officeDocument/2006/relationships/theme" Target="theme/theme1.xml"/><Relationship Id="rId16" Type="http://schemas.openxmlformats.org/officeDocument/2006/relationships/image" Target="media/image4.png"/><Relationship Id="rId11" Type="http://schemas.openxmlformats.org/officeDocument/2006/relationships/header" Target="header2.xml"/><Relationship Id="rId32" Type="http://schemas.openxmlformats.org/officeDocument/2006/relationships/image" Target="media/image20.png"/><Relationship Id="rId37" Type="http://schemas.openxmlformats.org/officeDocument/2006/relationships/image" Target="media/image23.emf"/><Relationship Id="rId53" Type="http://schemas.openxmlformats.org/officeDocument/2006/relationships/oleObject" Target="embeddings/oleObject10.bin"/><Relationship Id="rId58" Type="http://schemas.openxmlformats.org/officeDocument/2006/relationships/image" Target="media/image34.png"/><Relationship Id="rId74" Type="http://schemas.openxmlformats.org/officeDocument/2006/relationships/image" Target="media/image45.emf"/><Relationship Id="rId79" Type="http://schemas.openxmlformats.org/officeDocument/2006/relationships/image" Target="media/image48.png"/><Relationship Id="rId5"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jpeg"/><Relationship Id="rId35" Type="http://schemas.openxmlformats.org/officeDocument/2006/relationships/image" Target="media/image22.emf"/><Relationship Id="rId43" Type="http://schemas.openxmlformats.org/officeDocument/2006/relationships/image" Target="media/image26.emf"/><Relationship Id="rId48" Type="http://schemas.openxmlformats.org/officeDocument/2006/relationships/image" Target="media/image29.emf"/><Relationship Id="rId56" Type="http://schemas.openxmlformats.org/officeDocument/2006/relationships/image" Target="media/image33.emf"/><Relationship Id="rId64" Type="http://schemas.openxmlformats.org/officeDocument/2006/relationships/oleObject" Target="embeddings/oleObject14.bin"/><Relationship Id="rId69" Type="http://schemas.openxmlformats.org/officeDocument/2006/relationships/image" Target="media/image41.jpeg"/><Relationship Id="rId77" Type="http://schemas.openxmlformats.org/officeDocument/2006/relationships/oleObject" Target="embeddings/oleObject19.bin"/><Relationship Id="rId8" Type="http://schemas.openxmlformats.org/officeDocument/2006/relationships/endnotes" Target="endnotes.xml"/><Relationship Id="rId51" Type="http://schemas.openxmlformats.org/officeDocument/2006/relationships/oleObject" Target="embeddings/oleObject9.bin"/><Relationship Id="rId72" Type="http://schemas.openxmlformats.org/officeDocument/2006/relationships/image" Target="media/image44.emf"/><Relationship Id="rId80" Type="http://schemas.openxmlformats.org/officeDocument/2006/relationships/image" Target="media/image49.png"/><Relationship Id="rId85" Type="http://schemas.openxmlformats.org/officeDocument/2006/relationships/image" Target="media/image54.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emf"/><Relationship Id="rId38" Type="http://schemas.openxmlformats.org/officeDocument/2006/relationships/oleObject" Target="embeddings/oleObject3.bin"/><Relationship Id="rId46" Type="http://schemas.openxmlformats.org/officeDocument/2006/relationships/oleObject" Target="embeddings/oleObject7.bin"/><Relationship Id="rId59" Type="http://schemas.openxmlformats.org/officeDocument/2006/relationships/image" Target="media/image35.png"/><Relationship Id="rId67" Type="http://schemas.openxmlformats.org/officeDocument/2006/relationships/image" Target="media/image40.emf"/><Relationship Id="rId20" Type="http://schemas.openxmlformats.org/officeDocument/2006/relationships/image" Target="media/image8.png"/><Relationship Id="rId41" Type="http://schemas.openxmlformats.org/officeDocument/2006/relationships/image" Target="media/image25.emf"/><Relationship Id="rId54" Type="http://schemas.openxmlformats.org/officeDocument/2006/relationships/image" Target="media/image32.emf"/><Relationship Id="rId62" Type="http://schemas.openxmlformats.org/officeDocument/2006/relationships/oleObject" Target="embeddings/oleObject13.bin"/><Relationship Id="rId70" Type="http://schemas.openxmlformats.org/officeDocument/2006/relationships/image" Target="media/image42.jpeg"/><Relationship Id="rId75" Type="http://schemas.openxmlformats.org/officeDocument/2006/relationships/oleObject" Target="embeddings/oleObject18.bin"/><Relationship Id="rId83" Type="http://schemas.openxmlformats.org/officeDocument/2006/relationships/image" Target="media/image52.png"/><Relationship Id="rId88"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oleObject" Target="embeddings/oleObject2.bin"/><Relationship Id="rId49" Type="http://schemas.openxmlformats.org/officeDocument/2006/relationships/oleObject" Target="embeddings/oleObject8.bin"/><Relationship Id="rId57" Type="http://schemas.openxmlformats.org/officeDocument/2006/relationships/oleObject" Target="embeddings/oleObject12.bin"/><Relationship Id="rId10" Type="http://schemas.openxmlformats.org/officeDocument/2006/relationships/footer" Target="footer1.xml"/><Relationship Id="rId31" Type="http://schemas.openxmlformats.org/officeDocument/2006/relationships/image" Target="media/image19.jpeg"/><Relationship Id="rId44" Type="http://schemas.openxmlformats.org/officeDocument/2006/relationships/oleObject" Target="embeddings/oleObject6.bin"/><Relationship Id="rId52" Type="http://schemas.openxmlformats.org/officeDocument/2006/relationships/image" Target="media/image31.emf"/><Relationship Id="rId60" Type="http://schemas.openxmlformats.org/officeDocument/2006/relationships/image" Target="media/image36.png"/><Relationship Id="rId65" Type="http://schemas.openxmlformats.org/officeDocument/2006/relationships/image" Target="media/image39.emf"/><Relationship Id="rId73" Type="http://schemas.openxmlformats.org/officeDocument/2006/relationships/oleObject" Target="embeddings/oleObject17.bin"/><Relationship Id="rId78" Type="http://schemas.openxmlformats.org/officeDocument/2006/relationships/image" Target="media/image47.png"/><Relationship Id="rId81" Type="http://schemas.openxmlformats.org/officeDocument/2006/relationships/image" Target="media/image50.png"/><Relationship Id="rId86" Type="http://schemas.openxmlformats.org/officeDocument/2006/relationships/header" Target="header4.xml"/><Relationship Id="rId4" Type="http://schemas.microsoft.com/office/2007/relationships/stylesWithEffects" Target="stylesWithEffect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4.emf"/><Relationship Id="rId34" Type="http://schemas.openxmlformats.org/officeDocument/2006/relationships/oleObject" Target="embeddings/oleObject1.bin"/><Relationship Id="rId50" Type="http://schemas.openxmlformats.org/officeDocument/2006/relationships/image" Target="media/image30.emf"/><Relationship Id="rId55" Type="http://schemas.openxmlformats.org/officeDocument/2006/relationships/oleObject" Target="embeddings/oleObject11.bin"/><Relationship Id="rId76" Type="http://schemas.openxmlformats.org/officeDocument/2006/relationships/image" Target="media/image46.emf"/><Relationship Id="rId7" Type="http://schemas.openxmlformats.org/officeDocument/2006/relationships/footnotes" Target="footnotes.xml"/><Relationship Id="rId71" Type="http://schemas.openxmlformats.org/officeDocument/2006/relationships/image" Target="media/image43.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oleObject4.bin"/><Relationship Id="rId45" Type="http://schemas.openxmlformats.org/officeDocument/2006/relationships/image" Target="media/image27.emf"/><Relationship Id="rId66" Type="http://schemas.openxmlformats.org/officeDocument/2006/relationships/oleObject" Target="embeddings/oleObject15.bin"/><Relationship Id="rId87" Type="http://schemas.openxmlformats.org/officeDocument/2006/relationships/header" Target="header5.xml"/><Relationship Id="rId61" Type="http://schemas.openxmlformats.org/officeDocument/2006/relationships/image" Target="media/image37.emf"/><Relationship Id="rId82" Type="http://schemas.openxmlformats.org/officeDocument/2006/relationships/image" Target="media/image51.png"/><Relationship Id="rId19" Type="http://schemas.openxmlformats.org/officeDocument/2006/relationships/image" Target="media/image7.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734F8763-4D90-4A02-826C-E79C28F648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469</TotalTime>
  <Pages>125</Pages>
  <Words>28902</Words>
  <Characters>156072</Characters>
  <Application>Microsoft Office Word</Application>
  <DocSecurity>0</DocSecurity>
  <Lines>1300</Lines>
  <Paragraphs>369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184605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Alexandre Marcondes</cp:lastModifiedBy>
  <cp:revision>15</cp:revision>
  <cp:lastPrinted>2019-04-22T22:58:00Z</cp:lastPrinted>
  <dcterms:created xsi:type="dcterms:W3CDTF">2019-06-27T19:15:00Z</dcterms:created>
  <dcterms:modified xsi:type="dcterms:W3CDTF">2019-07-09T21:17:00Z</dcterms:modified>
</cp:coreProperties>
</file>